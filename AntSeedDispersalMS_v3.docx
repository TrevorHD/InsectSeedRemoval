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F66170A" w14:textId="77777777" w:rsidR="00F95BD7" w:rsidRDefault="00F95BD7" w:rsidP="00F95BD7">
      <w:pPr>
        <w:spacing w:after="120" w:line="240" w:lineRule="auto"/>
        <w:jc w:val="both"/>
        <w:rPr>
          <w:rFonts w:ascii="Times New Roman" w:hAnsi="Times New Roman" w:cs="Times New Roman"/>
          <w:b/>
          <w:bCs/>
          <w:sz w:val="32"/>
          <w:szCs w:val="32"/>
        </w:rPr>
      </w:pPr>
      <w:r>
        <w:rPr>
          <w:rFonts w:ascii="Times New Roman" w:hAnsi="Times New Roman" w:cs="Times New Roman"/>
          <w:b/>
          <w:bCs/>
          <w:sz w:val="32"/>
          <w:szCs w:val="32"/>
        </w:rPr>
        <w:t>Title</w:t>
      </w:r>
    </w:p>
    <w:p w14:paraId="79F85975" w14:textId="00529CE5" w:rsidR="00F95BD7" w:rsidRPr="000A064E" w:rsidRDefault="003E2536" w:rsidP="00F95BD7">
      <w:pPr>
        <w:spacing w:after="120" w:line="240" w:lineRule="auto"/>
        <w:jc w:val="both"/>
        <w:rPr>
          <w:rFonts w:ascii="Times New Roman" w:hAnsi="Times New Roman" w:cs="Times New Roman"/>
          <w:sz w:val="24"/>
          <w:szCs w:val="24"/>
        </w:rPr>
      </w:pPr>
      <w:r w:rsidRPr="000A064E">
        <w:rPr>
          <w:rFonts w:ascii="Times New Roman" w:hAnsi="Times New Roman" w:cs="Times New Roman"/>
          <w:sz w:val="24"/>
          <w:szCs w:val="24"/>
        </w:rPr>
        <w:t xml:space="preserve">Climate warming increases insect-driven seed removal of </w:t>
      </w:r>
      <w:r w:rsidR="00507E59" w:rsidRPr="000A064E">
        <w:rPr>
          <w:rFonts w:ascii="Times New Roman" w:hAnsi="Times New Roman" w:cs="Times New Roman"/>
          <w:sz w:val="24"/>
          <w:szCs w:val="24"/>
        </w:rPr>
        <w:t>two</w:t>
      </w:r>
      <w:r w:rsidRPr="000A064E">
        <w:rPr>
          <w:rFonts w:ascii="Times New Roman" w:hAnsi="Times New Roman" w:cs="Times New Roman"/>
          <w:sz w:val="24"/>
          <w:szCs w:val="24"/>
        </w:rPr>
        <w:t xml:space="preserve"> </w:t>
      </w:r>
      <w:proofErr w:type="spellStart"/>
      <w:r w:rsidRPr="000A064E">
        <w:rPr>
          <w:rFonts w:ascii="Times New Roman" w:hAnsi="Times New Roman" w:cs="Times New Roman"/>
          <w:sz w:val="24"/>
          <w:szCs w:val="24"/>
        </w:rPr>
        <w:t>eliaosome</w:t>
      </w:r>
      <w:proofErr w:type="spellEnd"/>
      <w:r w:rsidRPr="000A064E">
        <w:rPr>
          <w:rFonts w:ascii="Times New Roman" w:hAnsi="Times New Roman" w:cs="Times New Roman"/>
          <w:sz w:val="24"/>
          <w:szCs w:val="24"/>
        </w:rPr>
        <w:t>-bearing invasive thistle</w:t>
      </w:r>
      <w:r w:rsidR="00507E59" w:rsidRPr="000A064E">
        <w:rPr>
          <w:rFonts w:ascii="Times New Roman" w:hAnsi="Times New Roman" w:cs="Times New Roman"/>
          <w:sz w:val="24"/>
          <w:szCs w:val="24"/>
        </w:rPr>
        <w:t xml:space="preserve"> species</w:t>
      </w:r>
    </w:p>
    <w:p w14:paraId="7C59A294" w14:textId="77777777" w:rsidR="00757024" w:rsidRPr="001B5ACB" w:rsidRDefault="00757024" w:rsidP="00F95BD7">
      <w:pPr>
        <w:spacing w:after="120" w:line="240" w:lineRule="auto"/>
        <w:jc w:val="both"/>
        <w:rPr>
          <w:rFonts w:ascii="Times New Roman" w:hAnsi="Times New Roman" w:cs="Times New Roman"/>
          <w:b/>
          <w:bCs/>
          <w:sz w:val="24"/>
          <w:szCs w:val="24"/>
        </w:rPr>
      </w:pPr>
    </w:p>
    <w:p w14:paraId="4FC38F14" w14:textId="77777777" w:rsidR="00F95BD7" w:rsidRDefault="00F95BD7" w:rsidP="00F95BD7">
      <w:pPr>
        <w:spacing w:after="120" w:line="240" w:lineRule="auto"/>
        <w:jc w:val="both"/>
        <w:rPr>
          <w:rFonts w:ascii="Times New Roman" w:hAnsi="Times New Roman" w:cs="Times New Roman"/>
          <w:b/>
          <w:bCs/>
          <w:sz w:val="32"/>
          <w:szCs w:val="32"/>
        </w:rPr>
      </w:pPr>
      <w:r>
        <w:rPr>
          <w:rFonts w:ascii="Times New Roman" w:hAnsi="Times New Roman" w:cs="Times New Roman"/>
          <w:b/>
          <w:bCs/>
          <w:sz w:val="32"/>
          <w:szCs w:val="32"/>
        </w:rPr>
        <w:t>Authors</w:t>
      </w:r>
    </w:p>
    <w:p w14:paraId="1C54CAC2" w14:textId="3FCEB44E" w:rsidR="00F95BD7" w:rsidRDefault="00F95BD7" w:rsidP="00F95BD7">
      <w:pPr>
        <w:spacing w:after="120" w:line="240" w:lineRule="auto"/>
        <w:jc w:val="both"/>
        <w:rPr>
          <w:rFonts w:ascii="Times New Roman" w:hAnsi="Times New Roman" w:cs="Times New Roman"/>
          <w:sz w:val="24"/>
          <w:szCs w:val="24"/>
        </w:rPr>
      </w:pPr>
      <w:r w:rsidRPr="001B5ACB">
        <w:rPr>
          <w:rFonts w:ascii="Times New Roman" w:hAnsi="Times New Roman" w:cs="Times New Roman"/>
          <w:sz w:val="24"/>
          <w:szCs w:val="24"/>
        </w:rPr>
        <w:t>Trevor Drees</w:t>
      </w:r>
      <w:r w:rsidRPr="001B5ACB">
        <w:rPr>
          <w:rFonts w:ascii="Times New Roman" w:hAnsi="Times New Roman" w:cs="Times New Roman"/>
          <w:sz w:val="24"/>
          <w:szCs w:val="24"/>
          <w:vertAlign w:val="superscript"/>
        </w:rPr>
        <w:t>1</w:t>
      </w:r>
      <w:r w:rsidRPr="001B5ACB">
        <w:rPr>
          <w:rFonts w:ascii="Times New Roman" w:hAnsi="Times New Roman" w:cs="Times New Roman"/>
          <w:sz w:val="24"/>
          <w:szCs w:val="24"/>
        </w:rPr>
        <w:t xml:space="preserve">, </w:t>
      </w:r>
      <w:proofErr w:type="spellStart"/>
      <w:r w:rsidRPr="001B5ACB">
        <w:rPr>
          <w:rFonts w:ascii="Times New Roman" w:hAnsi="Times New Roman" w:cs="Times New Roman"/>
          <w:sz w:val="24"/>
          <w:szCs w:val="24"/>
        </w:rPr>
        <w:t>Katriona</w:t>
      </w:r>
      <w:proofErr w:type="spellEnd"/>
      <w:r w:rsidRPr="001B5ACB">
        <w:rPr>
          <w:rFonts w:ascii="Times New Roman" w:hAnsi="Times New Roman" w:cs="Times New Roman"/>
          <w:sz w:val="24"/>
          <w:szCs w:val="24"/>
        </w:rPr>
        <w:t xml:space="preserve"> Shea</w:t>
      </w:r>
      <w:r w:rsidRPr="001B5ACB">
        <w:rPr>
          <w:rFonts w:ascii="Times New Roman" w:hAnsi="Times New Roman" w:cs="Times New Roman"/>
          <w:sz w:val="24"/>
          <w:szCs w:val="24"/>
          <w:vertAlign w:val="superscript"/>
        </w:rPr>
        <w:t>1</w:t>
      </w:r>
    </w:p>
    <w:p w14:paraId="7BF33BCE" w14:textId="77777777" w:rsidR="00F95BD7" w:rsidRDefault="00F95BD7" w:rsidP="00F95BD7">
      <w:pPr>
        <w:spacing w:after="120" w:line="240" w:lineRule="auto"/>
        <w:jc w:val="both"/>
        <w:rPr>
          <w:rFonts w:ascii="Times New Roman" w:hAnsi="Times New Roman" w:cs="Times New Roman"/>
          <w:sz w:val="24"/>
          <w:szCs w:val="24"/>
        </w:rPr>
      </w:pPr>
    </w:p>
    <w:p w14:paraId="3D4A4B0B" w14:textId="77777777" w:rsidR="00F95BD7" w:rsidRDefault="00F95BD7" w:rsidP="00F95BD7">
      <w:pPr>
        <w:spacing w:after="120" w:line="240" w:lineRule="auto"/>
        <w:jc w:val="both"/>
        <w:rPr>
          <w:rFonts w:ascii="Times New Roman" w:hAnsi="Times New Roman" w:cs="Times New Roman"/>
          <w:b/>
          <w:bCs/>
          <w:sz w:val="32"/>
          <w:szCs w:val="32"/>
        </w:rPr>
      </w:pPr>
      <w:r>
        <w:rPr>
          <w:rFonts w:ascii="Times New Roman" w:hAnsi="Times New Roman" w:cs="Times New Roman"/>
          <w:b/>
          <w:bCs/>
          <w:sz w:val="32"/>
          <w:szCs w:val="32"/>
        </w:rPr>
        <w:t>Author Affiliations</w:t>
      </w:r>
    </w:p>
    <w:p w14:paraId="662DAC8D" w14:textId="09B565AC" w:rsidR="00F95BD7" w:rsidRPr="001B5ACB" w:rsidRDefault="00F95BD7" w:rsidP="00F95BD7">
      <w:pPr>
        <w:spacing w:after="120" w:line="240" w:lineRule="auto"/>
        <w:jc w:val="both"/>
        <w:rPr>
          <w:rFonts w:ascii="Times New Roman" w:hAnsi="Times New Roman" w:cs="Times New Roman"/>
          <w:sz w:val="24"/>
          <w:szCs w:val="24"/>
        </w:rPr>
      </w:pPr>
      <w:r w:rsidRPr="00153231">
        <w:rPr>
          <w:rFonts w:ascii="Times New Roman" w:hAnsi="Times New Roman" w:cs="Times New Roman"/>
          <w:sz w:val="24"/>
          <w:szCs w:val="24"/>
        </w:rPr>
        <w:t>(1</w:t>
      </w:r>
      <w:r>
        <w:rPr>
          <w:rFonts w:ascii="Times New Roman" w:hAnsi="Times New Roman" w:cs="Times New Roman"/>
          <w:sz w:val="24"/>
          <w:szCs w:val="24"/>
        </w:rPr>
        <w:t xml:space="preserve">) </w:t>
      </w:r>
      <w:r w:rsidRPr="001B5ACB">
        <w:rPr>
          <w:rFonts w:ascii="Times New Roman" w:hAnsi="Times New Roman" w:cs="Times New Roman"/>
          <w:sz w:val="24"/>
          <w:szCs w:val="24"/>
        </w:rPr>
        <w:t>Department of Biology</w:t>
      </w:r>
      <w:r w:rsidR="003E2536">
        <w:rPr>
          <w:rFonts w:ascii="Times New Roman" w:hAnsi="Times New Roman" w:cs="Times New Roman"/>
          <w:sz w:val="24"/>
          <w:szCs w:val="24"/>
        </w:rPr>
        <w:t xml:space="preserve"> and IDGP in Ecology</w:t>
      </w:r>
      <w:r w:rsidRPr="001B5ACB">
        <w:rPr>
          <w:rFonts w:ascii="Times New Roman" w:hAnsi="Times New Roman" w:cs="Times New Roman"/>
          <w:sz w:val="24"/>
          <w:szCs w:val="24"/>
        </w:rPr>
        <w:t xml:space="preserve">, </w:t>
      </w:r>
      <w:r w:rsidR="003E2536">
        <w:rPr>
          <w:rFonts w:ascii="Times New Roman" w:hAnsi="Times New Roman" w:cs="Times New Roman"/>
          <w:sz w:val="24"/>
          <w:szCs w:val="24"/>
        </w:rPr>
        <w:t xml:space="preserve">The </w:t>
      </w:r>
      <w:r w:rsidRPr="001B5ACB">
        <w:rPr>
          <w:rFonts w:ascii="Times New Roman" w:hAnsi="Times New Roman" w:cs="Times New Roman"/>
          <w:sz w:val="24"/>
          <w:szCs w:val="24"/>
        </w:rPr>
        <w:t>Pennsylvania State University</w:t>
      </w:r>
    </w:p>
    <w:p w14:paraId="31A1988D" w14:textId="77777777" w:rsidR="00F95BD7" w:rsidRPr="00F95BD7" w:rsidRDefault="00F95BD7" w:rsidP="00A50152">
      <w:pPr>
        <w:spacing w:line="240" w:lineRule="auto"/>
        <w:jc w:val="both"/>
        <w:rPr>
          <w:rFonts w:ascii="Times New Roman" w:hAnsi="Times New Roman" w:cs="Times New Roman"/>
          <w:b/>
          <w:bCs/>
          <w:sz w:val="24"/>
          <w:szCs w:val="24"/>
        </w:rPr>
      </w:pPr>
    </w:p>
    <w:p w14:paraId="053DDA4F" w14:textId="3E893ACD" w:rsidR="00A50152" w:rsidRDefault="00951781" w:rsidP="00A50152">
      <w:pPr>
        <w:spacing w:line="240" w:lineRule="auto"/>
        <w:jc w:val="both"/>
        <w:rPr>
          <w:rFonts w:ascii="Times New Roman" w:hAnsi="Times New Roman" w:cs="Times New Roman"/>
          <w:b/>
          <w:bCs/>
          <w:sz w:val="32"/>
          <w:szCs w:val="32"/>
        </w:rPr>
      </w:pPr>
      <w:r>
        <w:rPr>
          <w:rFonts w:ascii="Times New Roman" w:hAnsi="Times New Roman" w:cs="Times New Roman"/>
          <w:b/>
          <w:bCs/>
          <w:sz w:val="32"/>
          <w:szCs w:val="32"/>
        </w:rPr>
        <w:t>Abstract</w:t>
      </w:r>
    </w:p>
    <w:p w14:paraId="06FB8501" w14:textId="62001BC6" w:rsidR="00A50152" w:rsidRPr="005955CF" w:rsidRDefault="005955CF" w:rsidP="00C550AA">
      <w:pPr>
        <w:spacing w:line="240" w:lineRule="auto"/>
        <w:ind w:firstLine="284"/>
        <w:jc w:val="both"/>
        <w:rPr>
          <w:rFonts w:ascii="Times New Roman" w:hAnsi="Times New Roman" w:cs="Times New Roman"/>
          <w:sz w:val="24"/>
          <w:szCs w:val="24"/>
        </w:rPr>
      </w:pPr>
      <w:r>
        <w:rPr>
          <w:rFonts w:ascii="Times New Roman" w:hAnsi="Times New Roman" w:cs="Times New Roman"/>
          <w:sz w:val="24"/>
          <w:szCs w:val="24"/>
        </w:rPr>
        <w:t>Ants and other insects are often a</w:t>
      </w:r>
      <w:r w:rsidR="00FE1266">
        <w:rPr>
          <w:rFonts w:ascii="Times New Roman" w:hAnsi="Times New Roman" w:cs="Times New Roman"/>
          <w:sz w:val="24"/>
          <w:szCs w:val="24"/>
        </w:rPr>
        <w:t xml:space="preserve"> </w:t>
      </w:r>
      <w:r>
        <w:rPr>
          <w:rFonts w:ascii="Times New Roman" w:hAnsi="Times New Roman" w:cs="Times New Roman"/>
          <w:sz w:val="24"/>
          <w:szCs w:val="24"/>
        </w:rPr>
        <w:t xml:space="preserve">source of localised secondary dispersal for </w:t>
      </w:r>
      <w:r w:rsidR="009847B2">
        <w:rPr>
          <w:rFonts w:ascii="Times New Roman" w:hAnsi="Times New Roman" w:cs="Times New Roman"/>
          <w:sz w:val="24"/>
          <w:szCs w:val="24"/>
        </w:rPr>
        <w:t xml:space="preserve">wind-dispersed </w:t>
      </w:r>
      <w:r>
        <w:rPr>
          <w:rFonts w:ascii="Times New Roman" w:hAnsi="Times New Roman" w:cs="Times New Roman"/>
          <w:sz w:val="24"/>
          <w:szCs w:val="24"/>
        </w:rPr>
        <w:t>plants</w:t>
      </w:r>
      <w:r w:rsidR="006729A6">
        <w:rPr>
          <w:rFonts w:ascii="Times New Roman" w:hAnsi="Times New Roman" w:cs="Times New Roman"/>
          <w:sz w:val="24"/>
          <w:szCs w:val="24"/>
        </w:rPr>
        <w:t>,</w:t>
      </w:r>
      <w:r>
        <w:rPr>
          <w:rFonts w:ascii="Times New Roman" w:hAnsi="Times New Roman" w:cs="Times New Roman"/>
          <w:sz w:val="24"/>
          <w:szCs w:val="24"/>
        </w:rPr>
        <w:t xml:space="preserve"> and </w:t>
      </w:r>
      <w:r w:rsidR="006729A6">
        <w:rPr>
          <w:rFonts w:ascii="Times New Roman" w:hAnsi="Times New Roman" w:cs="Times New Roman"/>
          <w:sz w:val="24"/>
          <w:szCs w:val="24"/>
        </w:rPr>
        <w:t xml:space="preserve">thus </w:t>
      </w:r>
      <w:r>
        <w:rPr>
          <w:rFonts w:ascii="Times New Roman" w:hAnsi="Times New Roman" w:cs="Times New Roman"/>
          <w:sz w:val="24"/>
          <w:szCs w:val="24"/>
        </w:rPr>
        <w:t xml:space="preserve">play an important ecological role in </w:t>
      </w:r>
      <w:r w:rsidR="006729A6">
        <w:rPr>
          <w:rFonts w:ascii="Times New Roman" w:hAnsi="Times New Roman" w:cs="Times New Roman"/>
          <w:sz w:val="24"/>
          <w:szCs w:val="24"/>
        </w:rPr>
        <w:t xml:space="preserve">their spatial dynamics. However, </w:t>
      </w:r>
      <w:r>
        <w:rPr>
          <w:rFonts w:ascii="Times New Roman" w:hAnsi="Times New Roman" w:cs="Times New Roman"/>
          <w:sz w:val="24"/>
          <w:szCs w:val="24"/>
        </w:rPr>
        <w:t xml:space="preserve">there is limited information </w:t>
      </w:r>
      <w:r w:rsidR="00FE1266">
        <w:rPr>
          <w:rFonts w:ascii="Times New Roman" w:hAnsi="Times New Roman" w:cs="Times New Roman"/>
          <w:sz w:val="24"/>
          <w:szCs w:val="24"/>
        </w:rPr>
        <w:t xml:space="preserve">on </w:t>
      </w:r>
      <w:r>
        <w:rPr>
          <w:rFonts w:ascii="Times New Roman" w:hAnsi="Times New Roman" w:cs="Times New Roman"/>
          <w:sz w:val="24"/>
          <w:szCs w:val="24"/>
        </w:rPr>
        <w:t xml:space="preserve">how climate change will affect </w:t>
      </w:r>
      <w:r w:rsidR="00F7714B">
        <w:rPr>
          <w:rFonts w:ascii="Times New Roman" w:hAnsi="Times New Roman" w:cs="Times New Roman"/>
          <w:sz w:val="24"/>
          <w:szCs w:val="24"/>
        </w:rPr>
        <w:t>such</w:t>
      </w:r>
      <w:r w:rsidR="00D90B9C">
        <w:rPr>
          <w:rFonts w:ascii="Times New Roman" w:hAnsi="Times New Roman" w:cs="Times New Roman"/>
          <w:sz w:val="24"/>
          <w:szCs w:val="24"/>
        </w:rPr>
        <w:t xml:space="preserve"> </w:t>
      </w:r>
      <w:r w:rsidR="006030AB">
        <w:rPr>
          <w:rFonts w:ascii="Times New Roman" w:hAnsi="Times New Roman" w:cs="Times New Roman"/>
          <w:sz w:val="24"/>
          <w:szCs w:val="24"/>
        </w:rPr>
        <w:t>dispersal processes</w:t>
      </w:r>
      <w:r w:rsidR="00860960">
        <w:rPr>
          <w:rFonts w:ascii="Times New Roman" w:hAnsi="Times New Roman" w:cs="Times New Roman"/>
          <w:sz w:val="24"/>
          <w:szCs w:val="24"/>
        </w:rPr>
        <w:t>.</w:t>
      </w:r>
      <w:r w:rsidR="00B435B5">
        <w:rPr>
          <w:rFonts w:ascii="Times New Roman" w:hAnsi="Times New Roman" w:cs="Times New Roman"/>
          <w:sz w:val="24"/>
          <w:szCs w:val="24"/>
        </w:rPr>
        <w:t xml:space="preserve"> Here, we</w:t>
      </w:r>
      <w:r w:rsidR="00860960">
        <w:rPr>
          <w:rFonts w:ascii="Times New Roman" w:hAnsi="Times New Roman" w:cs="Times New Roman"/>
          <w:sz w:val="24"/>
          <w:szCs w:val="24"/>
        </w:rPr>
        <w:t xml:space="preserve"> </w:t>
      </w:r>
      <w:r w:rsidR="00C91512">
        <w:rPr>
          <w:rFonts w:ascii="Times New Roman" w:hAnsi="Times New Roman" w:cs="Times New Roman"/>
          <w:sz w:val="24"/>
          <w:szCs w:val="24"/>
        </w:rPr>
        <w:t>use field</w:t>
      </w:r>
      <w:r w:rsidR="00860960">
        <w:rPr>
          <w:rFonts w:ascii="Times New Roman" w:hAnsi="Times New Roman" w:cs="Times New Roman"/>
          <w:sz w:val="24"/>
          <w:szCs w:val="24"/>
        </w:rPr>
        <w:t xml:space="preserve"> experiment</w:t>
      </w:r>
      <w:r w:rsidR="00FE1266">
        <w:rPr>
          <w:rFonts w:ascii="Times New Roman" w:hAnsi="Times New Roman" w:cs="Times New Roman"/>
          <w:sz w:val="24"/>
          <w:szCs w:val="24"/>
        </w:rPr>
        <w:t>s</w:t>
      </w:r>
      <w:r w:rsidR="00B435B5">
        <w:rPr>
          <w:rFonts w:ascii="Times New Roman" w:hAnsi="Times New Roman" w:cs="Times New Roman"/>
          <w:sz w:val="24"/>
          <w:szCs w:val="24"/>
        </w:rPr>
        <w:t xml:space="preserve"> </w:t>
      </w:r>
      <w:r w:rsidR="00860960">
        <w:rPr>
          <w:rFonts w:ascii="Times New Roman" w:hAnsi="Times New Roman" w:cs="Times New Roman"/>
          <w:sz w:val="24"/>
          <w:szCs w:val="24"/>
        </w:rPr>
        <w:t xml:space="preserve">to </w:t>
      </w:r>
      <w:r w:rsidR="00CB742C">
        <w:rPr>
          <w:rFonts w:ascii="Times New Roman" w:hAnsi="Times New Roman" w:cs="Times New Roman"/>
          <w:sz w:val="24"/>
          <w:szCs w:val="24"/>
        </w:rPr>
        <w:t xml:space="preserve">investigate </w:t>
      </w:r>
      <w:r w:rsidR="00FE1266">
        <w:rPr>
          <w:rFonts w:ascii="Times New Roman" w:hAnsi="Times New Roman" w:cs="Times New Roman"/>
          <w:sz w:val="24"/>
          <w:szCs w:val="24"/>
        </w:rPr>
        <w:t xml:space="preserve">how climate </w:t>
      </w:r>
      <w:r w:rsidR="006729A6">
        <w:rPr>
          <w:rFonts w:ascii="Times New Roman" w:hAnsi="Times New Roman" w:cs="Times New Roman"/>
          <w:sz w:val="24"/>
          <w:szCs w:val="24"/>
        </w:rPr>
        <w:t>warming</w:t>
      </w:r>
      <w:r w:rsidR="00FE1266">
        <w:rPr>
          <w:rFonts w:ascii="Times New Roman" w:hAnsi="Times New Roman" w:cs="Times New Roman"/>
          <w:sz w:val="24"/>
          <w:szCs w:val="24"/>
        </w:rPr>
        <w:t xml:space="preserve"> affects seed removal</w:t>
      </w:r>
      <w:r w:rsidR="00F7714B">
        <w:rPr>
          <w:rFonts w:ascii="Times New Roman" w:hAnsi="Times New Roman" w:cs="Times New Roman"/>
          <w:sz w:val="24"/>
          <w:szCs w:val="24"/>
        </w:rPr>
        <w:t>;</w:t>
      </w:r>
      <w:r w:rsidR="00C939BE">
        <w:rPr>
          <w:rFonts w:ascii="Times New Roman" w:hAnsi="Times New Roman" w:cs="Times New Roman"/>
          <w:sz w:val="24"/>
          <w:szCs w:val="24"/>
        </w:rPr>
        <w:t xml:space="preserve"> </w:t>
      </w:r>
      <w:r w:rsidR="00CC4AE9">
        <w:rPr>
          <w:rFonts w:ascii="Times New Roman" w:hAnsi="Times New Roman" w:cs="Times New Roman"/>
          <w:sz w:val="24"/>
          <w:szCs w:val="24"/>
        </w:rPr>
        <w:t>th</w:t>
      </w:r>
      <w:r w:rsidR="00F7714B">
        <w:rPr>
          <w:rFonts w:ascii="Times New Roman" w:hAnsi="Times New Roman" w:cs="Times New Roman"/>
          <w:sz w:val="24"/>
          <w:szCs w:val="24"/>
        </w:rPr>
        <w:t>is</w:t>
      </w:r>
      <w:r w:rsidR="00C939BE">
        <w:rPr>
          <w:rFonts w:ascii="Times New Roman" w:hAnsi="Times New Roman" w:cs="Times New Roman"/>
          <w:sz w:val="24"/>
          <w:szCs w:val="24"/>
        </w:rPr>
        <w:t xml:space="preserve"> initiation of movement represent</w:t>
      </w:r>
      <w:r w:rsidR="00F7714B">
        <w:rPr>
          <w:rFonts w:ascii="Times New Roman" w:hAnsi="Times New Roman" w:cs="Times New Roman"/>
          <w:sz w:val="24"/>
          <w:szCs w:val="24"/>
        </w:rPr>
        <w:t>s</w:t>
      </w:r>
      <w:r w:rsidR="006030AB">
        <w:rPr>
          <w:rFonts w:ascii="Times New Roman" w:hAnsi="Times New Roman" w:cs="Times New Roman"/>
          <w:sz w:val="24"/>
          <w:szCs w:val="24"/>
        </w:rPr>
        <w:t xml:space="preserve"> the first step </w:t>
      </w:r>
      <w:r w:rsidR="006729A6">
        <w:rPr>
          <w:rFonts w:ascii="Times New Roman" w:hAnsi="Times New Roman" w:cs="Times New Roman"/>
          <w:sz w:val="24"/>
          <w:szCs w:val="24"/>
        </w:rPr>
        <w:t>in</w:t>
      </w:r>
      <w:r w:rsidR="006030AB">
        <w:rPr>
          <w:rFonts w:ascii="Times New Roman" w:hAnsi="Times New Roman" w:cs="Times New Roman"/>
          <w:sz w:val="24"/>
          <w:szCs w:val="24"/>
        </w:rPr>
        <w:t xml:space="preserve"> insect-driven secondary dispersal</w:t>
      </w:r>
      <w:r w:rsidR="006729A6">
        <w:rPr>
          <w:rFonts w:ascii="Times New Roman" w:hAnsi="Times New Roman" w:cs="Times New Roman"/>
          <w:sz w:val="24"/>
          <w:szCs w:val="24"/>
        </w:rPr>
        <w:t>.</w:t>
      </w:r>
      <w:r w:rsidR="00F7714B">
        <w:rPr>
          <w:rFonts w:ascii="Times New Roman" w:hAnsi="Times New Roman" w:cs="Times New Roman"/>
          <w:sz w:val="24"/>
          <w:szCs w:val="24"/>
        </w:rPr>
        <w:t xml:space="preserve"> We find that </w:t>
      </w:r>
      <w:r w:rsidR="00B435B5">
        <w:rPr>
          <w:rFonts w:ascii="Times New Roman" w:hAnsi="Times New Roman" w:cs="Times New Roman"/>
          <w:sz w:val="24"/>
          <w:szCs w:val="24"/>
        </w:rPr>
        <w:t>increased growing temperature</w:t>
      </w:r>
      <w:r w:rsidR="00CB742C">
        <w:rPr>
          <w:rFonts w:ascii="Times New Roman" w:hAnsi="Times New Roman" w:cs="Times New Roman"/>
          <w:sz w:val="24"/>
          <w:szCs w:val="24"/>
        </w:rPr>
        <w:t xml:space="preserve"> </w:t>
      </w:r>
      <w:r w:rsidR="006030AB">
        <w:rPr>
          <w:rFonts w:ascii="Times New Roman" w:hAnsi="Times New Roman" w:cs="Times New Roman"/>
          <w:sz w:val="24"/>
          <w:szCs w:val="24"/>
        </w:rPr>
        <w:t>influence</w:t>
      </w:r>
      <w:r w:rsidR="000C13FA">
        <w:rPr>
          <w:rFonts w:ascii="Times New Roman" w:hAnsi="Times New Roman" w:cs="Times New Roman"/>
          <w:sz w:val="24"/>
          <w:szCs w:val="24"/>
        </w:rPr>
        <w:t>s</w:t>
      </w:r>
      <w:r w:rsidR="006030AB">
        <w:rPr>
          <w:rFonts w:ascii="Times New Roman" w:hAnsi="Times New Roman" w:cs="Times New Roman"/>
          <w:sz w:val="24"/>
          <w:szCs w:val="24"/>
        </w:rPr>
        <w:t xml:space="preserve"> seed attractiveness to insect dispersers in the invasive thistles </w:t>
      </w:r>
      <w:r w:rsidR="00B435B5">
        <w:rPr>
          <w:rFonts w:ascii="Times New Roman" w:hAnsi="Times New Roman" w:cs="Times New Roman"/>
          <w:i/>
          <w:iCs/>
          <w:sz w:val="24"/>
          <w:szCs w:val="24"/>
        </w:rPr>
        <w:t>Carduus nutans</w:t>
      </w:r>
      <w:r w:rsidR="00B435B5">
        <w:rPr>
          <w:rFonts w:ascii="Times New Roman" w:hAnsi="Times New Roman" w:cs="Times New Roman"/>
          <w:sz w:val="24"/>
          <w:szCs w:val="24"/>
        </w:rPr>
        <w:t xml:space="preserve"> and </w:t>
      </w:r>
      <w:r w:rsidR="00B435B5">
        <w:rPr>
          <w:rFonts w:ascii="Times New Roman" w:hAnsi="Times New Roman" w:cs="Times New Roman"/>
          <w:i/>
          <w:iCs/>
          <w:sz w:val="24"/>
          <w:szCs w:val="24"/>
        </w:rPr>
        <w:t xml:space="preserve">Carduus </w:t>
      </w:r>
      <w:proofErr w:type="spellStart"/>
      <w:r w:rsidR="00B435B5">
        <w:rPr>
          <w:rFonts w:ascii="Times New Roman" w:hAnsi="Times New Roman" w:cs="Times New Roman"/>
          <w:i/>
          <w:iCs/>
          <w:sz w:val="24"/>
          <w:szCs w:val="24"/>
        </w:rPr>
        <w:t>acanthoides</w:t>
      </w:r>
      <w:proofErr w:type="spellEnd"/>
      <w:r w:rsidR="00CB742C">
        <w:rPr>
          <w:rFonts w:ascii="Times New Roman" w:hAnsi="Times New Roman" w:cs="Times New Roman"/>
          <w:sz w:val="24"/>
          <w:szCs w:val="24"/>
        </w:rPr>
        <w:t xml:space="preserve">. </w:t>
      </w:r>
      <w:r w:rsidR="00F7714B">
        <w:rPr>
          <w:rFonts w:ascii="Times New Roman" w:hAnsi="Times New Roman" w:cs="Times New Roman"/>
          <w:sz w:val="24"/>
          <w:szCs w:val="24"/>
        </w:rPr>
        <w:t>S</w:t>
      </w:r>
      <w:r w:rsidR="00B435B5">
        <w:rPr>
          <w:rFonts w:ascii="Times New Roman" w:hAnsi="Times New Roman" w:cs="Times New Roman"/>
          <w:sz w:val="24"/>
          <w:szCs w:val="24"/>
        </w:rPr>
        <w:t xml:space="preserve">eeds from maternal plants grown at temperatures 0.6 </w:t>
      </w:r>
      <w:r w:rsidR="00B435B5" w:rsidRPr="00283B6D">
        <w:rPr>
          <w:rFonts w:ascii="Times New Roman" w:hAnsi="Times New Roman" w:cs="Times New Roman"/>
          <w:sz w:val="24"/>
          <w:szCs w:val="24"/>
        </w:rPr>
        <w:t>°C</w:t>
      </w:r>
      <w:r w:rsidR="00151874">
        <w:rPr>
          <w:rFonts w:ascii="Times New Roman" w:hAnsi="Times New Roman" w:cs="Times New Roman"/>
          <w:sz w:val="24"/>
          <w:szCs w:val="24"/>
        </w:rPr>
        <w:t xml:space="preserve"> higher than </w:t>
      </w:r>
      <w:r w:rsidR="003E2536">
        <w:rPr>
          <w:rFonts w:ascii="Times New Roman" w:hAnsi="Times New Roman" w:cs="Times New Roman"/>
          <w:sz w:val="24"/>
          <w:szCs w:val="24"/>
        </w:rPr>
        <w:t xml:space="preserve">ambient </w:t>
      </w:r>
      <w:r w:rsidR="00B435B5">
        <w:rPr>
          <w:rFonts w:ascii="Times New Roman" w:hAnsi="Times New Roman" w:cs="Times New Roman"/>
          <w:sz w:val="24"/>
          <w:szCs w:val="24"/>
        </w:rPr>
        <w:t xml:space="preserve">are </w:t>
      </w:r>
      <w:r w:rsidR="00507E59">
        <w:rPr>
          <w:rFonts w:ascii="Times New Roman" w:hAnsi="Times New Roman" w:cs="Times New Roman"/>
          <w:sz w:val="24"/>
          <w:szCs w:val="24"/>
        </w:rPr>
        <w:t xml:space="preserve">removed at higher rates by </w:t>
      </w:r>
      <w:r w:rsidR="00B435B5">
        <w:rPr>
          <w:rFonts w:ascii="Times New Roman" w:hAnsi="Times New Roman" w:cs="Times New Roman"/>
          <w:sz w:val="24"/>
          <w:szCs w:val="24"/>
        </w:rPr>
        <w:t xml:space="preserve">insect dispersers than their </w:t>
      </w:r>
      <w:proofErr w:type="spellStart"/>
      <w:r w:rsidR="00B435B5">
        <w:rPr>
          <w:rFonts w:ascii="Times New Roman" w:hAnsi="Times New Roman" w:cs="Times New Roman"/>
          <w:sz w:val="24"/>
          <w:szCs w:val="24"/>
        </w:rPr>
        <w:t>unwarmed</w:t>
      </w:r>
      <w:proofErr w:type="spellEnd"/>
      <w:r w:rsidR="00B435B5">
        <w:rPr>
          <w:rFonts w:ascii="Times New Roman" w:hAnsi="Times New Roman" w:cs="Times New Roman"/>
          <w:sz w:val="24"/>
          <w:szCs w:val="24"/>
        </w:rPr>
        <w:t xml:space="preserve"> counterparts</w:t>
      </w:r>
      <w:r w:rsidR="00CB742C">
        <w:rPr>
          <w:rFonts w:ascii="Times New Roman" w:hAnsi="Times New Roman" w:cs="Times New Roman"/>
          <w:sz w:val="24"/>
          <w:szCs w:val="24"/>
        </w:rPr>
        <w:t xml:space="preserve">. We also observe that seed </w:t>
      </w:r>
      <w:proofErr w:type="spellStart"/>
      <w:r w:rsidR="00CB742C">
        <w:rPr>
          <w:rFonts w:ascii="Times New Roman" w:hAnsi="Times New Roman" w:cs="Times New Roman"/>
          <w:sz w:val="24"/>
          <w:szCs w:val="24"/>
        </w:rPr>
        <w:t>elaiosomes</w:t>
      </w:r>
      <w:proofErr w:type="spellEnd"/>
      <w:r w:rsidR="00CB742C">
        <w:rPr>
          <w:rFonts w:ascii="Times New Roman" w:hAnsi="Times New Roman" w:cs="Times New Roman"/>
          <w:sz w:val="24"/>
          <w:szCs w:val="24"/>
        </w:rPr>
        <w:t xml:space="preserve"> in these </w:t>
      </w:r>
      <w:r w:rsidR="00151874">
        <w:rPr>
          <w:rFonts w:ascii="Times New Roman" w:hAnsi="Times New Roman" w:cs="Times New Roman"/>
          <w:sz w:val="24"/>
          <w:szCs w:val="24"/>
        </w:rPr>
        <w:t xml:space="preserve">two </w:t>
      </w:r>
      <w:r w:rsidR="00CB742C">
        <w:rPr>
          <w:rFonts w:ascii="Times New Roman" w:hAnsi="Times New Roman" w:cs="Times New Roman"/>
          <w:sz w:val="24"/>
          <w:szCs w:val="24"/>
        </w:rPr>
        <w:t xml:space="preserve">species play an important role in dispersal, as seeds </w:t>
      </w:r>
      <w:r w:rsidR="00F7714B">
        <w:rPr>
          <w:rFonts w:ascii="Times New Roman" w:hAnsi="Times New Roman" w:cs="Times New Roman"/>
          <w:sz w:val="24"/>
          <w:szCs w:val="24"/>
        </w:rPr>
        <w:t>without</w:t>
      </w:r>
      <w:r w:rsidR="00CB742C">
        <w:rPr>
          <w:rFonts w:ascii="Times New Roman" w:hAnsi="Times New Roman" w:cs="Times New Roman"/>
          <w:sz w:val="24"/>
          <w:szCs w:val="24"/>
        </w:rPr>
        <w:t xml:space="preserve"> </w:t>
      </w:r>
      <w:proofErr w:type="spellStart"/>
      <w:r w:rsidR="00CB742C">
        <w:rPr>
          <w:rFonts w:ascii="Times New Roman" w:hAnsi="Times New Roman" w:cs="Times New Roman"/>
          <w:sz w:val="24"/>
          <w:szCs w:val="24"/>
        </w:rPr>
        <w:t>elaiosomes</w:t>
      </w:r>
      <w:proofErr w:type="spellEnd"/>
      <w:r w:rsidR="00CB742C">
        <w:rPr>
          <w:rFonts w:ascii="Times New Roman" w:hAnsi="Times New Roman" w:cs="Times New Roman"/>
          <w:sz w:val="24"/>
          <w:szCs w:val="24"/>
        </w:rPr>
        <w:t xml:space="preserve"> were significantly less likely to be taken by insects</w:t>
      </w:r>
      <w:r w:rsidR="00507E59">
        <w:rPr>
          <w:rFonts w:ascii="Times New Roman" w:hAnsi="Times New Roman" w:cs="Times New Roman"/>
          <w:sz w:val="24"/>
          <w:szCs w:val="24"/>
        </w:rPr>
        <w:t xml:space="preserve"> over the same </w:t>
      </w:r>
      <w:proofErr w:type="gramStart"/>
      <w:r w:rsidR="00507E59">
        <w:rPr>
          <w:rFonts w:ascii="Times New Roman" w:hAnsi="Times New Roman" w:cs="Times New Roman"/>
          <w:sz w:val="24"/>
          <w:szCs w:val="24"/>
        </w:rPr>
        <w:t xml:space="preserve">time </w:t>
      </w:r>
      <w:commentRangeStart w:id="0"/>
      <w:commentRangeStart w:id="1"/>
      <w:r w:rsidR="00507E59">
        <w:rPr>
          <w:rFonts w:ascii="Times New Roman" w:hAnsi="Times New Roman" w:cs="Times New Roman"/>
          <w:sz w:val="24"/>
          <w:szCs w:val="24"/>
        </w:rPr>
        <w:t>period</w:t>
      </w:r>
      <w:commentRangeEnd w:id="0"/>
      <w:proofErr w:type="gramEnd"/>
      <w:r w:rsidR="00F7714B">
        <w:rPr>
          <w:rStyle w:val="CommentReference"/>
        </w:rPr>
        <w:commentReference w:id="0"/>
      </w:r>
      <w:commentRangeEnd w:id="1"/>
      <w:r w:rsidR="00C45936">
        <w:rPr>
          <w:rStyle w:val="CommentReference"/>
        </w:rPr>
        <w:commentReference w:id="1"/>
      </w:r>
      <w:r w:rsidR="00CB742C">
        <w:rPr>
          <w:rFonts w:ascii="Times New Roman" w:hAnsi="Times New Roman" w:cs="Times New Roman"/>
          <w:sz w:val="24"/>
          <w:szCs w:val="24"/>
        </w:rPr>
        <w:t>.</w:t>
      </w:r>
      <w:r w:rsidR="008C4F57">
        <w:rPr>
          <w:rFonts w:ascii="Times New Roman" w:hAnsi="Times New Roman" w:cs="Times New Roman"/>
          <w:sz w:val="24"/>
          <w:szCs w:val="24"/>
        </w:rPr>
        <w:t xml:space="preserve"> </w:t>
      </w:r>
      <w:r w:rsidR="00D15DF0">
        <w:rPr>
          <w:rFonts w:ascii="Times New Roman" w:hAnsi="Times New Roman" w:cs="Times New Roman"/>
          <w:sz w:val="24"/>
          <w:szCs w:val="24"/>
        </w:rPr>
        <w:t>These</w:t>
      </w:r>
      <w:r w:rsidR="006030AB">
        <w:rPr>
          <w:rFonts w:ascii="Times New Roman" w:hAnsi="Times New Roman" w:cs="Times New Roman"/>
          <w:sz w:val="24"/>
          <w:szCs w:val="24"/>
        </w:rPr>
        <w:t xml:space="preserve"> </w:t>
      </w:r>
      <w:r w:rsidR="00C91512">
        <w:rPr>
          <w:rFonts w:ascii="Times New Roman" w:hAnsi="Times New Roman" w:cs="Times New Roman"/>
          <w:sz w:val="24"/>
          <w:szCs w:val="24"/>
        </w:rPr>
        <w:t xml:space="preserve">findings </w:t>
      </w:r>
      <w:r w:rsidR="008C4F57">
        <w:rPr>
          <w:rFonts w:ascii="Times New Roman" w:hAnsi="Times New Roman" w:cs="Times New Roman"/>
          <w:sz w:val="24"/>
          <w:szCs w:val="24"/>
        </w:rPr>
        <w:t xml:space="preserve">provide evidence that climate </w:t>
      </w:r>
      <w:r w:rsidR="00860960">
        <w:rPr>
          <w:rFonts w:ascii="Times New Roman" w:hAnsi="Times New Roman" w:cs="Times New Roman"/>
          <w:sz w:val="24"/>
          <w:szCs w:val="24"/>
        </w:rPr>
        <w:t xml:space="preserve">warming </w:t>
      </w:r>
      <w:r w:rsidR="008C4F57">
        <w:rPr>
          <w:rFonts w:ascii="Times New Roman" w:hAnsi="Times New Roman" w:cs="Times New Roman"/>
          <w:sz w:val="24"/>
          <w:szCs w:val="24"/>
        </w:rPr>
        <w:t xml:space="preserve">may alter aspects of the dispersal process such as seed removal, which could </w:t>
      </w:r>
      <w:r w:rsidR="00F7714B">
        <w:rPr>
          <w:rFonts w:ascii="Times New Roman" w:hAnsi="Times New Roman" w:cs="Times New Roman"/>
          <w:sz w:val="24"/>
          <w:szCs w:val="24"/>
        </w:rPr>
        <w:t xml:space="preserve">subsequently </w:t>
      </w:r>
      <w:r w:rsidR="008C4F57">
        <w:rPr>
          <w:rFonts w:ascii="Times New Roman" w:hAnsi="Times New Roman" w:cs="Times New Roman"/>
          <w:sz w:val="24"/>
          <w:szCs w:val="24"/>
        </w:rPr>
        <w:t>affect how plants disperse their seeds in a changing world.</w:t>
      </w:r>
    </w:p>
    <w:p w14:paraId="6E6C5CD0" w14:textId="77777777" w:rsidR="00A50152" w:rsidRDefault="00A50152" w:rsidP="00A50152">
      <w:pPr>
        <w:spacing w:line="240" w:lineRule="auto"/>
        <w:jc w:val="both"/>
        <w:rPr>
          <w:rFonts w:ascii="Times New Roman" w:hAnsi="Times New Roman" w:cs="Times New Roman"/>
          <w:b/>
          <w:bCs/>
          <w:sz w:val="24"/>
          <w:szCs w:val="24"/>
        </w:rPr>
      </w:pPr>
    </w:p>
    <w:p w14:paraId="3DF6D492" w14:textId="32B79947" w:rsidR="00A50152" w:rsidRPr="00A50152" w:rsidRDefault="00A50152" w:rsidP="00A50152">
      <w:pPr>
        <w:spacing w:line="240" w:lineRule="auto"/>
        <w:jc w:val="both"/>
        <w:rPr>
          <w:rFonts w:ascii="Times New Roman" w:hAnsi="Times New Roman" w:cs="Times New Roman"/>
          <w:b/>
          <w:bCs/>
          <w:sz w:val="32"/>
          <w:szCs w:val="32"/>
        </w:rPr>
      </w:pPr>
      <w:r>
        <w:rPr>
          <w:rFonts w:ascii="Times New Roman" w:hAnsi="Times New Roman" w:cs="Times New Roman"/>
          <w:b/>
          <w:bCs/>
          <w:sz w:val="32"/>
          <w:szCs w:val="32"/>
        </w:rPr>
        <w:t>Introduction</w:t>
      </w:r>
    </w:p>
    <w:p w14:paraId="21090A04" w14:textId="5CBE77A3" w:rsidR="00C04157" w:rsidRDefault="00B705D6" w:rsidP="00C550AA">
      <w:pPr>
        <w:spacing w:line="24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For sedentary organisms such as plants, seed dispersal </w:t>
      </w:r>
      <w:r w:rsidR="00C34816">
        <w:rPr>
          <w:rFonts w:ascii="Times New Roman" w:hAnsi="Times New Roman" w:cs="Times New Roman"/>
          <w:sz w:val="24"/>
          <w:szCs w:val="24"/>
        </w:rPr>
        <w:t xml:space="preserve">is the only stage in the life cycle during which movement occurs.  It is thus an </w:t>
      </w:r>
      <w:r>
        <w:rPr>
          <w:rFonts w:ascii="Times New Roman" w:hAnsi="Times New Roman" w:cs="Times New Roman"/>
          <w:sz w:val="24"/>
          <w:szCs w:val="24"/>
        </w:rPr>
        <w:t xml:space="preserve">essential </w:t>
      </w:r>
      <w:r w:rsidR="00C34816">
        <w:rPr>
          <w:rFonts w:ascii="Times New Roman" w:hAnsi="Times New Roman" w:cs="Times New Roman"/>
          <w:sz w:val="24"/>
          <w:szCs w:val="24"/>
        </w:rPr>
        <w:t>component of plant spatial dynamics</w:t>
      </w:r>
      <w:r w:rsidR="00165110">
        <w:rPr>
          <w:rFonts w:ascii="Times New Roman" w:hAnsi="Times New Roman" w:cs="Times New Roman"/>
          <w:sz w:val="24"/>
          <w:szCs w:val="24"/>
        </w:rPr>
        <w:t xml:space="preserve">. While plant propagules are often dispersed by abiotic vectors such as wind, water, and gravity, they </w:t>
      </w:r>
      <w:r w:rsidR="00137740">
        <w:rPr>
          <w:rFonts w:ascii="Times New Roman" w:hAnsi="Times New Roman" w:cs="Times New Roman"/>
          <w:sz w:val="24"/>
          <w:szCs w:val="24"/>
        </w:rPr>
        <w:t>may</w:t>
      </w:r>
      <w:r w:rsidR="00C939BE">
        <w:rPr>
          <w:rFonts w:ascii="Times New Roman" w:hAnsi="Times New Roman" w:cs="Times New Roman"/>
          <w:sz w:val="24"/>
          <w:szCs w:val="24"/>
        </w:rPr>
        <w:t xml:space="preserve"> also be</w:t>
      </w:r>
      <w:r w:rsidR="00165110">
        <w:rPr>
          <w:rFonts w:ascii="Times New Roman" w:hAnsi="Times New Roman" w:cs="Times New Roman"/>
          <w:sz w:val="24"/>
          <w:szCs w:val="24"/>
        </w:rPr>
        <w:t xml:space="preserve"> dispersed biotically by organisms such as insects, birds, and mammals. </w:t>
      </w:r>
      <w:r w:rsidR="0065549E">
        <w:rPr>
          <w:rFonts w:ascii="Times New Roman" w:hAnsi="Times New Roman" w:cs="Times New Roman"/>
          <w:sz w:val="24"/>
          <w:szCs w:val="24"/>
        </w:rPr>
        <w:t>Such</w:t>
      </w:r>
      <w:r w:rsidR="00951781">
        <w:rPr>
          <w:rFonts w:ascii="Times New Roman" w:hAnsi="Times New Roman" w:cs="Times New Roman"/>
          <w:sz w:val="24"/>
          <w:szCs w:val="24"/>
        </w:rPr>
        <w:t xml:space="preserve"> d</w:t>
      </w:r>
      <w:r w:rsidR="00C04157">
        <w:rPr>
          <w:rFonts w:ascii="Times New Roman" w:hAnsi="Times New Roman" w:cs="Times New Roman"/>
          <w:sz w:val="24"/>
          <w:szCs w:val="24"/>
        </w:rPr>
        <w:t>ispersal of seeds by biotic vectors</w:t>
      </w:r>
      <w:r w:rsidR="003D5A17">
        <w:rPr>
          <w:rFonts w:ascii="Times New Roman" w:hAnsi="Times New Roman" w:cs="Times New Roman"/>
          <w:sz w:val="24"/>
          <w:szCs w:val="24"/>
        </w:rPr>
        <w:t xml:space="preserve"> </w:t>
      </w:r>
      <w:r w:rsidR="00B0257B">
        <w:rPr>
          <w:rFonts w:ascii="Times New Roman" w:hAnsi="Times New Roman" w:cs="Times New Roman"/>
          <w:sz w:val="24"/>
          <w:szCs w:val="24"/>
        </w:rPr>
        <w:t>typically occurs not in isolation, but as</w:t>
      </w:r>
      <w:r w:rsidR="003D5A17">
        <w:rPr>
          <w:rFonts w:ascii="Times New Roman" w:hAnsi="Times New Roman" w:cs="Times New Roman"/>
          <w:sz w:val="24"/>
          <w:szCs w:val="24"/>
        </w:rPr>
        <w:t xml:space="preserve"> part of a larger network of</w:t>
      </w:r>
      <w:r w:rsidR="00AD5A9B">
        <w:rPr>
          <w:rFonts w:ascii="Times New Roman" w:hAnsi="Times New Roman" w:cs="Times New Roman"/>
          <w:sz w:val="24"/>
          <w:szCs w:val="24"/>
        </w:rPr>
        <w:t xml:space="preserve"> parallel and serial</w:t>
      </w:r>
      <w:r w:rsidR="003D5A17">
        <w:rPr>
          <w:rFonts w:ascii="Times New Roman" w:hAnsi="Times New Roman" w:cs="Times New Roman"/>
          <w:sz w:val="24"/>
          <w:szCs w:val="24"/>
        </w:rPr>
        <w:t xml:space="preserve"> dispersal events</w:t>
      </w:r>
      <w:r w:rsidR="005F724A">
        <w:rPr>
          <w:rFonts w:ascii="Times New Roman" w:hAnsi="Times New Roman" w:cs="Times New Roman"/>
          <w:sz w:val="24"/>
          <w:szCs w:val="24"/>
        </w:rPr>
        <w:t>, both primary and secondary in nature</w:t>
      </w:r>
      <w:r w:rsidR="0068119A">
        <w:rPr>
          <w:rFonts w:ascii="Times New Roman" w:hAnsi="Times New Roman" w:cs="Times New Roman"/>
          <w:sz w:val="24"/>
          <w:szCs w:val="24"/>
        </w:rPr>
        <w:t xml:space="preserve"> (Figure 1)</w:t>
      </w:r>
      <w:r w:rsidR="00951781">
        <w:rPr>
          <w:rFonts w:ascii="Times New Roman" w:hAnsi="Times New Roman" w:cs="Times New Roman"/>
          <w:sz w:val="24"/>
          <w:szCs w:val="24"/>
        </w:rPr>
        <w:t>. Integration of</w:t>
      </w:r>
      <w:r w:rsidR="003D5A17">
        <w:rPr>
          <w:rFonts w:ascii="Times New Roman" w:hAnsi="Times New Roman" w:cs="Times New Roman"/>
          <w:sz w:val="24"/>
          <w:szCs w:val="24"/>
        </w:rPr>
        <w:t xml:space="preserve"> these</w:t>
      </w:r>
      <w:r w:rsidR="00951781">
        <w:rPr>
          <w:rFonts w:ascii="Times New Roman" w:hAnsi="Times New Roman" w:cs="Times New Roman"/>
          <w:sz w:val="24"/>
          <w:szCs w:val="24"/>
        </w:rPr>
        <w:t xml:space="preserve"> primary and secondary pathways</w:t>
      </w:r>
      <w:r w:rsidR="0065549E">
        <w:rPr>
          <w:rFonts w:ascii="Times New Roman" w:hAnsi="Times New Roman" w:cs="Times New Roman"/>
          <w:sz w:val="24"/>
          <w:szCs w:val="24"/>
        </w:rPr>
        <w:t xml:space="preserve"> and the vectors responsible</w:t>
      </w:r>
      <w:r w:rsidR="00951781">
        <w:rPr>
          <w:rFonts w:ascii="Times New Roman" w:hAnsi="Times New Roman" w:cs="Times New Roman"/>
          <w:sz w:val="24"/>
          <w:szCs w:val="24"/>
        </w:rPr>
        <w:t xml:space="preserve"> into a total dispersal kernel</w:t>
      </w:r>
      <w:r w:rsidR="000C13FA">
        <w:rPr>
          <w:rFonts w:ascii="Times New Roman" w:hAnsi="Times New Roman" w:cs="Times New Roman"/>
          <w:sz w:val="24"/>
          <w:szCs w:val="24"/>
        </w:rPr>
        <w:t xml:space="preserve"> (a</w:t>
      </w:r>
      <w:r w:rsidR="00951781">
        <w:rPr>
          <w:rFonts w:ascii="Times New Roman" w:hAnsi="Times New Roman" w:cs="Times New Roman"/>
          <w:sz w:val="24"/>
          <w:szCs w:val="24"/>
        </w:rPr>
        <w:t xml:space="preserve"> probability distribution of how far seeds </w:t>
      </w:r>
      <w:proofErr w:type="gramStart"/>
      <w:r w:rsidR="00951781">
        <w:rPr>
          <w:rFonts w:ascii="Times New Roman" w:hAnsi="Times New Roman" w:cs="Times New Roman"/>
          <w:sz w:val="24"/>
          <w:szCs w:val="24"/>
        </w:rPr>
        <w:t>are</w:t>
      </w:r>
      <w:proofErr w:type="gramEnd"/>
      <w:r w:rsidR="00951781">
        <w:rPr>
          <w:rFonts w:ascii="Times New Roman" w:hAnsi="Times New Roman" w:cs="Times New Roman"/>
          <w:sz w:val="24"/>
          <w:szCs w:val="24"/>
        </w:rPr>
        <w:t xml:space="preserve"> dispersed when </w:t>
      </w:r>
      <w:r w:rsidR="00E41751">
        <w:rPr>
          <w:rFonts w:ascii="Times New Roman" w:hAnsi="Times New Roman" w:cs="Times New Roman"/>
          <w:sz w:val="24"/>
          <w:szCs w:val="24"/>
        </w:rPr>
        <w:t>accounting for</w:t>
      </w:r>
      <w:r w:rsidR="00951781">
        <w:rPr>
          <w:rFonts w:ascii="Times New Roman" w:hAnsi="Times New Roman" w:cs="Times New Roman"/>
          <w:sz w:val="24"/>
          <w:szCs w:val="24"/>
        </w:rPr>
        <w:t xml:space="preserve"> all</w:t>
      </w:r>
      <w:r w:rsidR="003D5A17">
        <w:rPr>
          <w:rFonts w:ascii="Times New Roman" w:hAnsi="Times New Roman" w:cs="Times New Roman"/>
          <w:sz w:val="24"/>
          <w:szCs w:val="24"/>
        </w:rPr>
        <w:t xml:space="preserve"> possible</w:t>
      </w:r>
      <w:r w:rsidR="00951781">
        <w:rPr>
          <w:rFonts w:ascii="Times New Roman" w:hAnsi="Times New Roman" w:cs="Times New Roman"/>
          <w:sz w:val="24"/>
          <w:szCs w:val="24"/>
        </w:rPr>
        <w:t xml:space="preserve"> dispersal vectors</w:t>
      </w:r>
      <w:r w:rsidR="000C13FA">
        <w:rPr>
          <w:rFonts w:ascii="Times New Roman" w:hAnsi="Times New Roman" w:cs="Times New Roman"/>
          <w:sz w:val="24"/>
          <w:szCs w:val="24"/>
        </w:rPr>
        <w:t>)</w:t>
      </w:r>
      <w:r w:rsidR="00951781">
        <w:rPr>
          <w:rFonts w:ascii="Times New Roman" w:hAnsi="Times New Roman" w:cs="Times New Roman"/>
          <w:sz w:val="24"/>
          <w:szCs w:val="24"/>
        </w:rPr>
        <w:t xml:space="preserve">, can help us quantify how plant populations </w:t>
      </w:r>
      <w:r w:rsidR="000C13FA">
        <w:rPr>
          <w:rFonts w:ascii="Times New Roman" w:hAnsi="Times New Roman" w:cs="Times New Roman"/>
          <w:sz w:val="24"/>
          <w:szCs w:val="24"/>
        </w:rPr>
        <w:t xml:space="preserve">move or expand </w:t>
      </w:r>
      <w:r w:rsidR="00AE3CF1">
        <w:rPr>
          <w:rFonts w:ascii="Times New Roman" w:hAnsi="Times New Roman" w:cs="Times New Roman"/>
          <w:sz w:val="24"/>
          <w:szCs w:val="24"/>
        </w:rPr>
        <w:t>at a variety of different spatial scales</w:t>
      </w:r>
      <w:r w:rsidR="00951781">
        <w:rPr>
          <w:rFonts w:ascii="Times New Roman" w:hAnsi="Times New Roman" w:cs="Times New Roman"/>
          <w:sz w:val="24"/>
          <w:szCs w:val="24"/>
        </w:rPr>
        <w:t xml:space="preserve"> (</w:t>
      </w:r>
      <w:r w:rsidR="00AE3CF1">
        <w:rPr>
          <w:rFonts w:ascii="Times New Roman" w:hAnsi="Times New Roman" w:cs="Times New Roman"/>
          <w:sz w:val="24"/>
          <w:szCs w:val="24"/>
        </w:rPr>
        <w:t>Nathan 2007</w:t>
      </w:r>
      <w:r w:rsidR="00951781">
        <w:rPr>
          <w:rFonts w:ascii="Times New Roman" w:hAnsi="Times New Roman" w:cs="Times New Roman"/>
          <w:sz w:val="24"/>
          <w:szCs w:val="24"/>
        </w:rPr>
        <w:t xml:space="preserve">). </w:t>
      </w:r>
      <w:r w:rsidR="003D5A17">
        <w:rPr>
          <w:rFonts w:ascii="Times New Roman" w:hAnsi="Times New Roman" w:cs="Times New Roman"/>
          <w:sz w:val="24"/>
          <w:szCs w:val="24"/>
        </w:rPr>
        <w:t>However</w:t>
      </w:r>
      <w:r w:rsidR="00AD46E0">
        <w:rPr>
          <w:rFonts w:ascii="Times New Roman" w:hAnsi="Times New Roman" w:cs="Times New Roman"/>
          <w:sz w:val="24"/>
          <w:szCs w:val="24"/>
        </w:rPr>
        <w:t>,</w:t>
      </w:r>
      <w:r w:rsidR="0065549E">
        <w:rPr>
          <w:rFonts w:ascii="Times New Roman" w:hAnsi="Times New Roman" w:cs="Times New Roman"/>
          <w:sz w:val="24"/>
          <w:szCs w:val="24"/>
        </w:rPr>
        <w:t xml:space="preserve"> </w:t>
      </w:r>
      <w:r w:rsidR="003D5A17">
        <w:rPr>
          <w:rFonts w:ascii="Times New Roman" w:hAnsi="Times New Roman" w:cs="Times New Roman"/>
          <w:sz w:val="24"/>
          <w:szCs w:val="24"/>
        </w:rPr>
        <w:t xml:space="preserve">significant challenges </w:t>
      </w:r>
      <w:r w:rsidR="0065549E">
        <w:rPr>
          <w:rFonts w:ascii="Times New Roman" w:hAnsi="Times New Roman" w:cs="Times New Roman"/>
          <w:sz w:val="24"/>
          <w:szCs w:val="24"/>
        </w:rPr>
        <w:t>in</w:t>
      </w:r>
      <w:r w:rsidR="003D5A17">
        <w:rPr>
          <w:rFonts w:ascii="Times New Roman" w:hAnsi="Times New Roman" w:cs="Times New Roman"/>
          <w:sz w:val="24"/>
          <w:szCs w:val="24"/>
        </w:rPr>
        <w:t xml:space="preserve"> identifying these biotic dispersers and quantifying how they disperse seeds mak</w:t>
      </w:r>
      <w:r w:rsidR="0065549E">
        <w:rPr>
          <w:rFonts w:ascii="Times New Roman" w:hAnsi="Times New Roman" w:cs="Times New Roman"/>
          <w:sz w:val="24"/>
          <w:szCs w:val="24"/>
        </w:rPr>
        <w:t>e</w:t>
      </w:r>
      <w:r w:rsidR="003D5A17">
        <w:rPr>
          <w:rFonts w:ascii="Times New Roman" w:hAnsi="Times New Roman" w:cs="Times New Roman"/>
          <w:sz w:val="24"/>
          <w:szCs w:val="24"/>
        </w:rPr>
        <w:t xml:space="preserve"> it challenging to fully understand </w:t>
      </w:r>
      <w:r w:rsidR="0065549E">
        <w:rPr>
          <w:rFonts w:ascii="Times New Roman" w:hAnsi="Times New Roman" w:cs="Times New Roman"/>
          <w:sz w:val="24"/>
          <w:szCs w:val="24"/>
        </w:rPr>
        <w:t>their role</w:t>
      </w:r>
      <w:r w:rsidR="003D5A17">
        <w:rPr>
          <w:rFonts w:ascii="Times New Roman" w:hAnsi="Times New Roman" w:cs="Times New Roman"/>
          <w:sz w:val="24"/>
          <w:szCs w:val="24"/>
        </w:rPr>
        <w:t xml:space="preserve"> in seed </w:t>
      </w:r>
      <w:r w:rsidR="003D5A17">
        <w:rPr>
          <w:rFonts w:ascii="Times New Roman" w:hAnsi="Times New Roman" w:cs="Times New Roman"/>
          <w:sz w:val="24"/>
          <w:szCs w:val="24"/>
        </w:rPr>
        <w:lastRenderedPageBreak/>
        <w:t xml:space="preserve">dispersal, especially for </w:t>
      </w:r>
      <w:r w:rsidR="00CC4AE9">
        <w:rPr>
          <w:rFonts w:ascii="Times New Roman" w:hAnsi="Times New Roman" w:cs="Times New Roman"/>
          <w:sz w:val="24"/>
          <w:szCs w:val="24"/>
        </w:rPr>
        <w:t xml:space="preserve">smaller </w:t>
      </w:r>
      <w:r w:rsidR="003D5A17">
        <w:rPr>
          <w:rFonts w:ascii="Times New Roman" w:hAnsi="Times New Roman" w:cs="Times New Roman"/>
          <w:sz w:val="24"/>
          <w:szCs w:val="24"/>
        </w:rPr>
        <w:t>seeds that cannot be easily</w:t>
      </w:r>
      <w:r w:rsidR="00E41751">
        <w:rPr>
          <w:rFonts w:ascii="Times New Roman" w:hAnsi="Times New Roman" w:cs="Times New Roman"/>
          <w:sz w:val="24"/>
          <w:szCs w:val="24"/>
        </w:rPr>
        <w:t xml:space="preserve"> tracked</w:t>
      </w:r>
      <w:r w:rsidR="003D5A17">
        <w:rPr>
          <w:rFonts w:ascii="Times New Roman" w:hAnsi="Times New Roman" w:cs="Times New Roman"/>
          <w:sz w:val="24"/>
          <w:szCs w:val="24"/>
        </w:rPr>
        <w:t xml:space="preserve"> through empirical means</w:t>
      </w:r>
      <w:r w:rsidR="0065549E">
        <w:rPr>
          <w:rFonts w:ascii="Times New Roman" w:hAnsi="Times New Roman" w:cs="Times New Roman"/>
          <w:sz w:val="24"/>
          <w:szCs w:val="24"/>
        </w:rPr>
        <w:t xml:space="preserve"> (Rogers </w:t>
      </w:r>
      <w:r w:rsidR="0065549E">
        <w:rPr>
          <w:rFonts w:ascii="Times New Roman" w:hAnsi="Times New Roman" w:cs="Times New Roman"/>
          <w:i/>
          <w:iCs/>
          <w:sz w:val="24"/>
          <w:szCs w:val="24"/>
        </w:rPr>
        <w:t>et al</w:t>
      </w:r>
      <w:r w:rsidR="0065549E">
        <w:rPr>
          <w:rFonts w:ascii="Times New Roman" w:hAnsi="Times New Roman" w:cs="Times New Roman"/>
          <w:sz w:val="24"/>
          <w:szCs w:val="24"/>
        </w:rPr>
        <w:t>. 2019)</w:t>
      </w:r>
      <w:r w:rsidR="003D5A17">
        <w:rPr>
          <w:rFonts w:ascii="Times New Roman" w:hAnsi="Times New Roman" w:cs="Times New Roman"/>
          <w:sz w:val="24"/>
          <w:szCs w:val="24"/>
        </w:rPr>
        <w:t>.</w:t>
      </w:r>
    </w:p>
    <w:p w14:paraId="406E9803" w14:textId="2268832E" w:rsidR="00356DD3" w:rsidRDefault="00C04157" w:rsidP="000B0D23">
      <w:pPr>
        <w:spacing w:line="240" w:lineRule="auto"/>
        <w:ind w:firstLine="360"/>
        <w:jc w:val="both"/>
        <w:rPr>
          <w:rFonts w:ascii="Times New Roman" w:hAnsi="Times New Roman" w:cs="Times New Roman"/>
          <w:sz w:val="24"/>
          <w:szCs w:val="24"/>
        </w:rPr>
      </w:pPr>
      <w:r>
        <w:rPr>
          <w:rFonts w:ascii="Times New Roman" w:hAnsi="Times New Roman" w:cs="Times New Roman"/>
          <w:sz w:val="24"/>
          <w:szCs w:val="24"/>
        </w:rPr>
        <w:t>For</w:t>
      </w:r>
      <w:r w:rsidR="003D5A17">
        <w:rPr>
          <w:rFonts w:ascii="Times New Roman" w:hAnsi="Times New Roman" w:cs="Times New Roman"/>
          <w:sz w:val="24"/>
          <w:szCs w:val="24"/>
        </w:rPr>
        <w:t xml:space="preserve"> these</w:t>
      </w:r>
      <w:r>
        <w:rPr>
          <w:rFonts w:ascii="Times New Roman" w:hAnsi="Times New Roman" w:cs="Times New Roman"/>
          <w:sz w:val="24"/>
          <w:szCs w:val="24"/>
        </w:rPr>
        <w:t xml:space="preserve"> smaller seeds, ants and other insects are often a</w:t>
      </w:r>
      <w:r w:rsidR="006C2638">
        <w:rPr>
          <w:rFonts w:ascii="Times New Roman" w:hAnsi="Times New Roman" w:cs="Times New Roman"/>
          <w:sz w:val="24"/>
          <w:szCs w:val="24"/>
        </w:rPr>
        <w:t>n overlooked</w:t>
      </w:r>
      <w:r>
        <w:rPr>
          <w:rFonts w:ascii="Times New Roman" w:hAnsi="Times New Roman" w:cs="Times New Roman"/>
          <w:sz w:val="24"/>
          <w:szCs w:val="24"/>
        </w:rPr>
        <w:t xml:space="preserve"> source of</w:t>
      </w:r>
      <w:r w:rsidR="00FA69A0">
        <w:rPr>
          <w:rFonts w:ascii="Times New Roman" w:hAnsi="Times New Roman" w:cs="Times New Roman"/>
          <w:sz w:val="24"/>
          <w:szCs w:val="24"/>
        </w:rPr>
        <w:t xml:space="preserve"> localised</w:t>
      </w:r>
      <w:r>
        <w:rPr>
          <w:rFonts w:ascii="Times New Roman" w:hAnsi="Times New Roman" w:cs="Times New Roman"/>
          <w:sz w:val="24"/>
          <w:szCs w:val="24"/>
        </w:rPr>
        <w:t xml:space="preserve"> secondary dispersal and are responsible for moving seeds after they have been dispersed by wind, water, gravity, or</w:t>
      </w:r>
      <w:r w:rsidR="00BA478F">
        <w:rPr>
          <w:rFonts w:ascii="Times New Roman" w:hAnsi="Times New Roman" w:cs="Times New Roman"/>
          <w:sz w:val="24"/>
          <w:szCs w:val="24"/>
        </w:rPr>
        <w:t xml:space="preserve"> even</w:t>
      </w:r>
      <w:r>
        <w:rPr>
          <w:rFonts w:ascii="Times New Roman" w:hAnsi="Times New Roman" w:cs="Times New Roman"/>
          <w:sz w:val="24"/>
          <w:szCs w:val="24"/>
        </w:rPr>
        <w:t xml:space="preserve"> another biotic dispersal vecto</w:t>
      </w:r>
      <w:r w:rsidR="00FA69A0">
        <w:rPr>
          <w:rFonts w:ascii="Times New Roman" w:hAnsi="Times New Roman" w:cs="Times New Roman"/>
          <w:sz w:val="24"/>
          <w:szCs w:val="24"/>
        </w:rPr>
        <w:t>r</w:t>
      </w:r>
      <w:r w:rsidR="006C2638">
        <w:rPr>
          <w:rFonts w:ascii="Times New Roman" w:hAnsi="Times New Roman" w:cs="Times New Roman"/>
          <w:sz w:val="24"/>
          <w:szCs w:val="24"/>
        </w:rPr>
        <w:t xml:space="preserve"> (Vander Wall and </w:t>
      </w:r>
      <w:proofErr w:type="spellStart"/>
      <w:r w:rsidR="006C2638">
        <w:rPr>
          <w:rFonts w:ascii="Times New Roman" w:hAnsi="Times New Roman" w:cs="Times New Roman"/>
          <w:sz w:val="24"/>
          <w:szCs w:val="24"/>
        </w:rPr>
        <w:t>Longland</w:t>
      </w:r>
      <w:proofErr w:type="spellEnd"/>
      <w:r w:rsidR="006C2638">
        <w:rPr>
          <w:rFonts w:ascii="Times New Roman" w:hAnsi="Times New Roman" w:cs="Times New Roman"/>
          <w:sz w:val="24"/>
          <w:szCs w:val="24"/>
        </w:rPr>
        <w:t xml:space="preserve"> 2004)</w:t>
      </w:r>
      <w:r w:rsidR="00FA69A0">
        <w:rPr>
          <w:rFonts w:ascii="Times New Roman" w:hAnsi="Times New Roman" w:cs="Times New Roman"/>
          <w:sz w:val="24"/>
          <w:szCs w:val="24"/>
        </w:rPr>
        <w:t xml:space="preserve">. </w:t>
      </w:r>
      <w:proofErr w:type="gramStart"/>
      <w:r w:rsidR="006C2638">
        <w:rPr>
          <w:rFonts w:ascii="Times New Roman" w:hAnsi="Times New Roman" w:cs="Times New Roman"/>
          <w:sz w:val="24"/>
          <w:szCs w:val="24"/>
        </w:rPr>
        <w:t>In particular, a</w:t>
      </w:r>
      <w:r w:rsidR="00FA69A0">
        <w:rPr>
          <w:rFonts w:ascii="Times New Roman" w:hAnsi="Times New Roman" w:cs="Times New Roman"/>
          <w:sz w:val="24"/>
          <w:szCs w:val="24"/>
        </w:rPr>
        <w:t>nt-mediated</w:t>
      </w:r>
      <w:proofErr w:type="gramEnd"/>
      <w:r w:rsidR="00FA69A0">
        <w:rPr>
          <w:rFonts w:ascii="Times New Roman" w:hAnsi="Times New Roman" w:cs="Times New Roman"/>
          <w:sz w:val="24"/>
          <w:szCs w:val="24"/>
        </w:rPr>
        <w:t xml:space="preserve"> seed dispersal, or </w:t>
      </w:r>
      <w:r w:rsidR="00FA69A0" w:rsidRPr="00FA69A0">
        <w:rPr>
          <w:rFonts w:ascii="Times New Roman" w:hAnsi="Times New Roman" w:cs="Times New Roman"/>
          <w:sz w:val="24"/>
          <w:szCs w:val="24"/>
        </w:rPr>
        <w:t>myrmecochory</w:t>
      </w:r>
      <w:r w:rsidR="00FA69A0">
        <w:rPr>
          <w:rFonts w:ascii="Times New Roman" w:hAnsi="Times New Roman" w:cs="Times New Roman"/>
          <w:sz w:val="24"/>
          <w:szCs w:val="24"/>
        </w:rPr>
        <w:t xml:space="preserve">, has been shown to be a common occurrence in many </w:t>
      </w:r>
      <w:r w:rsidR="00F36D35">
        <w:rPr>
          <w:rFonts w:ascii="Times New Roman" w:hAnsi="Times New Roman" w:cs="Times New Roman"/>
          <w:sz w:val="24"/>
          <w:szCs w:val="24"/>
        </w:rPr>
        <w:t xml:space="preserve">plant </w:t>
      </w:r>
      <w:r w:rsidR="00FA69A0">
        <w:rPr>
          <w:rFonts w:ascii="Times New Roman" w:hAnsi="Times New Roman" w:cs="Times New Roman"/>
          <w:sz w:val="24"/>
          <w:szCs w:val="24"/>
        </w:rPr>
        <w:t xml:space="preserve">species. In </w:t>
      </w:r>
      <w:r w:rsidR="00497079">
        <w:rPr>
          <w:rFonts w:ascii="Times New Roman" w:hAnsi="Times New Roman" w:cs="Times New Roman"/>
          <w:sz w:val="24"/>
          <w:szCs w:val="24"/>
        </w:rPr>
        <w:t>more than 80 plant families across the world</w:t>
      </w:r>
      <w:r w:rsidR="00FA69A0">
        <w:rPr>
          <w:rFonts w:ascii="Times New Roman" w:hAnsi="Times New Roman" w:cs="Times New Roman"/>
          <w:sz w:val="24"/>
          <w:szCs w:val="24"/>
        </w:rPr>
        <w:t xml:space="preserve">, </w:t>
      </w:r>
      <w:r w:rsidR="00497079">
        <w:rPr>
          <w:rFonts w:ascii="Times New Roman" w:hAnsi="Times New Roman" w:cs="Times New Roman"/>
          <w:sz w:val="24"/>
          <w:szCs w:val="24"/>
        </w:rPr>
        <w:t>ant-dispersed</w:t>
      </w:r>
      <w:r w:rsidR="00FA69A0">
        <w:rPr>
          <w:rFonts w:ascii="Times New Roman" w:hAnsi="Times New Roman" w:cs="Times New Roman"/>
          <w:sz w:val="24"/>
          <w:szCs w:val="24"/>
        </w:rPr>
        <w:t xml:space="preserve"> plant</w:t>
      </w:r>
      <w:r w:rsidR="00497079">
        <w:rPr>
          <w:rFonts w:ascii="Times New Roman" w:hAnsi="Times New Roman" w:cs="Times New Roman"/>
          <w:sz w:val="24"/>
          <w:szCs w:val="24"/>
        </w:rPr>
        <w:t xml:space="preserve"> species</w:t>
      </w:r>
      <w:r w:rsidR="00FA69A0">
        <w:rPr>
          <w:rFonts w:ascii="Times New Roman" w:hAnsi="Times New Roman" w:cs="Times New Roman"/>
          <w:sz w:val="24"/>
          <w:szCs w:val="24"/>
        </w:rPr>
        <w:t xml:space="preserve"> </w:t>
      </w:r>
      <w:r w:rsidR="00F36D35">
        <w:rPr>
          <w:rFonts w:ascii="Times New Roman" w:hAnsi="Times New Roman" w:cs="Times New Roman"/>
          <w:sz w:val="24"/>
          <w:szCs w:val="24"/>
        </w:rPr>
        <w:t>contain</w:t>
      </w:r>
      <w:r w:rsidR="00FA69A0">
        <w:rPr>
          <w:rFonts w:ascii="Times New Roman" w:hAnsi="Times New Roman" w:cs="Times New Roman"/>
          <w:sz w:val="24"/>
          <w:szCs w:val="24"/>
        </w:rPr>
        <w:t xml:space="preserve"> </w:t>
      </w:r>
      <w:r w:rsidR="00497079">
        <w:rPr>
          <w:rFonts w:ascii="Times New Roman" w:hAnsi="Times New Roman" w:cs="Times New Roman"/>
          <w:sz w:val="24"/>
          <w:szCs w:val="24"/>
        </w:rPr>
        <w:t xml:space="preserve">seeds that bear an </w:t>
      </w:r>
      <w:proofErr w:type="spellStart"/>
      <w:r w:rsidR="00FA69A0">
        <w:rPr>
          <w:rFonts w:ascii="Times New Roman" w:hAnsi="Times New Roman" w:cs="Times New Roman"/>
          <w:sz w:val="24"/>
          <w:szCs w:val="24"/>
        </w:rPr>
        <w:t>elaiosome</w:t>
      </w:r>
      <w:proofErr w:type="spellEnd"/>
      <w:r w:rsidR="00FA69A0">
        <w:rPr>
          <w:rFonts w:ascii="Times New Roman" w:hAnsi="Times New Roman" w:cs="Times New Roman"/>
          <w:sz w:val="24"/>
          <w:szCs w:val="24"/>
        </w:rPr>
        <w:t>, a small structure on the seed achene that facilitate</w:t>
      </w:r>
      <w:r w:rsidR="00497079">
        <w:rPr>
          <w:rFonts w:ascii="Times New Roman" w:hAnsi="Times New Roman" w:cs="Times New Roman"/>
          <w:sz w:val="24"/>
          <w:szCs w:val="24"/>
        </w:rPr>
        <w:t>s</w:t>
      </w:r>
      <w:r w:rsidR="00CC4AE9">
        <w:rPr>
          <w:rFonts w:ascii="Times New Roman" w:hAnsi="Times New Roman" w:cs="Times New Roman"/>
          <w:sz w:val="24"/>
          <w:szCs w:val="24"/>
        </w:rPr>
        <w:t xml:space="preserve"> removal and</w:t>
      </w:r>
      <w:r w:rsidR="00FA69A0">
        <w:rPr>
          <w:rFonts w:ascii="Times New Roman" w:hAnsi="Times New Roman" w:cs="Times New Roman"/>
          <w:sz w:val="24"/>
          <w:szCs w:val="24"/>
        </w:rPr>
        <w:t xml:space="preserve"> dispersal by ants</w:t>
      </w:r>
      <w:r w:rsidR="00497079">
        <w:rPr>
          <w:rFonts w:ascii="Times New Roman" w:hAnsi="Times New Roman" w:cs="Times New Roman"/>
          <w:sz w:val="24"/>
          <w:szCs w:val="24"/>
        </w:rPr>
        <w:t xml:space="preserve"> (Edwards </w:t>
      </w:r>
      <w:r w:rsidR="00497079">
        <w:rPr>
          <w:rFonts w:ascii="Times New Roman" w:hAnsi="Times New Roman" w:cs="Times New Roman"/>
          <w:i/>
          <w:iCs/>
          <w:sz w:val="24"/>
          <w:szCs w:val="24"/>
        </w:rPr>
        <w:t>et al</w:t>
      </w:r>
      <w:r w:rsidR="00497079">
        <w:rPr>
          <w:rFonts w:ascii="Times New Roman" w:hAnsi="Times New Roman" w:cs="Times New Roman"/>
          <w:sz w:val="24"/>
          <w:szCs w:val="24"/>
        </w:rPr>
        <w:t>. 2006)</w:t>
      </w:r>
      <w:r w:rsidR="00FA69A0">
        <w:rPr>
          <w:rFonts w:ascii="Times New Roman" w:hAnsi="Times New Roman" w:cs="Times New Roman"/>
          <w:sz w:val="24"/>
          <w:szCs w:val="24"/>
        </w:rPr>
        <w:t xml:space="preserve">. The </w:t>
      </w:r>
      <w:proofErr w:type="spellStart"/>
      <w:r w:rsidR="00FA69A0">
        <w:rPr>
          <w:rFonts w:ascii="Times New Roman" w:hAnsi="Times New Roman" w:cs="Times New Roman"/>
          <w:sz w:val="24"/>
          <w:szCs w:val="24"/>
        </w:rPr>
        <w:t>elaiosome</w:t>
      </w:r>
      <w:proofErr w:type="spellEnd"/>
      <w:r w:rsidR="00FA69A0">
        <w:rPr>
          <w:rFonts w:ascii="Times New Roman" w:hAnsi="Times New Roman" w:cs="Times New Roman"/>
          <w:sz w:val="24"/>
          <w:szCs w:val="24"/>
        </w:rPr>
        <w:t xml:space="preserve"> has a high </w:t>
      </w:r>
      <w:r w:rsidR="00497079">
        <w:rPr>
          <w:rFonts w:ascii="Times New Roman" w:hAnsi="Times New Roman" w:cs="Times New Roman"/>
          <w:sz w:val="24"/>
          <w:szCs w:val="24"/>
        </w:rPr>
        <w:t>lipid</w:t>
      </w:r>
      <w:r w:rsidR="00FA69A0">
        <w:rPr>
          <w:rFonts w:ascii="Times New Roman" w:hAnsi="Times New Roman" w:cs="Times New Roman"/>
          <w:sz w:val="24"/>
          <w:szCs w:val="24"/>
        </w:rPr>
        <w:t xml:space="preserve"> content and</w:t>
      </w:r>
      <w:r w:rsidR="00F36D35">
        <w:rPr>
          <w:rFonts w:ascii="Times New Roman" w:hAnsi="Times New Roman" w:cs="Times New Roman"/>
          <w:sz w:val="24"/>
          <w:szCs w:val="24"/>
        </w:rPr>
        <w:t xml:space="preserve"> likely serves as a reward for the ant dispersing the seed</w:t>
      </w:r>
      <w:r w:rsidR="00030EBE">
        <w:rPr>
          <w:rFonts w:ascii="Times New Roman" w:hAnsi="Times New Roman" w:cs="Times New Roman"/>
          <w:sz w:val="24"/>
          <w:szCs w:val="24"/>
        </w:rPr>
        <w:t xml:space="preserve"> </w:t>
      </w:r>
      <w:r w:rsidR="00F36D35">
        <w:rPr>
          <w:rFonts w:ascii="Times New Roman" w:hAnsi="Times New Roman" w:cs="Times New Roman"/>
          <w:sz w:val="24"/>
          <w:szCs w:val="24"/>
        </w:rPr>
        <w:t xml:space="preserve">(Brew </w:t>
      </w:r>
      <w:r w:rsidR="00F36D35">
        <w:rPr>
          <w:rFonts w:ascii="Times New Roman" w:hAnsi="Times New Roman" w:cs="Times New Roman"/>
          <w:i/>
          <w:iCs/>
          <w:sz w:val="24"/>
          <w:szCs w:val="24"/>
        </w:rPr>
        <w:t>et al</w:t>
      </w:r>
      <w:r w:rsidR="00F36D35">
        <w:rPr>
          <w:rFonts w:ascii="Times New Roman" w:hAnsi="Times New Roman" w:cs="Times New Roman"/>
          <w:sz w:val="24"/>
          <w:szCs w:val="24"/>
        </w:rPr>
        <w:t>. 1989; Hughes and Westoby 1990, 1992)</w:t>
      </w:r>
      <w:r w:rsidR="00030EBE">
        <w:rPr>
          <w:rFonts w:ascii="Times New Roman" w:hAnsi="Times New Roman" w:cs="Times New Roman"/>
          <w:sz w:val="24"/>
          <w:szCs w:val="24"/>
        </w:rPr>
        <w:t>, as</w:t>
      </w:r>
      <w:r w:rsidR="00FA69A0">
        <w:rPr>
          <w:rFonts w:ascii="Times New Roman" w:hAnsi="Times New Roman" w:cs="Times New Roman"/>
          <w:sz w:val="24"/>
          <w:szCs w:val="24"/>
        </w:rPr>
        <w:t xml:space="preserve"> </w:t>
      </w:r>
      <w:r w:rsidR="00030EBE">
        <w:rPr>
          <w:rFonts w:ascii="Times New Roman" w:hAnsi="Times New Roman" w:cs="Times New Roman"/>
          <w:sz w:val="24"/>
          <w:szCs w:val="24"/>
        </w:rPr>
        <w:t>a</w:t>
      </w:r>
      <w:r w:rsidR="00FA69A0" w:rsidRPr="00FA69A0">
        <w:rPr>
          <w:rFonts w:ascii="Times New Roman" w:hAnsi="Times New Roman" w:cs="Times New Roman"/>
          <w:sz w:val="24"/>
          <w:szCs w:val="24"/>
        </w:rPr>
        <w:t>nts</w:t>
      </w:r>
      <w:r w:rsidR="00FA69A0">
        <w:rPr>
          <w:rFonts w:ascii="Times New Roman" w:hAnsi="Times New Roman" w:cs="Times New Roman"/>
          <w:sz w:val="24"/>
          <w:szCs w:val="24"/>
        </w:rPr>
        <w:t xml:space="preserve"> will typically take the seeds</w:t>
      </w:r>
      <w:r w:rsidR="00FA69A0" w:rsidRPr="00FA69A0">
        <w:rPr>
          <w:rFonts w:ascii="Times New Roman" w:hAnsi="Times New Roman" w:cs="Times New Roman"/>
          <w:sz w:val="24"/>
          <w:szCs w:val="24"/>
        </w:rPr>
        <w:t xml:space="preserve"> back to their nest</w:t>
      </w:r>
      <w:r w:rsidR="00030EBE">
        <w:rPr>
          <w:rFonts w:ascii="Times New Roman" w:hAnsi="Times New Roman" w:cs="Times New Roman"/>
          <w:sz w:val="24"/>
          <w:szCs w:val="24"/>
        </w:rPr>
        <w:t xml:space="preserve"> and</w:t>
      </w:r>
      <w:r w:rsidR="00FA69A0" w:rsidRPr="00FA69A0">
        <w:rPr>
          <w:rFonts w:ascii="Times New Roman" w:hAnsi="Times New Roman" w:cs="Times New Roman"/>
          <w:sz w:val="24"/>
          <w:szCs w:val="24"/>
        </w:rPr>
        <w:t xml:space="preserve"> consume the </w:t>
      </w:r>
      <w:proofErr w:type="spellStart"/>
      <w:r w:rsidR="00FA69A0" w:rsidRPr="00FA69A0">
        <w:rPr>
          <w:rFonts w:ascii="Times New Roman" w:hAnsi="Times New Roman" w:cs="Times New Roman"/>
          <w:sz w:val="24"/>
          <w:szCs w:val="24"/>
        </w:rPr>
        <w:t>elaiosome</w:t>
      </w:r>
      <w:proofErr w:type="spellEnd"/>
      <w:r w:rsidR="00FA69A0" w:rsidRPr="00FA69A0">
        <w:rPr>
          <w:rFonts w:ascii="Times New Roman" w:hAnsi="Times New Roman" w:cs="Times New Roman"/>
          <w:sz w:val="24"/>
          <w:szCs w:val="24"/>
        </w:rPr>
        <w:t xml:space="preserve">, </w:t>
      </w:r>
      <w:r w:rsidR="00030EBE">
        <w:rPr>
          <w:rFonts w:ascii="Times New Roman" w:hAnsi="Times New Roman" w:cs="Times New Roman"/>
          <w:sz w:val="24"/>
          <w:szCs w:val="24"/>
        </w:rPr>
        <w:t>then</w:t>
      </w:r>
      <w:r w:rsidR="00FA69A0" w:rsidRPr="00FA69A0">
        <w:rPr>
          <w:rFonts w:ascii="Times New Roman" w:hAnsi="Times New Roman" w:cs="Times New Roman"/>
          <w:sz w:val="24"/>
          <w:szCs w:val="24"/>
        </w:rPr>
        <w:t xml:space="preserve"> store the seed</w:t>
      </w:r>
      <w:r w:rsidR="00FA69A0">
        <w:rPr>
          <w:rFonts w:ascii="Times New Roman" w:hAnsi="Times New Roman" w:cs="Times New Roman"/>
          <w:sz w:val="24"/>
          <w:szCs w:val="24"/>
        </w:rPr>
        <w:t xml:space="preserve"> achene in a midden</w:t>
      </w:r>
      <w:r w:rsidR="00030EBE">
        <w:rPr>
          <w:rFonts w:ascii="Times New Roman" w:hAnsi="Times New Roman" w:cs="Times New Roman"/>
          <w:sz w:val="24"/>
          <w:szCs w:val="24"/>
        </w:rPr>
        <w:t xml:space="preserve"> (Berg 1975; </w:t>
      </w:r>
      <w:r w:rsidR="003C78ED">
        <w:rPr>
          <w:rFonts w:ascii="Times New Roman" w:hAnsi="Times New Roman" w:cs="Times New Roman"/>
          <w:sz w:val="24"/>
          <w:szCs w:val="24"/>
        </w:rPr>
        <w:t>Culver and Beattie 1978</w:t>
      </w:r>
      <w:r w:rsidR="00030EBE">
        <w:rPr>
          <w:rFonts w:ascii="Times New Roman" w:hAnsi="Times New Roman" w:cs="Times New Roman"/>
          <w:sz w:val="24"/>
          <w:szCs w:val="24"/>
        </w:rPr>
        <w:t xml:space="preserve">). </w:t>
      </w:r>
      <w:r w:rsidR="003C78ED">
        <w:rPr>
          <w:rFonts w:ascii="Times New Roman" w:hAnsi="Times New Roman" w:cs="Times New Roman"/>
          <w:sz w:val="24"/>
          <w:szCs w:val="24"/>
        </w:rPr>
        <w:t>This dispersal can be advantageous for a variety of different reasons, including moving propagules to areas with better germination and growing conditions as well as less competition from other plants (Handel and Beattie 1990)</w:t>
      </w:r>
      <w:r w:rsidR="00907C17">
        <w:rPr>
          <w:rFonts w:ascii="Times New Roman" w:hAnsi="Times New Roman" w:cs="Times New Roman"/>
          <w:sz w:val="24"/>
          <w:szCs w:val="24"/>
        </w:rPr>
        <w:t>. R</w:t>
      </w:r>
      <w:r w:rsidR="00FD5603">
        <w:rPr>
          <w:rFonts w:ascii="Times New Roman" w:hAnsi="Times New Roman" w:cs="Times New Roman"/>
          <w:sz w:val="24"/>
          <w:szCs w:val="24"/>
        </w:rPr>
        <w:t xml:space="preserve">emoval of a seed by ants is not guaranteed to result in successful dispersal of that </w:t>
      </w:r>
      <w:proofErr w:type="gramStart"/>
      <w:r w:rsidR="00FD5603">
        <w:rPr>
          <w:rFonts w:ascii="Times New Roman" w:hAnsi="Times New Roman" w:cs="Times New Roman"/>
          <w:sz w:val="24"/>
          <w:szCs w:val="24"/>
        </w:rPr>
        <w:t>particular seed</w:t>
      </w:r>
      <w:proofErr w:type="gramEnd"/>
      <w:r w:rsidR="00FD5603">
        <w:rPr>
          <w:rFonts w:ascii="Times New Roman" w:hAnsi="Times New Roman" w:cs="Times New Roman"/>
          <w:sz w:val="24"/>
          <w:szCs w:val="24"/>
        </w:rPr>
        <w:t>,</w:t>
      </w:r>
      <w:r w:rsidR="00907C17">
        <w:rPr>
          <w:rFonts w:ascii="Times New Roman" w:hAnsi="Times New Roman" w:cs="Times New Roman"/>
          <w:sz w:val="24"/>
          <w:szCs w:val="24"/>
        </w:rPr>
        <w:t xml:space="preserve"> as seeds can be consumed or destroyed in the process; nonetheless,</w:t>
      </w:r>
      <w:r w:rsidR="00FD5603">
        <w:rPr>
          <w:rFonts w:ascii="Times New Roman" w:hAnsi="Times New Roman" w:cs="Times New Roman"/>
          <w:sz w:val="24"/>
          <w:szCs w:val="24"/>
        </w:rPr>
        <w:t xml:space="preserve"> it is</w:t>
      </w:r>
      <w:r w:rsidR="00907C17">
        <w:rPr>
          <w:rFonts w:ascii="Times New Roman" w:hAnsi="Times New Roman" w:cs="Times New Roman"/>
          <w:sz w:val="24"/>
          <w:szCs w:val="24"/>
        </w:rPr>
        <w:t xml:space="preserve"> still</w:t>
      </w:r>
      <w:r w:rsidR="00FD5603">
        <w:rPr>
          <w:rFonts w:ascii="Times New Roman" w:hAnsi="Times New Roman" w:cs="Times New Roman"/>
          <w:sz w:val="24"/>
          <w:szCs w:val="24"/>
        </w:rPr>
        <w:t xml:space="preserve"> a </w:t>
      </w:r>
      <w:r w:rsidR="00B9127C">
        <w:rPr>
          <w:rFonts w:ascii="Times New Roman" w:hAnsi="Times New Roman" w:cs="Times New Roman"/>
          <w:sz w:val="24"/>
          <w:szCs w:val="24"/>
        </w:rPr>
        <w:t>critical</w:t>
      </w:r>
      <w:r w:rsidR="00FD5603">
        <w:rPr>
          <w:rFonts w:ascii="Times New Roman" w:hAnsi="Times New Roman" w:cs="Times New Roman"/>
          <w:sz w:val="24"/>
          <w:szCs w:val="24"/>
        </w:rPr>
        <w:t xml:space="preserve"> step in secondary dispersal</w:t>
      </w:r>
      <w:r w:rsidR="006D2E4D">
        <w:rPr>
          <w:rFonts w:ascii="Times New Roman" w:hAnsi="Times New Roman" w:cs="Times New Roman"/>
          <w:sz w:val="24"/>
          <w:szCs w:val="24"/>
        </w:rPr>
        <w:t xml:space="preserve"> because it represents the initiation of one or more secondary dispersal processes</w:t>
      </w:r>
      <w:r w:rsidR="00907C17">
        <w:rPr>
          <w:rFonts w:ascii="Times New Roman" w:hAnsi="Times New Roman" w:cs="Times New Roman"/>
          <w:sz w:val="24"/>
          <w:szCs w:val="24"/>
        </w:rPr>
        <w:t xml:space="preserve"> that move seeds further from the parent plant</w:t>
      </w:r>
      <w:r w:rsidR="00571C4E">
        <w:rPr>
          <w:rFonts w:ascii="Times New Roman" w:hAnsi="Times New Roman" w:cs="Times New Roman"/>
          <w:sz w:val="24"/>
          <w:szCs w:val="24"/>
        </w:rPr>
        <w:t xml:space="preserve"> (</w:t>
      </w:r>
      <w:commentRangeStart w:id="2"/>
      <w:commentRangeStart w:id="3"/>
      <w:proofErr w:type="spellStart"/>
      <w:r w:rsidR="00571C4E">
        <w:rPr>
          <w:rFonts w:ascii="Times New Roman" w:hAnsi="Times New Roman" w:cs="Times New Roman"/>
          <w:sz w:val="24"/>
          <w:szCs w:val="24"/>
        </w:rPr>
        <w:t>Jongejans</w:t>
      </w:r>
      <w:proofErr w:type="spellEnd"/>
      <w:r w:rsidR="00571C4E">
        <w:rPr>
          <w:rFonts w:ascii="Times New Roman" w:hAnsi="Times New Roman" w:cs="Times New Roman"/>
          <w:sz w:val="24"/>
          <w:szCs w:val="24"/>
        </w:rPr>
        <w:t xml:space="preserve"> </w:t>
      </w:r>
      <w:r w:rsidR="00571C4E" w:rsidRPr="00F65D3B">
        <w:rPr>
          <w:rFonts w:ascii="Times New Roman" w:hAnsi="Times New Roman" w:cs="Times New Roman"/>
          <w:i/>
          <w:iCs/>
          <w:sz w:val="24"/>
          <w:szCs w:val="24"/>
        </w:rPr>
        <w:t>et al</w:t>
      </w:r>
      <w:r w:rsidR="00C45936">
        <w:rPr>
          <w:rFonts w:ascii="Times New Roman" w:hAnsi="Times New Roman" w:cs="Times New Roman"/>
          <w:sz w:val="24"/>
          <w:szCs w:val="24"/>
        </w:rPr>
        <w:t>.</w:t>
      </w:r>
      <w:r w:rsidR="00571C4E">
        <w:rPr>
          <w:rFonts w:ascii="Times New Roman" w:hAnsi="Times New Roman" w:cs="Times New Roman"/>
          <w:sz w:val="24"/>
          <w:szCs w:val="24"/>
        </w:rPr>
        <w:t xml:space="preserve"> 2015</w:t>
      </w:r>
      <w:commentRangeEnd w:id="2"/>
      <w:r w:rsidR="00571C4E">
        <w:rPr>
          <w:rStyle w:val="CommentReference"/>
        </w:rPr>
        <w:commentReference w:id="2"/>
      </w:r>
      <w:commentRangeEnd w:id="3"/>
      <w:r w:rsidR="00412BAB">
        <w:rPr>
          <w:rStyle w:val="CommentReference"/>
        </w:rPr>
        <w:commentReference w:id="3"/>
      </w:r>
      <w:r w:rsidR="00EC15D4">
        <w:rPr>
          <w:rFonts w:ascii="Times New Roman" w:hAnsi="Times New Roman" w:cs="Times New Roman"/>
          <w:sz w:val="24"/>
          <w:szCs w:val="24"/>
        </w:rPr>
        <w:t>a</w:t>
      </w:r>
      <w:r w:rsidR="00571C4E">
        <w:rPr>
          <w:rFonts w:ascii="Times New Roman" w:hAnsi="Times New Roman" w:cs="Times New Roman"/>
          <w:sz w:val="24"/>
          <w:szCs w:val="24"/>
        </w:rPr>
        <w:t>)</w:t>
      </w:r>
      <w:r w:rsidR="00907C17">
        <w:rPr>
          <w:rFonts w:ascii="Times New Roman" w:hAnsi="Times New Roman" w:cs="Times New Roman"/>
          <w:sz w:val="24"/>
          <w:szCs w:val="24"/>
        </w:rPr>
        <w:t xml:space="preserve">. </w:t>
      </w:r>
    </w:p>
    <w:p w14:paraId="339921E7" w14:textId="18B1895C" w:rsidR="000B63BA" w:rsidRPr="009E1176" w:rsidRDefault="000B63BA" w:rsidP="000B0D23">
      <w:pPr>
        <w:spacing w:line="240" w:lineRule="auto"/>
        <w:ind w:firstLine="360"/>
        <w:jc w:val="both"/>
        <w:rPr>
          <w:rFonts w:ascii="Times New Roman" w:hAnsi="Times New Roman" w:cs="Times New Roman"/>
          <w:sz w:val="24"/>
          <w:szCs w:val="24"/>
          <w:rPrChange w:id="4" w:author="Trevor D." w:date="2022-04-15T12:50:00Z">
            <w:rPr>
              <w:rFonts w:ascii="Times New Roman" w:hAnsi="Times New Roman" w:cs="Times New Roman"/>
              <w:sz w:val="24"/>
              <w:szCs w:val="24"/>
            </w:rPr>
          </w:rPrChange>
        </w:rPr>
      </w:pPr>
      <w:r>
        <w:rPr>
          <w:rFonts w:ascii="Times New Roman" w:hAnsi="Times New Roman" w:cs="Times New Roman"/>
          <w:sz w:val="24"/>
          <w:szCs w:val="24"/>
        </w:rPr>
        <w:t>Investigations of</w:t>
      </w:r>
      <w:r w:rsidR="000B0D23">
        <w:rPr>
          <w:rFonts w:ascii="Times New Roman" w:hAnsi="Times New Roman" w:cs="Times New Roman"/>
          <w:sz w:val="24"/>
          <w:szCs w:val="24"/>
        </w:rPr>
        <w:t xml:space="preserve"> ant-mediated</w:t>
      </w:r>
      <w:r w:rsidR="00FD5603">
        <w:rPr>
          <w:rFonts w:ascii="Times New Roman" w:hAnsi="Times New Roman" w:cs="Times New Roman"/>
          <w:sz w:val="24"/>
          <w:szCs w:val="24"/>
        </w:rPr>
        <w:t xml:space="preserve"> seed removal</w:t>
      </w:r>
      <w:r w:rsidR="00F423B1">
        <w:rPr>
          <w:rFonts w:ascii="Times New Roman" w:hAnsi="Times New Roman" w:cs="Times New Roman"/>
          <w:sz w:val="24"/>
          <w:szCs w:val="24"/>
        </w:rPr>
        <w:t xml:space="preserve"> can be quite challenging</w:t>
      </w:r>
      <w:r w:rsidR="00B9127C">
        <w:rPr>
          <w:rFonts w:ascii="Times New Roman" w:hAnsi="Times New Roman" w:cs="Times New Roman"/>
          <w:sz w:val="24"/>
          <w:szCs w:val="24"/>
        </w:rPr>
        <w:t xml:space="preserve">, </w:t>
      </w:r>
      <w:r w:rsidR="00780DFA">
        <w:rPr>
          <w:rFonts w:ascii="Times New Roman" w:hAnsi="Times New Roman" w:cs="Times New Roman"/>
          <w:sz w:val="24"/>
          <w:szCs w:val="24"/>
        </w:rPr>
        <w:t>however</w:t>
      </w:r>
      <w:r w:rsidR="00AD46E0">
        <w:rPr>
          <w:rFonts w:ascii="Times New Roman" w:hAnsi="Times New Roman" w:cs="Times New Roman"/>
          <w:sz w:val="24"/>
          <w:szCs w:val="24"/>
        </w:rPr>
        <w:t xml:space="preserve">. </w:t>
      </w:r>
      <w:r w:rsidR="006D2E4D">
        <w:rPr>
          <w:rFonts w:ascii="Times New Roman" w:hAnsi="Times New Roman" w:cs="Times New Roman"/>
          <w:sz w:val="24"/>
          <w:szCs w:val="24"/>
        </w:rPr>
        <w:t>This challenge is further complicated by</w:t>
      </w:r>
      <w:r>
        <w:rPr>
          <w:rFonts w:ascii="Times New Roman" w:hAnsi="Times New Roman" w:cs="Times New Roman"/>
          <w:sz w:val="24"/>
          <w:szCs w:val="24"/>
        </w:rPr>
        <w:t xml:space="preserve"> climate change, </w:t>
      </w:r>
      <w:r w:rsidR="006357A6">
        <w:rPr>
          <w:rFonts w:ascii="Times New Roman" w:hAnsi="Times New Roman" w:cs="Times New Roman"/>
          <w:sz w:val="24"/>
          <w:szCs w:val="24"/>
        </w:rPr>
        <w:t>where changes such as increase</w:t>
      </w:r>
      <w:r w:rsidR="000474BC">
        <w:rPr>
          <w:rFonts w:ascii="Times New Roman" w:hAnsi="Times New Roman" w:cs="Times New Roman"/>
          <w:sz w:val="24"/>
          <w:szCs w:val="24"/>
        </w:rPr>
        <w:t>s</w:t>
      </w:r>
      <w:r w:rsidR="006357A6">
        <w:rPr>
          <w:rFonts w:ascii="Times New Roman" w:hAnsi="Times New Roman" w:cs="Times New Roman"/>
          <w:sz w:val="24"/>
          <w:szCs w:val="24"/>
        </w:rPr>
        <w:t xml:space="preserve"> in temperature</w:t>
      </w:r>
      <w:r>
        <w:rPr>
          <w:rFonts w:ascii="Times New Roman" w:hAnsi="Times New Roman" w:cs="Times New Roman"/>
          <w:sz w:val="24"/>
          <w:szCs w:val="24"/>
        </w:rPr>
        <w:t xml:space="preserve"> </w:t>
      </w:r>
      <w:r w:rsidR="00BE773F">
        <w:rPr>
          <w:rFonts w:ascii="Times New Roman" w:hAnsi="Times New Roman" w:cs="Times New Roman"/>
          <w:sz w:val="24"/>
          <w:szCs w:val="24"/>
        </w:rPr>
        <w:t>may</w:t>
      </w:r>
      <w:r>
        <w:rPr>
          <w:rFonts w:ascii="Times New Roman" w:hAnsi="Times New Roman" w:cs="Times New Roman"/>
          <w:sz w:val="24"/>
          <w:szCs w:val="24"/>
        </w:rPr>
        <w:t xml:space="preserve"> affect </w:t>
      </w:r>
      <w:r w:rsidR="001C7AE8">
        <w:rPr>
          <w:rFonts w:ascii="Times New Roman" w:hAnsi="Times New Roman" w:cs="Times New Roman"/>
          <w:sz w:val="24"/>
          <w:szCs w:val="24"/>
        </w:rPr>
        <w:t xml:space="preserve">various characteristics </w:t>
      </w:r>
      <w:r w:rsidR="00571C4E">
        <w:rPr>
          <w:rFonts w:ascii="Times New Roman" w:hAnsi="Times New Roman" w:cs="Times New Roman"/>
          <w:sz w:val="24"/>
          <w:szCs w:val="24"/>
        </w:rPr>
        <w:t xml:space="preserve">that determine </w:t>
      </w:r>
      <w:r w:rsidR="007F53B5">
        <w:rPr>
          <w:rFonts w:ascii="Times New Roman" w:hAnsi="Times New Roman" w:cs="Times New Roman"/>
          <w:sz w:val="24"/>
          <w:szCs w:val="24"/>
        </w:rPr>
        <w:t xml:space="preserve">how seeds move </w:t>
      </w:r>
      <w:r w:rsidR="00571C4E">
        <w:rPr>
          <w:rFonts w:ascii="Times New Roman" w:hAnsi="Times New Roman" w:cs="Times New Roman"/>
          <w:sz w:val="24"/>
          <w:szCs w:val="24"/>
        </w:rPr>
        <w:t>or are moved</w:t>
      </w:r>
      <w:r>
        <w:rPr>
          <w:rFonts w:ascii="Times New Roman" w:hAnsi="Times New Roman" w:cs="Times New Roman"/>
          <w:sz w:val="24"/>
          <w:szCs w:val="24"/>
        </w:rPr>
        <w:t xml:space="preserve">. </w:t>
      </w:r>
      <w:r w:rsidR="000B0D23">
        <w:rPr>
          <w:rFonts w:ascii="Times New Roman" w:hAnsi="Times New Roman" w:cs="Times New Roman"/>
          <w:sz w:val="24"/>
          <w:szCs w:val="24"/>
        </w:rPr>
        <w:t>For example,</w:t>
      </w:r>
      <w:r w:rsidR="00B8707D">
        <w:rPr>
          <w:rFonts w:ascii="Times New Roman" w:hAnsi="Times New Roman" w:cs="Times New Roman"/>
          <w:sz w:val="24"/>
          <w:szCs w:val="24"/>
        </w:rPr>
        <w:t xml:space="preserve"> changes in the number of seeds that plant can produce may result from</w:t>
      </w:r>
      <w:r w:rsidR="000B0D23">
        <w:rPr>
          <w:rFonts w:ascii="Times New Roman" w:hAnsi="Times New Roman" w:cs="Times New Roman"/>
          <w:sz w:val="24"/>
          <w:szCs w:val="24"/>
        </w:rPr>
        <w:t xml:space="preserve"> e</w:t>
      </w:r>
      <w:r w:rsidR="001C7AE8">
        <w:rPr>
          <w:rFonts w:ascii="Times New Roman" w:hAnsi="Times New Roman" w:cs="Times New Roman"/>
          <w:sz w:val="24"/>
          <w:szCs w:val="24"/>
        </w:rPr>
        <w:t>levated</w:t>
      </w:r>
      <w:r w:rsidR="00B8707D">
        <w:rPr>
          <w:rFonts w:ascii="Times New Roman" w:hAnsi="Times New Roman" w:cs="Times New Roman"/>
          <w:sz w:val="24"/>
          <w:szCs w:val="24"/>
        </w:rPr>
        <w:t xml:space="preserve"> growing</w:t>
      </w:r>
      <w:r w:rsidR="001C7AE8">
        <w:rPr>
          <w:rFonts w:ascii="Times New Roman" w:hAnsi="Times New Roman" w:cs="Times New Roman"/>
          <w:sz w:val="24"/>
          <w:szCs w:val="24"/>
        </w:rPr>
        <w:t xml:space="preserve"> temperatures</w:t>
      </w:r>
      <w:r w:rsidR="00236781">
        <w:rPr>
          <w:rFonts w:ascii="Times New Roman" w:hAnsi="Times New Roman" w:cs="Times New Roman"/>
          <w:sz w:val="24"/>
          <w:szCs w:val="24"/>
        </w:rPr>
        <w:t xml:space="preserve"> (Sato </w:t>
      </w:r>
      <w:r w:rsidR="00236781" w:rsidRPr="00236781">
        <w:rPr>
          <w:rFonts w:ascii="Times New Roman" w:hAnsi="Times New Roman" w:cs="Times New Roman"/>
          <w:i/>
          <w:iCs/>
          <w:sz w:val="24"/>
          <w:szCs w:val="24"/>
        </w:rPr>
        <w:t>et al</w:t>
      </w:r>
      <w:r w:rsidR="00236781">
        <w:rPr>
          <w:rFonts w:ascii="Times New Roman" w:hAnsi="Times New Roman" w:cs="Times New Roman"/>
          <w:sz w:val="24"/>
          <w:szCs w:val="24"/>
        </w:rPr>
        <w:t xml:space="preserve">. 2006, </w:t>
      </w:r>
      <w:proofErr w:type="spellStart"/>
      <w:r w:rsidR="00236781">
        <w:rPr>
          <w:rFonts w:ascii="Times New Roman" w:hAnsi="Times New Roman" w:cs="Times New Roman"/>
          <w:sz w:val="24"/>
          <w:szCs w:val="24"/>
        </w:rPr>
        <w:t>Hedhly</w:t>
      </w:r>
      <w:proofErr w:type="spellEnd"/>
      <w:r w:rsidR="00236781">
        <w:rPr>
          <w:rFonts w:ascii="Times New Roman" w:hAnsi="Times New Roman" w:cs="Times New Roman"/>
          <w:sz w:val="24"/>
          <w:szCs w:val="24"/>
        </w:rPr>
        <w:t xml:space="preserve"> </w:t>
      </w:r>
      <w:r w:rsidR="00236781">
        <w:rPr>
          <w:rFonts w:ascii="Times New Roman" w:hAnsi="Times New Roman" w:cs="Times New Roman"/>
          <w:i/>
          <w:iCs/>
          <w:sz w:val="24"/>
          <w:szCs w:val="24"/>
        </w:rPr>
        <w:t>et al</w:t>
      </w:r>
      <w:r w:rsidR="00236781">
        <w:rPr>
          <w:rFonts w:ascii="Times New Roman" w:hAnsi="Times New Roman" w:cs="Times New Roman"/>
          <w:sz w:val="24"/>
          <w:szCs w:val="24"/>
        </w:rPr>
        <w:t xml:space="preserve">. 2009, </w:t>
      </w:r>
      <w:proofErr w:type="spellStart"/>
      <w:r w:rsidR="00236781">
        <w:rPr>
          <w:rFonts w:ascii="Times New Roman" w:hAnsi="Times New Roman" w:cs="Times New Roman"/>
          <w:sz w:val="24"/>
          <w:szCs w:val="24"/>
        </w:rPr>
        <w:t>Caignard</w:t>
      </w:r>
      <w:proofErr w:type="spellEnd"/>
      <w:r w:rsidR="00236781">
        <w:rPr>
          <w:rFonts w:ascii="Times New Roman" w:hAnsi="Times New Roman" w:cs="Times New Roman"/>
          <w:sz w:val="24"/>
          <w:szCs w:val="24"/>
        </w:rPr>
        <w:t xml:space="preserve"> </w:t>
      </w:r>
      <w:r w:rsidR="00236781">
        <w:rPr>
          <w:rFonts w:ascii="Times New Roman" w:hAnsi="Times New Roman" w:cs="Times New Roman"/>
          <w:i/>
          <w:iCs/>
          <w:sz w:val="24"/>
          <w:szCs w:val="24"/>
        </w:rPr>
        <w:t>et al</w:t>
      </w:r>
      <w:r w:rsidR="00236781">
        <w:rPr>
          <w:rFonts w:ascii="Times New Roman" w:hAnsi="Times New Roman" w:cs="Times New Roman"/>
          <w:sz w:val="24"/>
          <w:szCs w:val="24"/>
        </w:rPr>
        <w:t>. 2017)</w:t>
      </w:r>
      <w:r w:rsidR="001C7AE8">
        <w:rPr>
          <w:rFonts w:ascii="Times New Roman" w:hAnsi="Times New Roman" w:cs="Times New Roman"/>
          <w:sz w:val="24"/>
          <w:szCs w:val="24"/>
        </w:rPr>
        <w:t xml:space="preserve"> and</w:t>
      </w:r>
      <w:r w:rsidR="00FA1FCE">
        <w:rPr>
          <w:rFonts w:ascii="Times New Roman" w:hAnsi="Times New Roman" w:cs="Times New Roman"/>
          <w:sz w:val="24"/>
          <w:szCs w:val="24"/>
        </w:rPr>
        <w:t xml:space="preserve"> increased</w:t>
      </w:r>
      <w:r w:rsidR="001C7AE8">
        <w:rPr>
          <w:rFonts w:ascii="Times New Roman" w:hAnsi="Times New Roman" w:cs="Times New Roman"/>
          <w:sz w:val="24"/>
          <w:szCs w:val="24"/>
        </w:rPr>
        <w:t xml:space="preserve"> CO2 levels</w:t>
      </w:r>
      <w:r w:rsidR="00B8707D">
        <w:rPr>
          <w:rFonts w:ascii="Times New Roman" w:hAnsi="Times New Roman" w:cs="Times New Roman"/>
          <w:sz w:val="24"/>
          <w:szCs w:val="24"/>
        </w:rPr>
        <w:t xml:space="preserve"> (</w:t>
      </w:r>
      <w:r w:rsidR="00B31113">
        <w:rPr>
          <w:rFonts w:ascii="Times New Roman" w:hAnsi="Times New Roman" w:cs="Times New Roman"/>
          <w:sz w:val="24"/>
          <w:szCs w:val="24"/>
        </w:rPr>
        <w:t xml:space="preserve">Edwards </w:t>
      </w:r>
      <w:r w:rsidR="00B31113">
        <w:rPr>
          <w:rFonts w:ascii="Times New Roman" w:hAnsi="Times New Roman" w:cs="Times New Roman"/>
          <w:i/>
          <w:iCs/>
          <w:sz w:val="24"/>
          <w:szCs w:val="24"/>
        </w:rPr>
        <w:t>et al</w:t>
      </w:r>
      <w:r w:rsidR="00B31113">
        <w:rPr>
          <w:rFonts w:ascii="Times New Roman" w:hAnsi="Times New Roman" w:cs="Times New Roman"/>
          <w:sz w:val="24"/>
          <w:szCs w:val="24"/>
        </w:rPr>
        <w:t xml:space="preserve">. 2001, </w:t>
      </w:r>
      <w:proofErr w:type="spellStart"/>
      <w:r w:rsidR="00B8707D" w:rsidRPr="00B8707D">
        <w:rPr>
          <w:rFonts w:ascii="Times New Roman" w:hAnsi="Times New Roman" w:cs="Times New Roman"/>
          <w:sz w:val="24"/>
          <w:szCs w:val="24"/>
        </w:rPr>
        <w:t>Thürig</w:t>
      </w:r>
      <w:proofErr w:type="spellEnd"/>
      <w:r w:rsidR="00B8707D">
        <w:rPr>
          <w:rFonts w:ascii="Times New Roman" w:hAnsi="Times New Roman" w:cs="Times New Roman"/>
          <w:sz w:val="24"/>
          <w:szCs w:val="24"/>
        </w:rPr>
        <w:t xml:space="preserve"> </w:t>
      </w:r>
      <w:r w:rsidR="00B8707D">
        <w:rPr>
          <w:rFonts w:ascii="Times New Roman" w:hAnsi="Times New Roman" w:cs="Times New Roman"/>
          <w:i/>
          <w:iCs/>
          <w:sz w:val="24"/>
          <w:szCs w:val="24"/>
        </w:rPr>
        <w:t>et al</w:t>
      </w:r>
      <w:r w:rsidR="00B8707D">
        <w:rPr>
          <w:rFonts w:ascii="Times New Roman" w:hAnsi="Times New Roman" w:cs="Times New Roman"/>
          <w:sz w:val="24"/>
          <w:szCs w:val="24"/>
        </w:rPr>
        <w:t xml:space="preserve">. 2003, Way </w:t>
      </w:r>
      <w:r w:rsidR="00B8707D">
        <w:rPr>
          <w:rFonts w:ascii="Times New Roman" w:hAnsi="Times New Roman" w:cs="Times New Roman"/>
          <w:i/>
          <w:iCs/>
          <w:sz w:val="24"/>
          <w:szCs w:val="24"/>
        </w:rPr>
        <w:t>et al.</w:t>
      </w:r>
      <w:r w:rsidR="00B8707D">
        <w:rPr>
          <w:rFonts w:ascii="Times New Roman" w:hAnsi="Times New Roman" w:cs="Times New Roman"/>
          <w:sz w:val="24"/>
          <w:szCs w:val="24"/>
        </w:rPr>
        <w:t xml:space="preserve"> 2010)</w:t>
      </w:r>
      <w:r w:rsidR="006D2E4D">
        <w:rPr>
          <w:rFonts w:ascii="Times New Roman" w:hAnsi="Times New Roman" w:cs="Times New Roman"/>
          <w:sz w:val="24"/>
          <w:szCs w:val="24"/>
        </w:rPr>
        <w:t xml:space="preserve">, thus affecting the </w:t>
      </w:r>
      <w:r w:rsidR="007E4380">
        <w:rPr>
          <w:rFonts w:ascii="Times New Roman" w:hAnsi="Times New Roman" w:cs="Times New Roman"/>
          <w:sz w:val="24"/>
          <w:szCs w:val="24"/>
        </w:rPr>
        <w:t>number</w:t>
      </w:r>
      <w:r w:rsidR="006D2E4D">
        <w:rPr>
          <w:rFonts w:ascii="Times New Roman" w:hAnsi="Times New Roman" w:cs="Times New Roman"/>
          <w:sz w:val="24"/>
          <w:szCs w:val="24"/>
        </w:rPr>
        <w:t xml:space="preserve"> of seeds available for secondary dispersal</w:t>
      </w:r>
      <w:r w:rsidR="001C7AE8">
        <w:rPr>
          <w:rFonts w:ascii="Times New Roman" w:hAnsi="Times New Roman" w:cs="Times New Roman"/>
          <w:sz w:val="24"/>
          <w:szCs w:val="24"/>
        </w:rPr>
        <w:t>.</w:t>
      </w:r>
      <w:r w:rsidR="00BE773F">
        <w:rPr>
          <w:rFonts w:ascii="Times New Roman" w:hAnsi="Times New Roman" w:cs="Times New Roman"/>
          <w:sz w:val="24"/>
          <w:szCs w:val="24"/>
        </w:rPr>
        <w:t xml:space="preserve"> The dynamics of seed release can also be affected by increased growing temperatures</w:t>
      </w:r>
      <w:r w:rsidR="00222C0F">
        <w:rPr>
          <w:rFonts w:ascii="Times New Roman" w:hAnsi="Times New Roman" w:cs="Times New Roman"/>
          <w:sz w:val="24"/>
          <w:szCs w:val="24"/>
        </w:rPr>
        <w:t>, with some species more likely to release their seeds</w:t>
      </w:r>
      <w:r w:rsidR="00BE773F">
        <w:rPr>
          <w:rFonts w:ascii="Times New Roman" w:hAnsi="Times New Roman" w:cs="Times New Roman"/>
          <w:sz w:val="24"/>
          <w:szCs w:val="24"/>
        </w:rPr>
        <w:t xml:space="preserve"> (Teller </w:t>
      </w:r>
      <w:r w:rsidR="00BE773F">
        <w:rPr>
          <w:rFonts w:ascii="Times New Roman" w:hAnsi="Times New Roman" w:cs="Times New Roman"/>
          <w:i/>
          <w:iCs/>
          <w:sz w:val="24"/>
          <w:szCs w:val="24"/>
        </w:rPr>
        <w:t>et al</w:t>
      </w:r>
      <w:r w:rsidR="00BE773F">
        <w:rPr>
          <w:rFonts w:ascii="Times New Roman" w:hAnsi="Times New Roman" w:cs="Times New Roman"/>
          <w:sz w:val="24"/>
          <w:szCs w:val="24"/>
        </w:rPr>
        <w:t>. 2016)</w:t>
      </w:r>
      <w:r w:rsidR="006D2E4D">
        <w:rPr>
          <w:rFonts w:ascii="Times New Roman" w:hAnsi="Times New Roman" w:cs="Times New Roman"/>
          <w:sz w:val="24"/>
          <w:szCs w:val="24"/>
        </w:rPr>
        <w:t xml:space="preserve">, </w:t>
      </w:r>
      <w:r w:rsidR="007E4380">
        <w:rPr>
          <w:rFonts w:ascii="Times New Roman" w:hAnsi="Times New Roman" w:cs="Times New Roman"/>
          <w:sz w:val="24"/>
          <w:szCs w:val="24"/>
        </w:rPr>
        <w:t>also affecting</w:t>
      </w:r>
      <w:r w:rsidR="006D2E4D">
        <w:rPr>
          <w:rFonts w:ascii="Times New Roman" w:hAnsi="Times New Roman" w:cs="Times New Roman"/>
          <w:sz w:val="24"/>
          <w:szCs w:val="24"/>
        </w:rPr>
        <w:t xml:space="preserve"> the </w:t>
      </w:r>
      <w:r w:rsidR="007E4380">
        <w:rPr>
          <w:rFonts w:ascii="Times New Roman" w:hAnsi="Times New Roman" w:cs="Times New Roman"/>
          <w:sz w:val="24"/>
          <w:szCs w:val="24"/>
        </w:rPr>
        <w:t xml:space="preserve">number </w:t>
      </w:r>
      <w:r w:rsidR="006D2E4D">
        <w:rPr>
          <w:rFonts w:ascii="Times New Roman" w:hAnsi="Times New Roman" w:cs="Times New Roman"/>
          <w:sz w:val="24"/>
          <w:szCs w:val="24"/>
        </w:rPr>
        <w:t>of seeds available for secondary dispersal</w:t>
      </w:r>
      <w:r w:rsidR="00BE773F">
        <w:rPr>
          <w:rFonts w:ascii="Times New Roman" w:hAnsi="Times New Roman" w:cs="Times New Roman"/>
          <w:sz w:val="24"/>
          <w:szCs w:val="24"/>
        </w:rPr>
        <w:t>.</w:t>
      </w:r>
      <w:r w:rsidR="001C7AE8">
        <w:rPr>
          <w:rFonts w:ascii="Times New Roman" w:hAnsi="Times New Roman" w:cs="Times New Roman"/>
          <w:sz w:val="24"/>
          <w:szCs w:val="24"/>
        </w:rPr>
        <w:t xml:space="preserve"> </w:t>
      </w:r>
      <w:r w:rsidR="00BE773F">
        <w:rPr>
          <w:rFonts w:ascii="Times New Roman" w:hAnsi="Times New Roman" w:cs="Times New Roman"/>
          <w:sz w:val="24"/>
          <w:szCs w:val="24"/>
        </w:rPr>
        <w:t>Climate change</w:t>
      </w:r>
      <w:r w:rsidR="00E57197">
        <w:rPr>
          <w:rFonts w:ascii="Times New Roman" w:hAnsi="Times New Roman" w:cs="Times New Roman"/>
          <w:sz w:val="24"/>
          <w:szCs w:val="24"/>
        </w:rPr>
        <w:t xml:space="preserve"> </w:t>
      </w:r>
      <w:r w:rsidR="00BE773F">
        <w:rPr>
          <w:rFonts w:ascii="Times New Roman" w:hAnsi="Times New Roman" w:cs="Times New Roman"/>
          <w:sz w:val="24"/>
          <w:szCs w:val="24"/>
        </w:rPr>
        <w:t>may</w:t>
      </w:r>
      <w:r w:rsidR="00E77CD3">
        <w:rPr>
          <w:rFonts w:ascii="Times New Roman" w:hAnsi="Times New Roman" w:cs="Times New Roman"/>
          <w:sz w:val="24"/>
          <w:szCs w:val="24"/>
        </w:rPr>
        <w:t xml:space="preserve"> also</w:t>
      </w:r>
      <w:r w:rsidR="00BE773F">
        <w:rPr>
          <w:rFonts w:ascii="Times New Roman" w:hAnsi="Times New Roman" w:cs="Times New Roman"/>
          <w:sz w:val="24"/>
          <w:szCs w:val="24"/>
        </w:rPr>
        <w:t xml:space="preserve"> cause shifts in the range</w:t>
      </w:r>
      <w:r w:rsidR="00E77CD3">
        <w:rPr>
          <w:rFonts w:ascii="Times New Roman" w:hAnsi="Times New Roman" w:cs="Times New Roman"/>
          <w:sz w:val="24"/>
          <w:szCs w:val="24"/>
        </w:rPr>
        <w:t xml:space="preserve"> or abundance </w:t>
      </w:r>
      <w:r w:rsidR="00BE773F">
        <w:rPr>
          <w:rFonts w:ascii="Times New Roman" w:hAnsi="Times New Roman" w:cs="Times New Roman"/>
          <w:sz w:val="24"/>
          <w:szCs w:val="24"/>
        </w:rPr>
        <w:t xml:space="preserve">of </w:t>
      </w:r>
      <w:r w:rsidR="006D2E4D">
        <w:rPr>
          <w:rFonts w:ascii="Times New Roman" w:hAnsi="Times New Roman" w:cs="Times New Roman"/>
          <w:sz w:val="24"/>
          <w:szCs w:val="24"/>
        </w:rPr>
        <w:t xml:space="preserve">animal and insect </w:t>
      </w:r>
      <w:r w:rsidR="00BE773F">
        <w:rPr>
          <w:rFonts w:ascii="Times New Roman" w:hAnsi="Times New Roman" w:cs="Times New Roman"/>
          <w:sz w:val="24"/>
          <w:szCs w:val="24"/>
        </w:rPr>
        <w:t xml:space="preserve">species that </w:t>
      </w:r>
      <w:r w:rsidR="006D2E4D">
        <w:rPr>
          <w:rFonts w:ascii="Times New Roman" w:hAnsi="Times New Roman" w:cs="Times New Roman"/>
          <w:sz w:val="24"/>
          <w:szCs w:val="24"/>
        </w:rPr>
        <w:t xml:space="preserve">remove </w:t>
      </w:r>
      <w:r w:rsidR="00BE773F">
        <w:rPr>
          <w:rFonts w:ascii="Times New Roman" w:hAnsi="Times New Roman" w:cs="Times New Roman"/>
          <w:sz w:val="24"/>
          <w:szCs w:val="24"/>
        </w:rPr>
        <w:t>seeds</w:t>
      </w:r>
      <w:r w:rsidR="00E57197">
        <w:rPr>
          <w:rFonts w:ascii="Times New Roman" w:hAnsi="Times New Roman" w:cs="Times New Roman"/>
          <w:sz w:val="24"/>
          <w:szCs w:val="24"/>
        </w:rPr>
        <w:t xml:space="preserve">, as well as shifts in the traits that attract </w:t>
      </w:r>
      <w:r w:rsidR="006D2E4D">
        <w:rPr>
          <w:rFonts w:ascii="Times New Roman" w:hAnsi="Times New Roman" w:cs="Times New Roman"/>
          <w:sz w:val="24"/>
          <w:szCs w:val="24"/>
        </w:rPr>
        <w:t>these species</w:t>
      </w:r>
      <w:r w:rsidR="00E57197">
        <w:rPr>
          <w:rFonts w:ascii="Times New Roman" w:hAnsi="Times New Roman" w:cs="Times New Roman"/>
          <w:sz w:val="24"/>
          <w:szCs w:val="24"/>
        </w:rPr>
        <w:t>,</w:t>
      </w:r>
      <w:r w:rsidR="00BE773F">
        <w:rPr>
          <w:rFonts w:ascii="Times New Roman" w:hAnsi="Times New Roman" w:cs="Times New Roman"/>
          <w:sz w:val="24"/>
          <w:szCs w:val="24"/>
        </w:rPr>
        <w:t xml:space="preserve"> </w:t>
      </w:r>
      <w:r w:rsidR="006D2E4D">
        <w:rPr>
          <w:rFonts w:ascii="Times New Roman" w:hAnsi="Times New Roman" w:cs="Times New Roman"/>
          <w:sz w:val="24"/>
          <w:szCs w:val="24"/>
        </w:rPr>
        <w:t>with potential consequences for dispersal patterns</w:t>
      </w:r>
      <w:r w:rsidR="00BE773F">
        <w:rPr>
          <w:rFonts w:ascii="Times New Roman" w:hAnsi="Times New Roman" w:cs="Times New Roman"/>
          <w:sz w:val="24"/>
          <w:szCs w:val="24"/>
        </w:rPr>
        <w:t xml:space="preserve"> (</w:t>
      </w:r>
      <w:r w:rsidR="00E77CD3">
        <w:rPr>
          <w:rFonts w:ascii="Times New Roman" w:hAnsi="Times New Roman" w:cs="Times New Roman"/>
          <w:sz w:val="24"/>
          <w:szCs w:val="24"/>
        </w:rPr>
        <w:t xml:space="preserve">Ruxton and Schaefer 2012, </w:t>
      </w:r>
      <w:proofErr w:type="spellStart"/>
      <w:r w:rsidR="00E57B27">
        <w:rPr>
          <w:rFonts w:ascii="Times New Roman" w:hAnsi="Times New Roman" w:cs="Times New Roman"/>
          <w:sz w:val="24"/>
          <w:szCs w:val="24"/>
        </w:rPr>
        <w:t>Mokany</w:t>
      </w:r>
      <w:proofErr w:type="spellEnd"/>
      <w:r w:rsidR="00E57B27">
        <w:rPr>
          <w:rFonts w:ascii="Times New Roman" w:hAnsi="Times New Roman" w:cs="Times New Roman"/>
          <w:sz w:val="24"/>
          <w:szCs w:val="24"/>
        </w:rPr>
        <w:t xml:space="preserve"> </w:t>
      </w:r>
      <w:r w:rsidR="00E57B27">
        <w:rPr>
          <w:rFonts w:ascii="Times New Roman" w:hAnsi="Times New Roman" w:cs="Times New Roman"/>
          <w:i/>
          <w:iCs/>
          <w:sz w:val="24"/>
          <w:szCs w:val="24"/>
        </w:rPr>
        <w:t>et al</w:t>
      </w:r>
      <w:r w:rsidR="00E57B27">
        <w:rPr>
          <w:rFonts w:ascii="Times New Roman" w:hAnsi="Times New Roman" w:cs="Times New Roman"/>
          <w:sz w:val="24"/>
          <w:szCs w:val="24"/>
        </w:rPr>
        <w:t xml:space="preserve">. 2014, Sales </w:t>
      </w:r>
      <w:r w:rsidR="00E57B27">
        <w:rPr>
          <w:rFonts w:ascii="Times New Roman" w:hAnsi="Times New Roman" w:cs="Times New Roman"/>
          <w:i/>
          <w:iCs/>
          <w:sz w:val="24"/>
          <w:szCs w:val="24"/>
        </w:rPr>
        <w:t>et al</w:t>
      </w:r>
      <w:r w:rsidR="00E57B27">
        <w:rPr>
          <w:rFonts w:ascii="Times New Roman" w:hAnsi="Times New Roman" w:cs="Times New Roman"/>
          <w:sz w:val="24"/>
          <w:szCs w:val="24"/>
        </w:rPr>
        <w:t>. 2021</w:t>
      </w:r>
      <w:r w:rsidR="00BE773F">
        <w:rPr>
          <w:rFonts w:ascii="Times New Roman" w:hAnsi="Times New Roman" w:cs="Times New Roman"/>
          <w:sz w:val="24"/>
          <w:szCs w:val="24"/>
        </w:rPr>
        <w:t>).</w:t>
      </w:r>
      <w:r w:rsidR="00374ACA">
        <w:rPr>
          <w:rFonts w:ascii="Times New Roman" w:hAnsi="Times New Roman" w:cs="Times New Roman"/>
          <w:sz w:val="24"/>
          <w:szCs w:val="24"/>
        </w:rPr>
        <w:t xml:space="preserve"> </w:t>
      </w:r>
      <w:r w:rsidR="00562CE0">
        <w:rPr>
          <w:rFonts w:ascii="Times New Roman" w:hAnsi="Times New Roman" w:cs="Times New Roman"/>
          <w:sz w:val="24"/>
          <w:szCs w:val="24"/>
        </w:rPr>
        <w:t>Even</w:t>
      </w:r>
      <w:r w:rsidR="003835BB">
        <w:rPr>
          <w:rFonts w:ascii="Times New Roman" w:hAnsi="Times New Roman" w:cs="Times New Roman"/>
          <w:sz w:val="24"/>
          <w:szCs w:val="24"/>
        </w:rPr>
        <w:t xml:space="preserve"> seed nutrient content</w:t>
      </w:r>
      <w:r w:rsidR="00562CE0">
        <w:rPr>
          <w:rFonts w:ascii="Times New Roman" w:hAnsi="Times New Roman" w:cs="Times New Roman"/>
          <w:sz w:val="24"/>
          <w:szCs w:val="24"/>
        </w:rPr>
        <w:t xml:space="preserve"> has the potential to be affected by climate change</w:t>
      </w:r>
      <w:r w:rsidR="003835BB">
        <w:rPr>
          <w:rFonts w:ascii="Times New Roman" w:hAnsi="Times New Roman" w:cs="Times New Roman"/>
          <w:sz w:val="24"/>
          <w:szCs w:val="24"/>
        </w:rPr>
        <w:t xml:space="preserve"> and a variety of studies, especially on agricultural crops, have shown changes in nutrient allocations and chemical makeup due to factors such as increased temperatures or elevated CO</w:t>
      </w:r>
      <w:r w:rsidR="003835BB" w:rsidRPr="00B47896">
        <w:rPr>
          <w:rFonts w:ascii="Times New Roman" w:hAnsi="Times New Roman" w:cs="Times New Roman"/>
          <w:sz w:val="24"/>
          <w:szCs w:val="24"/>
          <w:vertAlign w:val="subscript"/>
        </w:rPr>
        <w:t>2</w:t>
      </w:r>
      <w:r w:rsidR="003835BB">
        <w:rPr>
          <w:rFonts w:ascii="Times New Roman" w:hAnsi="Times New Roman" w:cs="Times New Roman"/>
          <w:sz w:val="24"/>
          <w:szCs w:val="24"/>
        </w:rPr>
        <w:t xml:space="preserve"> (</w:t>
      </w:r>
      <w:r w:rsidR="002C5462">
        <w:rPr>
          <w:rFonts w:ascii="Times New Roman" w:hAnsi="Times New Roman" w:cs="Times New Roman"/>
          <w:sz w:val="24"/>
          <w:szCs w:val="24"/>
        </w:rPr>
        <w:t xml:space="preserve">Thomas </w:t>
      </w:r>
      <w:r w:rsidR="002C5462">
        <w:rPr>
          <w:rFonts w:ascii="Times New Roman" w:hAnsi="Times New Roman" w:cs="Times New Roman"/>
          <w:i/>
          <w:iCs/>
          <w:sz w:val="24"/>
          <w:szCs w:val="24"/>
        </w:rPr>
        <w:t xml:space="preserve">et </w:t>
      </w:r>
      <w:r w:rsidR="002C5462" w:rsidRPr="002C5462">
        <w:rPr>
          <w:rFonts w:ascii="Times New Roman" w:hAnsi="Times New Roman" w:cs="Times New Roman"/>
          <w:i/>
          <w:iCs/>
          <w:sz w:val="24"/>
          <w:szCs w:val="24"/>
        </w:rPr>
        <w:t>al</w:t>
      </w:r>
      <w:r w:rsidR="002C5462">
        <w:rPr>
          <w:rFonts w:ascii="Times New Roman" w:hAnsi="Times New Roman" w:cs="Times New Roman"/>
          <w:sz w:val="24"/>
          <w:szCs w:val="24"/>
        </w:rPr>
        <w:t xml:space="preserve">. 2003, </w:t>
      </w:r>
      <w:r w:rsidR="003835BB" w:rsidRPr="002C5462">
        <w:rPr>
          <w:rFonts w:ascii="Times New Roman" w:hAnsi="Times New Roman" w:cs="Times New Roman"/>
          <w:sz w:val="24"/>
          <w:szCs w:val="24"/>
        </w:rPr>
        <w:t>Caldwell</w:t>
      </w:r>
      <w:r w:rsidR="003835BB">
        <w:rPr>
          <w:rFonts w:ascii="Times New Roman" w:hAnsi="Times New Roman" w:cs="Times New Roman"/>
          <w:sz w:val="24"/>
          <w:szCs w:val="24"/>
        </w:rPr>
        <w:t xml:space="preserve"> </w:t>
      </w:r>
      <w:r w:rsidR="003835BB">
        <w:rPr>
          <w:rFonts w:ascii="Times New Roman" w:hAnsi="Times New Roman" w:cs="Times New Roman"/>
          <w:i/>
          <w:iCs/>
          <w:sz w:val="24"/>
          <w:szCs w:val="24"/>
        </w:rPr>
        <w:t>et al</w:t>
      </w:r>
      <w:r w:rsidR="003835BB">
        <w:rPr>
          <w:rFonts w:ascii="Times New Roman" w:hAnsi="Times New Roman" w:cs="Times New Roman"/>
          <w:sz w:val="24"/>
          <w:szCs w:val="24"/>
        </w:rPr>
        <w:t xml:space="preserve">. 2005, </w:t>
      </w:r>
      <w:r w:rsidR="002C5462">
        <w:rPr>
          <w:rFonts w:ascii="Times New Roman" w:hAnsi="Times New Roman" w:cs="Times New Roman"/>
          <w:sz w:val="24"/>
          <w:szCs w:val="24"/>
        </w:rPr>
        <w:t xml:space="preserve">Singh </w:t>
      </w:r>
      <w:r w:rsidR="002C5462">
        <w:rPr>
          <w:rFonts w:ascii="Times New Roman" w:hAnsi="Times New Roman" w:cs="Times New Roman"/>
          <w:i/>
          <w:iCs/>
          <w:sz w:val="24"/>
          <w:szCs w:val="24"/>
        </w:rPr>
        <w:t>et al</w:t>
      </w:r>
      <w:r w:rsidR="002C5462">
        <w:rPr>
          <w:rFonts w:ascii="Times New Roman" w:hAnsi="Times New Roman" w:cs="Times New Roman"/>
          <w:sz w:val="24"/>
          <w:szCs w:val="24"/>
        </w:rPr>
        <w:t>. 2013</w:t>
      </w:r>
      <w:r w:rsidR="003835BB">
        <w:rPr>
          <w:rFonts w:ascii="Times New Roman" w:hAnsi="Times New Roman" w:cs="Times New Roman"/>
          <w:sz w:val="24"/>
          <w:szCs w:val="24"/>
        </w:rPr>
        <w:t xml:space="preserve">). </w:t>
      </w:r>
      <w:r w:rsidR="00A70DC5">
        <w:rPr>
          <w:rFonts w:ascii="Times New Roman" w:hAnsi="Times New Roman" w:cs="Times New Roman"/>
          <w:sz w:val="24"/>
          <w:szCs w:val="24"/>
        </w:rPr>
        <w:t xml:space="preserve">However, there </w:t>
      </w:r>
      <w:del w:id="5" w:author="Trevor D." w:date="2022-04-15T12:39:00Z">
        <w:r w:rsidR="00A70DC5" w:rsidDel="006E1378">
          <w:rPr>
            <w:rFonts w:ascii="Times New Roman" w:hAnsi="Times New Roman" w:cs="Times New Roman"/>
            <w:sz w:val="24"/>
            <w:szCs w:val="24"/>
          </w:rPr>
          <w:delText>is very little research</w:delText>
        </w:r>
      </w:del>
      <w:ins w:id="6" w:author="Trevor D." w:date="2022-04-15T12:39:00Z">
        <w:r w:rsidR="006E1378">
          <w:rPr>
            <w:rFonts w:ascii="Times New Roman" w:hAnsi="Times New Roman" w:cs="Times New Roman"/>
            <w:sz w:val="24"/>
            <w:szCs w:val="24"/>
          </w:rPr>
          <w:t xml:space="preserve">are still gaps in knowledge </w:t>
        </w:r>
      </w:ins>
      <w:del w:id="7" w:author="Trevor D." w:date="2022-04-15T12:39:00Z">
        <w:r w:rsidR="00A70DC5" w:rsidDel="006E1378">
          <w:rPr>
            <w:rFonts w:ascii="Times New Roman" w:hAnsi="Times New Roman" w:cs="Times New Roman"/>
            <w:sz w:val="24"/>
            <w:szCs w:val="24"/>
          </w:rPr>
          <w:delText xml:space="preserve"> on</w:delText>
        </w:r>
      </w:del>
      <w:ins w:id="8" w:author="Trevor D." w:date="2022-04-15T12:39:00Z">
        <w:r w:rsidR="006E1378">
          <w:rPr>
            <w:rFonts w:ascii="Times New Roman" w:hAnsi="Times New Roman" w:cs="Times New Roman"/>
            <w:sz w:val="24"/>
            <w:szCs w:val="24"/>
          </w:rPr>
          <w:t>regarding</w:t>
        </w:r>
      </w:ins>
      <w:r w:rsidR="00A70DC5">
        <w:rPr>
          <w:rFonts w:ascii="Times New Roman" w:hAnsi="Times New Roman" w:cs="Times New Roman"/>
          <w:sz w:val="24"/>
          <w:szCs w:val="24"/>
        </w:rPr>
        <w:t xml:space="preserve"> how</w:t>
      </w:r>
      <w:ins w:id="9" w:author="Trevor D." w:date="2022-04-15T12:51:00Z">
        <w:r w:rsidR="009E1176">
          <w:rPr>
            <w:rFonts w:ascii="Times New Roman" w:hAnsi="Times New Roman" w:cs="Times New Roman"/>
            <w:sz w:val="24"/>
            <w:szCs w:val="24"/>
          </w:rPr>
          <w:t xml:space="preserve"> such</w:t>
        </w:r>
      </w:ins>
      <w:r w:rsidR="00A70DC5">
        <w:rPr>
          <w:rFonts w:ascii="Times New Roman" w:hAnsi="Times New Roman" w:cs="Times New Roman"/>
          <w:sz w:val="24"/>
          <w:szCs w:val="24"/>
        </w:rPr>
        <w:t xml:space="preserve"> </w:t>
      </w:r>
      <w:del w:id="10" w:author="Trevor D." w:date="2022-04-15T12:47:00Z">
        <w:r w:rsidR="00A70DC5" w:rsidDel="00082BC1">
          <w:rPr>
            <w:rFonts w:ascii="Times New Roman" w:hAnsi="Times New Roman" w:cs="Times New Roman"/>
            <w:sz w:val="24"/>
            <w:szCs w:val="24"/>
          </w:rPr>
          <w:delText xml:space="preserve">these </w:delText>
        </w:r>
      </w:del>
      <w:ins w:id="11" w:author="Trevor D." w:date="2022-04-15T12:47:00Z">
        <w:r w:rsidR="00082BC1">
          <w:rPr>
            <w:rFonts w:ascii="Times New Roman" w:hAnsi="Times New Roman" w:cs="Times New Roman"/>
            <w:sz w:val="24"/>
            <w:szCs w:val="24"/>
          </w:rPr>
          <w:t>climate-driven</w:t>
        </w:r>
        <w:r w:rsidR="00082BC1">
          <w:rPr>
            <w:rFonts w:ascii="Times New Roman" w:hAnsi="Times New Roman" w:cs="Times New Roman"/>
            <w:sz w:val="24"/>
            <w:szCs w:val="24"/>
          </w:rPr>
          <w:t xml:space="preserve"> </w:t>
        </w:r>
      </w:ins>
      <w:r w:rsidR="00A70DC5">
        <w:rPr>
          <w:rFonts w:ascii="Times New Roman" w:hAnsi="Times New Roman" w:cs="Times New Roman"/>
          <w:sz w:val="24"/>
          <w:szCs w:val="24"/>
        </w:rPr>
        <w:t>changes in seed shape, size, or</w:t>
      </w:r>
      <w:r w:rsidR="00A70DC5" w:rsidRPr="00A70DC5">
        <w:rPr>
          <w:rFonts w:ascii="Times New Roman" w:hAnsi="Times New Roman" w:cs="Times New Roman"/>
          <w:sz w:val="24"/>
          <w:szCs w:val="24"/>
        </w:rPr>
        <w:t xml:space="preserve"> </w:t>
      </w:r>
      <w:r w:rsidR="00A70DC5">
        <w:rPr>
          <w:rFonts w:ascii="Times New Roman" w:hAnsi="Times New Roman" w:cs="Times New Roman"/>
          <w:sz w:val="24"/>
          <w:szCs w:val="24"/>
        </w:rPr>
        <w:t>nutrient allocations affect seed attractiveness to dispersers</w:t>
      </w:r>
      <w:r w:rsidR="007F53B5">
        <w:rPr>
          <w:rFonts w:ascii="Times New Roman" w:hAnsi="Times New Roman" w:cs="Times New Roman"/>
          <w:sz w:val="24"/>
          <w:szCs w:val="24"/>
        </w:rPr>
        <w:t xml:space="preserve"> </w:t>
      </w:r>
      <w:r w:rsidR="00562CE0">
        <w:rPr>
          <w:rFonts w:ascii="Times New Roman" w:hAnsi="Times New Roman" w:cs="Times New Roman"/>
          <w:sz w:val="24"/>
          <w:szCs w:val="24"/>
        </w:rPr>
        <w:t>or how these dispersers move seeds</w:t>
      </w:r>
      <w:del w:id="12" w:author="Trevor D." w:date="2022-04-15T12:40:00Z">
        <w:r w:rsidR="00A70DC5" w:rsidDel="006E1378">
          <w:rPr>
            <w:rFonts w:ascii="Times New Roman" w:hAnsi="Times New Roman" w:cs="Times New Roman"/>
            <w:sz w:val="24"/>
            <w:szCs w:val="24"/>
          </w:rPr>
          <w:delText xml:space="preserve">; </w:delText>
        </w:r>
        <w:r w:rsidR="00AD46E0" w:rsidDel="006E1378">
          <w:rPr>
            <w:rFonts w:ascii="Times New Roman" w:hAnsi="Times New Roman" w:cs="Times New Roman"/>
            <w:sz w:val="24"/>
            <w:szCs w:val="24"/>
          </w:rPr>
          <w:delText xml:space="preserve">the majority </w:delText>
        </w:r>
        <w:r w:rsidR="00A70DC5" w:rsidDel="006E1378">
          <w:rPr>
            <w:rFonts w:ascii="Times New Roman" w:hAnsi="Times New Roman" w:cs="Times New Roman"/>
            <w:sz w:val="24"/>
            <w:szCs w:val="24"/>
          </w:rPr>
          <w:delText xml:space="preserve">of the </w:delText>
        </w:r>
        <w:r w:rsidR="00BE773F" w:rsidDel="006E1378">
          <w:rPr>
            <w:rFonts w:ascii="Times New Roman" w:hAnsi="Times New Roman" w:cs="Times New Roman"/>
            <w:sz w:val="24"/>
            <w:szCs w:val="24"/>
          </w:rPr>
          <w:delText>research addressing the effects of climate change on dispersal</w:delText>
        </w:r>
        <w:r w:rsidR="00A70DC5" w:rsidDel="006E1378">
          <w:rPr>
            <w:rFonts w:ascii="Times New Roman" w:hAnsi="Times New Roman" w:cs="Times New Roman"/>
            <w:sz w:val="24"/>
            <w:szCs w:val="24"/>
          </w:rPr>
          <w:delText xml:space="preserve"> is focused on</w:delText>
        </w:r>
        <w:r w:rsidR="00BE773F" w:rsidDel="006E1378">
          <w:rPr>
            <w:rFonts w:ascii="Times New Roman" w:hAnsi="Times New Roman" w:cs="Times New Roman"/>
            <w:sz w:val="24"/>
            <w:szCs w:val="24"/>
          </w:rPr>
          <w:delText xml:space="preserve"> seed production and abiotic vectors of dispersal, with less </w:delText>
        </w:r>
        <w:r w:rsidR="00B7223A" w:rsidDel="006E1378">
          <w:rPr>
            <w:rFonts w:ascii="Times New Roman" w:hAnsi="Times New Roman" w:cs="Times New Roman"/>
            <w:sz w:val="24"/>
            <w:szCs w:val="24"/>
          </w:rPr>
          <w:delText>known about</w:delText>
        </w:r>
        <w:r w:rsidR="00BE773F" w:rsidDel="006E1378">
          <w:rPr>
            <w:rFonts w:ascii="Times New Roman" w:hAnsi="Times New Roman" w:cs="Times New Roman"/>
            <w:sz w:val="24"/>
            <w:szCs w:val="24"/>
          </w:rPr>
          <w:delText xml:space="preserve"> how climate change may affect </w:delText>
        </w:r>
        <w:r w:rsidR="007F53B5" w:rsidDel="006E1378">
          <w:rPr>
            <w:rFonts w:ascii="Times New Roman" w:hAnsi="Times New Roman" w:cs="Times New Roman"/>
            <w:sz w:val="24"/>
            <w:szCs w:val="24"/>
          </w:rPr>
          <w:delText>seed removal and</w:delText>
        </w:r>
        <w:r w:rsidR="00BE773F" w:rsidDel="006E1378">
          <w:rPr>
            <w:rFonts w:ascii="Times New Roman" w:hAnsi="Times New Roman" w:cs="Times New Roman"/>
            <w:sz w:val="24"/>
            <w:szCs w:val="24"/>
          </w:rPr>
          <w:delText xml:space="preserve"> dispersal by insects, animals, and humans</w:delText>
        </w:r>
        <w:r w:rsidR="00780DFA" w:rsidDel="006E1378">
          <w:rPr>
            <w:rFonts w:ascii="Times New Roman" w:hAnsi="Times New Roman" w:cs="Times New Roman"/>
            <w:sz w:val="24"/>
            <w:szCs w:val="24"/>
          </w:rPr>
          <w:delText xml:space="preserve"> (CITATION</w:delText>
        </w:r>
        <w:r w:rsidR="00571C4E" w:rsidDel="006E1378">
          <w:rPr>
            <w:rFonts w:ascii="Times New Roman" w:hAnsi="Times New Roman" w:cs="Times New Roman"/>
            <w:sz w:val="24"/>
            <w:szCs w:val="24"/>
          </w:rPr>
          <w:delText xml:space="preserve"> FOR THIS STATEMENT?</w:delText>
        </w:r>
        <w:r w:rsidR="00780DFA" w:rsidDel="006E1378">
          <w:rPr>
            <w:rFonts w:ascii="Times New Roman" w:hAnsi="Times New Roman" w:cs="Times New Roman"/>
            <w:sz w:val="24"/>
            <w:szCs w:val="24"/>
          </w:rPr>
          <w:delText>)</w:delText>
        </w:r>
        <w:r w:rsidR="00BE773F" w:rsidDel="006E1378">
          <w:rPr>
            <w:rFonts w:ascii="Times New Roman" w:hAnsi="Times New Roman" w:cs="Times New Roman"/>
            <w:sz w:val="24"/>
            <w:szCs w:val="24"/>
          </w:rPr>
          <w:delText>.</w:delText>
        </w:r>
      </w:del>
      <w:ins w:id="13" w:author="Trevor D." w:date="2022-04-15T12:40:00Z">
        <w:r w:rsidR="006E1378">
          <w:rPr>
            <w:rFonts w:ascii="Times New Roman" w:hAnsi="Times New Roman" w:cs="Times New Roman"/>
            <w:sz w:val="24"/>
            <w:szCs w:val="24"/>
          </w:rPr>
          <w:t>.</w:t>
        </w:r>
      </w:ins>
      <w:ins w:id="14" w:author="Trevor D." w:date="2022-04-15T12:45:00Z">
        <w:r w:rsidR="00082BC1">
          <w:rPr>
            <w:rFonts w:ascii="Times New Roman" w:hAnsi="Times New Roman" w:cs="Times New Roman"/>
            <w:sz w:val="24"/>
            <w:szCs w:val="24"/>
          </w:rPr>
          <w:t xml:space="preserve"> </w:t>
        </w:r>
      </w:ins>
      <w:ins w:id="15" w:author="Trevor D." w:date="2022-04-15T12:54:00Z">
        <w:r w:rsidR="009E1176">
          <w:rPr>
            <w:rFonts w:ascii="Times New Roman" w:hAnsi="Times New Roman" w:cs="Times New Roman"/>
            <w:sz w:val="24"/>
            <w:szCs w:val="24"/>
          </w:rPr>
          <w:t>Addressing these gaps</w:t>
        </w:r>
      </w:ins>
      <w:ins w:id="16" w:author="Trevor D." w:date="2022-04-15T12:49:00Z">
        <w:r w:rsidR="00082BC1">
          <w:rPr>
            <w:rFonts w:ascii="Times New Roman" w:hAnsi="Times New Roman" w:cs="Times New Roman"/>
            <w:sz w:val="24"/>
            <w:szCs w:val="24"/>
          </w:rPr>
          <w:t>, though,</w:t>
        </w:r>
      </w:ins>
      <w:ins w:id="17" w:author="Trevor D." w:date="2022-04-15T12:46:00Z">
        <w:r w:rsidR="00082BC1">
          <w:rPr>
            <w:rFonts w:ascii="Times New Roman" w:hAnsi="Times New Roman" w:cs="Times New Roman"/>
            <w:sz w:val="24"/>
            <w:szCs w:val="24"/>
          </w:rPr>
          <w:t xml:space="preserve"> </w:t>
        </w:r>
      </w:ins>
      <w:ins w:id="18" w:author="Trevor D." w:date="2022-04-15T12:54:00Z">
        <w:r w:rsidR="008956F8">
          <w:rPr>
            <w:rFonts w:ascii="Times New Roman" w:hAnsi="Times New Roman" w:cs="Times New Roman"/>
            <w:sz w:val="24"/>
            <w:szCs w:val="24"/>
          </w:rPr>
          <w:t>must start</w:t>
        </w:r>
      </w:ins>
      <w:ins w:id="19" w:author="Trevor D." w:date="2022-04-15T12:45:00Z">
        <w:r w:rsidR="00082BC1">
          <w:rPr>
            <w:rFonts w:ascii="Times New Roman" w:hAnsi="Times New Roman" w:cs="Times New Roman"/>
            <w:sz w:val="24"/>
            <w:szCs w:val="24"/>
          </w:rPr>
          <w:t xml:space="preserve"> </w:t>
        </w:r>
      </w:ins>
      <w:ins w:id="20" w:author="Trevor D." w:date="2022-04-15T12:50:00Z">
        <w:r w:rsidR="009E1176">
          <w:rPr>
            <w:rFonts w:ascii="Times New Roman" w:hAnsi="Times New Roman" w:cs="Times New Roman"/>
            <w:sz w:val="24"/>
            <w:szCs w:val="24"/>
          </w:rPr>
          <w:t>with a better understanding of the</w:t>
        </w:r>
      </w:ins>
      <w:ins w:id="21" w:author="Trevor D." w:date="2022-04-15T12:54:00Z">
        <w:r w:rsidR="008956F8">
          <w:rPr>
            <w:rFonts w:ascii="Times New Roman" w:hAnsi="Times New Roman" w:cs="Times New Roman"/>
            <w:sz w:val="24"/>
            <w:szCs w:val="24"/>
          </w:rPr>
          <w:t xml:space="preserve"> underlying</w:t>
        </w:r>
      </w:ins>
      <w:ins w:id="22" w:author="Trevor D." w:date="2022-04-15T12:50:00Z">
        <w:r w:rsidR="009E1176">
          <w:rPr>
            <w:rFonts w:ascii="Times New Roman" w:hAnsi="Times New Roman" w:cs="Times New Roman"/>
            <w:sz w:val="24"/>
            <w:szCs w:val="24"/>
          </w:rPr>
          <w:t xml:space="preserve"> dispersal mechanisms themselves (Travis </w:t>
        </w:r>
        <w:r w:rsidR="009E1176">
          <w:rPr>
            <w:rFonts w:ascii="Times New Roman" w:hAnsi="Times New Roman" w:cs="Times New Roman"/>
            <w:i/>
            <w:iCs/>
            <w:sz w:val="24"/>
            <w:szCs w:val="24"/>
          </w:rPr>
          <w:t>et al</w:t>
        </w:r>
        <w:r w:rsidR="009E1176">
          <w:rPr>
            <w:rFonts w:ascii="Times New Roman" w:hAnsi="Times New Roman" w:cs="Times New Roman"/>
            <w:sz w:val="24"/>
            <w:szCs w:val="24"/>
          </w:rPr>
          <w:t>. 2013).</w:t>
        </w:r>
      </w:ins>
    </w:p>
    <w:p w14:paraId="69C1B2F4" w14:textId="0ED6F19B" w:rsidR="000B0D23" w:rsidRPr="000B63BA" w:rsidRDefault="000B0D23" w:rsidP="000B0D23">
      <w:pPr>
        <w:spacing w:line="240" w:lineRule="auto"/>
        <w:ind w:firstLine="360"/>
        <w:jc w:val="both"/>
        <w:rPr>
          <w:rFonts w:ascii="Times New Roman" w:hAnsi="Times New Roman" w:cs="Times New Roman"/>
          <w:sz w:val="24"/>
          <w:szCs w:val="24"/>
        </w:rPr>
      </w:pPr>
      <w:r w:rsidRPr="000B63BA">
        <w:rPr>
          <w:rFonts w:ascii="Times New Roman" w:hAnsi="Times New Roman" w:cs="Times New Roman"/>
          <w:sz w:val="24"/>
          <w:szCs w:val="24"/>
        </w:rPr>
        <w:t>Given the role that</w:t>
      </w:r>
      <w:r>
        <w:rPr>
          <w:rFonts w:ascii="Times New Roman" w:hAnsi="Times New Roman" w:cs="Times New Roman"/>
          <w:sz w:val="24"/>
          <w:szCs w:val="24"/>
        </w:rPr>
        <w:t xml:space="preserve"> ants and other</w:t>
      </w:r>
      <w:r w:rsidRPr="000B63BA">
        <w:rPr>
          <w:rFonts w:ascii="Times New Roman" w:hAnsi="Times New Roman" w:cs="Times New Roman"/>
          <w:sz w:val="24"/>
          <w:szCs w:val="24"/>
        </w:rPr>
        <w:t xml:space="preserve"> insects play in</w:t>
      </w:r>
      <w:r>
        <w:rPr>
          <w:rFonts w:ascii="Times New Roman" w:hAnsi="Times New Roman" w:cs="Times New Roman"/>
          <w:sz w:val="24"/>
          <w:szCs w:val="24"/>
        </w:rPr>
        <w:t xml:space="preserve"> seed</w:t>
      </w:r>
      <w:r w:rsidRPr="000B63BA">
        <w:rPr>
          <w:rFonts w:ascii="Times New Roman" w:hAnsi="Times New Roman" w:cs="Times New Roman"/>
          <w:sz w:val="24"/>
          <w:szCs w:val="24"/>
        </w:rPr>
        <w:t xml:space="preserve"> dispersal, a better understanding of how they move seeds can help us better understand how plant species dispersed by these insects spread.</w:t>
      </w:r>
      <w:r>
        <w:rPr>
          <w:rFonts w:ascii="Times New Roman" w:hAnsi="Times New Roman" w:cs="Times New Roman"/>
          <w:sz w:val="24"/>
          <w:szCs w:val="24"/>
        </w:rPr>
        <w:t xml:space="preserve"> </w:t>
      </w:r>
      <w:r w:rsidRPr="000B63BA">
        <w:rPr>
          <w:rFonts w:ascii="Times New Roman" w:hAnsi="Times New Roman" w:cs="Times New Roman"/>
          <w:sz w:val="24"/>
          <w:szCs w:val="24"/>
        </w:rPr>
        <w:t xml:space="preserve">Such an understanding starts with </w:t>
      </w:r>
      <w:r w:rsidR="00EA3282">
        <w:rPr>
          <w:rFonts w:ascii="Times New Roman" w:hAnsi="Times New Roman" w:cs="Times New Roman"/>
          <w:sz w:val="24"/>
          <w:szCs w:val="24"/>
        </w:rPr>
        <w:t>quantifying</w:t>
      </w:r>
      <w:r w:rsidRPr="000B63BA">
        <w:rPr>
          <w:rFonts w:ascii="Times New Roman" w:hAnsi="Times New Roman" w:cs="Times New Roman"/>
          <w:sz w:val="24"/>
          <w:szCs w:val="24"/>
        </w:rPr>
        <w:t xml:space="preserve"> seed removal, as this </w:t>
      </w:r>
      <w:r w:rsidR="00D72390">
        <w:rPr>
          <w:rFonts w:ascii="Times New Roman" w:hAnsi="Times New Roman" w:cs="Times New Roman"/>
          <w:sz w:val="24"/>
          <w:szCs w:val="24"/>
        </w:rPr>
        <w:t>constitutes the first step of secondary</w:t>
      </w:r>
      <w:r w:rsidRPr="000B63BA">
        <w:rPr>
          <w:rFonts w:ascii="Times New Roman" w:hAnsi="Times New Roman" w:cs="Times New Roman"/>
          <w:sz w:val="24"/>
          <w:szCs w:val="24"/>
        </w:rPr>
        <w:t xml:space="preserve"> dispersal</w:t>
      </w:r>
      <w:r w:rsidR="00B20BA4">
        <w:rPr>
          <w:rFonts w:ascii="Times New Roman" w:hAnsi="Times New Roman" w:cs="Times New Roman"/>
          <w:sz w:val="24"/>
          <w:szCs w:val="24"/>
        </w:rPr>
        <w:t xml:space="preserve"> (</w:t>
      </w:r>
      <w:proofErr w:type="spellStart"/>
      <w:r w:rsidR="00B20BA4">
        <w:rPr>
          <w:rFonts w:ascii="Times New Roman" w:hAnsi="Times New Roman" w:cs="Times New Roman"/>
          <w:sz w:val="24"/>
          <w:szCs w:val="24"/>
        </w:rPr>
        <w:t>Jongejans</w:t>
      </w:r>
      <w:proofErr w:type="spellEnd"/>
      <w:r w:rsidR="00B20BA4">
        <w:rPr>
          <w:rFonts w:ascii="Times New Roman" w:hAnsi="Times New Roman" w:cs="Times New Roman"/>
          <w:sz w:val="24"/>
          <w:szCs w:val="24"/>
        </w:rPr>
        <w:t xml:space="preserve"> </w:t>
      </w:r>
      <w:r w:rsidR="00B20BA4" w:rsidRPr="00F65D3B">
        <w:rPr>
          <w:rFonts w:ascii="Times New Roman" w:hAnsi="Times New Roman" w:cs="Times New Roman"/>
          <w:i/>
          <w:iCs/>
          <w:sz w:val="24"/>
          <w:szCs w:val="24"/>
        </w:rPr>
        <w:t>et al</w:t>
      </w:r>
      <w:r w:rsidR="00B20BA4">
        <w:rPr>
          <w:rFonts w:ascii="Times New Roman" w:hAnsi="Times New Roman" w:cs="Times New Roman"/>
          <w:sz w:val="24"/>
          <w:szCs w:val="24"/>
        </w:rPr>
        <w:t>. 2015</w:t>
      </w:r>
      <w:r w:rsidR="00EC15D4">
        <w:rPr>
          <w:rFonts w:ascii="Times New Roman" w:hAnsi="Times New Roman" w:cs="Times New Roman"/>
          <w:sz w:val="24"/>
          <w:szCs w:val="24"/>
        </w:rPr>
        <w:t>b</w:t>
      </w:r>
      <w:r w:rsidR="00B20BA4">
        <w:rPr>
          <w:rFonts w:ascii="Times New Roman" w:hAnsi="Times New Roman" w:cs="Times New Roman"/>
          <w:sz w:val="24"/>
          <w:szCs w:val="24"/>
        </w:rPr>
        <w:t>)</w:t>
      </w:r>
      <w:r w:rsidRPr="000B63BA">
        <w:rPr>
          <w:rFonts w:ascii="Times New Roman" w:hAnsi="Times New Roman" w:cs="Times New Roman"/>
          <w:sz w:val="24"/>
          <w:szCs w:val="24"/>
        </w:rPr>
        <w:t>.</w:t>
      </w:r>
      <w:r w:rsidR="00EA3282">
        <w:rPr>
          <w:rFonts w:ascii="Times New Roman" w:hAnsi="Times New Roman" w:cs="Times New Roman"/>
          <w:sz w:val="24"/>
          <w:szCs w:val="24"/>
        </w:rPr>
        <w:t xml:space="preserve"> A commonly used and straightforward experimental setup to quantify seed removal by secondary dispersers consists of so-called “cafeterias”</w:t>
      </w:r>
      <w:r w:rsidR="00AA33F4">
        <w:rPr>
          <w:rFonts w:ascii="Times New Roman" w:hAnsi="Times New Roman" w:cs="Times New Roman"/>
          <w:sz w:val="24"/>
          <w:szCs w:val="24"/>
        </w:rPr>
        <w:t xml:space="preserve"> or “depots”</w:t>
      </w:r>
      <w:r w:rsidR="00EA3282">
        <w:rPr>
          <w:rFonts w:ascii="Times New Roman" w:hAnsi="Times New Roman" w:cs="Times New Roman"/>
          <w:sz w:val="24"/>
          <w:szCs w:val="24"/>
        </w:rPr>
        <w:t xml:space="preserve"> (</w:t>
      </w:r>
      <w:proofErr w:type="gramStart"/>
      <w:r w:rsidR="005545D4">
        <w:rPr>
          <w:rFonts w:ascii="Times New Roman" w:hAnsi="Times New Roman" w:cs="Times New Roman"/>
          <w:sz w:val="24"/>
          <w:szCs w:val="24"/>
        </w:rPr>
        <w:t>e.g.</w:t>
      </w:r>
      <w:proofErr w:type="gramEnd"/>
      <w:r w:rsidR="005545D4">
        <w:rPr>
          <w:rFonts w:ascii="Times New Roman" w:hAnsi="Times New Roman" w:cs="Times New Roman"/>
          <w:sz w:val="24"/>
          <w:szCs w:val="24"/>
        </w:rPr>
        <w:t xml:space="preserve"> </w:t>
      </w:r>
      <w:r w:rsidR="005545D4" w:rsidRPr="0018488E">
        <w:rPr>
          <w:rFonts w:ascii="Times New Roman" w:hAnsi="Times New Roman" w:cs="Times New Roman"/>
          <w:sz w:val="24"/>
          <w:szCs w:val="24"/>
        </w:rPr>
        <w:t>Xiao</w:t>
      </w:r>
      <w:r w:rsidR="005545D4">
        <w:rPr>
          <w:rFonts w:ascii="Times New Roman" w:hAnsi="Times New Roman" w:cs="Times New Roman"/>
          <w:sz w:val="24"/>
          <w:szCs w:val="24"/>
        </w:rPr>
        <w:t xml:space="preserve"> </w:t>
      </w:r>
      <w:r w:rsidR="005545D4">
        <w:rPr>
          <w:rFonts w:ascii="Times New Roman" w:hAnsi="Times New Roman" w:cs="Times New Roman"/>
          <w:i/>
          <w:iCs/>
          <w:sz w:val="24"/>
          <w:szCs w:val="24"/>
        </w:rPr>
        <w:t xml:space="preserve">et </w:t>
      </w:r>
      <w:r w:rsidR="005545D4" w:rsidRPr="005545D4">
        <w:rPr>
          <w:rFonts w:ascii="Times New Roman" w:hAnsi="Times New Roman" w:cs="Times New Roman"/>
          <w:i/>
          <w:iCs/>
          <w:sz w:val="24"/>
          <w:szCs w:val="24"/>
        </w:rPr>
        <w:t>al</w:t>
      </w:r>
      <w:r w:rsidR="005545D4">
        <w:rPr>
          <w:rFonts w:ascii="Times New Roman" w:hAnsi="Times New Roman" w:cs="Times New Roman"/>
          <w:sz w:val="24"/>
          <w:szCs w:val="24"/>
        </w:rPr>
        <w:t>. 2006,</w:t>
      </w:r>
      <w:r w:rsidR="00AA33F4">
        <w:rPr>
          <w:rFonts w:ascii="Times New Roman" w:hAnsi="Times New Roman" w:cs="Times New Roman"/>
          <w:sz w:val="24"/>
          <w:szCs w:val="24"/>
        </w:rPr>
        <w:t xml:space="preserve"> </w:t>
      </w:r>
      <w:r w:rsidR="00AA33F4" w:rsidRPr="00AA33F4">
        <w:rPr>
          <w:rFonts w:ascii="Times New Roman" w:hAnsi="Times New Roman" w:cs="Times New Roman"/>
          <w:sz w:val="24"/>
          <w:szCs w:val="24"/>
        </w:rPr>
        <w:t xml:space="preserve">Fischer and </w:t>
      </w:r>
      <w:proofErr w:type="spellStart"/>
      <w:r w:rsidR="00AA33F4" w:rsidRPr="00AA33F4">
        <w:rPr>
          <w:rFonts w:ascii="Times New Roman" w:hAnsi="Times New Roman" w:cs="Times New Roman"/>
          <w:sz w:val="24"/>
          <w:szCs w:val="24"/>
        </w:rPr>
        <w:t>Türke</w:t>
      </w:r>
      <w:proofErr w:type="spellEnd"/>
      <w:r w:rsidR="00AA33F4">
        <w:rPr>
          <w:rFonts w:ascii="Times New Roman" w:hAnsi="Times New Roman" w:cs="Times New Roman"/>
          <w:sz w:val="24"/>
          <w:szCs w:val="24"/>
        </w:rPr>
        <w:t xml:space="preserve"> 2016,</w:t>
      </w:r>
      <w:r w:rsidR="005545D4">
        <w:rPr>
          <w:rFonts w:ascii="Times New Roman" w:hAnsi="Times New Roman" w:cs="Times New Roman"/>
          <w:sz w:val="24"/>
          <w:szCs w:val="24"/>
        </w:rPr>
        <w:t xml:space="preserve"> </w:t>
      </w:r>
      <w:r w:rsidR="005545D4" w:rsidRPr="005545D4">
        <w:rPr>
          <w:rFonts w:ascii="Times New Roman" w:hAnsi="Times New Roman" w:cs="Times New Roman"/>
          <w:sz w:val="24"/>
          <w:szCs w:val="24"/>
        </w:rPr>
        <w:t>Gurney</w:t>
      </w:r>
      <w:r w:rsidR="005545D4">
        <w:rPr>
          <w:rFonts w:ascii="Times New Roman" w:hAnsi="Times New Roman" w:cs="Times New Roman"/>
          <w:sz w:val="24"/>
          <w:szCs w:val="24"/>
        </w:rPr>
        <w:t xml:space="preserve"> </w:t>
      </w:r>
      <w:r w:rsidR="005545D4">
        <w:rPr>
          <w:rFonts w:ascii="Times New Roman" w:hAnsi="Times New Roman" w:cs="Times New Roman"/>
          <w:i/>
          <w:iCs/>
          <w:sz w:val="24"/>
          <w:szCs w:val="24"/>
        </w:rPr>
        <w:t>et al</w:t>
      </w:r>
      <w:r w:rsidR="005545D4">
        <w:rPr>
          <w:rFonts w:ascii="Times New Roman" w:hAnsi="Times New Roman" w:cs="Times New Roman"/>
          <w:sz w:val="24"/>
          <w:szCs w:val="24"/>
        </w:rPr>
        <w:t>. 2015</w:t>
      </w:r>
      <w:r w:rsidR="00AA33F4">
        <w:rPr>
          <w:rFonts w:ascii="Times New Roman" w:hAnsi="Times New Roman" w:cs="Times New Roman"/>
          <w:sz w:val="24"/>
          <w:szCs w:val="24"/>
        </w:rPr>
        <w:t xml:space="preserve">, </w:t>
      </w:r>
      <w:proofErr w:type="spellStart"/>
      <w:r w:rsidR="00AA33F4">
        <w:rPr>
          <w:rFonts w:ascii="Times New Roman" w:hAnsi="Times New Roman" w:cs="Times New Roman"/>
          <w:sz w:val="24"/>
          <w:szCs w:val="24"/>
        </w:rPr>
        <w:t>Linabury</w:t>
      </w:r>
      <w:proofErr w:type="spellEnd"/>
      <w:r w:rsidR="00AA33F4">
        <w:rPr>
          <w:rFonts w:ascii="Times New Roman" w:hAnsi="Times New Roman" w:cs="Times New Roman"/>
          <w:sz w:val="24"/>
          <w:szCs w:val="24"/>
        </w:rPr>
        <w:t xml:space="preserve"> </w:t>
      </w:r>
      <w:r w:rsidR="00AA33F4">
        <w:rPr>
          <w:rFonts w:ascii="Times New Roman" w:hAnsi="Times New Roman" w:cs="Times New Roman"/>
          <w:i/>
          <w:iCs/>
          <w:sz w:val="24"/>
          <w:szCs w:val="24"/>
        </w:rPr>
        <w:t>et al</w:t>
      </w:r>
      <w:r w:rsidR="00AA33F4">
        <w:rPr>
          <w:rFonts w:ascii="Times New Roman" w:hAnsi="Times New Roman" w:cs="Times New Roman"/>
          <w:sz w:val="24"/>
          <w:szCs w:val="24"/>
        </w:rPr>
        <w:t>. 2019</w:t>
      </w:r>
      <w:r w:rsidR="00EA3282">
        <w:rPr>
          <w:rFonts w:ascii="Times New Roman" w:hAnsi="Times New Roman" w:cs="Times New Roman"/>
          <w:sz w:val="24"/>
          <w:szCs w:val="24"/>
        </w:rPr>
        <w:t xml:space="preserve">), where seeds are aggregated in various locations and the number of seeds removed is closely </w:t>
      </w:r>
      <w:r w:rsidR="00EA3282">
        <w:rPr>
          <w:rFonts w:ascii="Times New Roman" w:hAnsi="Times New Roman" w:cs="Times New Roman"/>
          <w:sz w:val="24"/>
          <w:szCs w:val="24"/>
        </w:rPr>
        <w:lastRenderedPageBreak/>
        <w:t>monitored.</w:t>
      </w:r>
      <w:r w:rsidR="00DF037A">
        <w:rPr>
          <w:rFonts w:ascii="Times New Roman" w:hAnsi="Times New Roman" w:cs="Times New Roman"/>
          <w:sz w:val="24"/>
          <w:szCs w:val="24"/>
        </w:rPr>
        <w:t xml:space="preserve"> When paired with video recording or exclusion treatments such as cages, </w:t>
      </w:r>
      <w:r w:rsidR="00AA33F4">
        <w:rPr>
          <w:rFonts w:ascii="Times New Roman" w:hAnsi="Times New Roman" w:cs="Times New Roman"/>
          <w:sz w:val="24"/>
          <w:szCs w:val="24"/>
        </w:rPr>
        <w:t xml:space="preserve">seed removal </w:t>
      </w:r>
      <w:r w:rsidR="00147B4A">
        <w:rPr>
          <w:rFonts w:ascii="Times New Roman" w:hAnsi="Times New Roman" w:cs="Times New Roman"/>
          <w:sz w:val="24"/>
          <w:szCs w:val="24"/>
        </w:rPr>
        <w:t xml:space="preserve">experiments </w:t>
      </w:r>
      <w:r w:rsidR="00DF037A">
        <w:rPr>
          <w:rFonts w:ascii="Times New Roman" w:hAnsi="Times New Roman" w:cs="Times New Roman"/>
          <w:sz w:val="24"/>
          <w:szCs w:val="24"/>
        </w:rPr>
        <w:t>allow researchers to observe</w:t>
      </w:r>
      <w:r w:rsidR="00216120">
        <w:rPr>
          <w:rFonts w:ascii="Times New Roman" w:hAnsi="Times New Roman" w:cs="Times New Roman"/>
          <w:sz w:val="24"/>
          <w:szCs w:val="24"/>
        </w:rPr>
        <w:t xml:space="preserve"> the </w:t>
      </w:r>
      <w:r w:rsidR="00147B4A">
        <w:rPr>
          <w:rFonts w:ascii="Times New Roman" w:hAnsi="Times New Roman" w:cs="Times New Roman"/>
          <w:sz w:val="24"/>
          <w:szCs w:val="24"/>
        </w:rPr>
        <w:t>types</w:t>
      </w:r>
      <w:r w:rsidR="00216120">
        <w:rPr>
          <w:rFonts w:ascii="Times New Roman" w:hAnsi="Times New Roman" w:cs="Times New Roman"/>
          <w:sz w:val="24"/>
          <w:szCs w:val="24"/>
        </w:rPr>
        <w:t xml:space="preserve"> of animals or insects removing seeds and approximate their contribution of rates to seed removal (</w:t>
      </w:r>
      <w:proofErr w:type="spellStart"/>
      <w:r w:rsidR="00216120" w:rsidRPr="007C1F05">
        <w:rPr>
          <w:rFonts w:ascii="Times New Roman" w:hAnsi="Times New Roman" w:cs="Times New Roman"/>
          <w:sz w:val="24"/>
          <w:szCs w:val="24"/>
        </w:rPr>
        <w:t>Jongejans</w:t>
      </w:r>
      <w:proofErr w:type="spellEnd"/>
      <w:r w:rsidR="00216120" w:rsidRPr="007C1F05">
        <w:rPr>
          <w:rFonts w:ascii="Times New Roman" w:hAnsi="Times New Roman" w:cs="Times New Roman"/>
          <w:sz w:val="24"/>
          <w:szCs w:val="24"/>
        </w:rPr>
        <w:t xml:space="preserve"> </w:t>
      </w:r>
      <w:r w:rsidR="00216120" w:rsidRPr="00F65D3B">
        <w:rPr>
          <w:rFonts w:ascii="Times New Roman" w:hAnsi="Times New Roman" w:cs="Times New Roman"/>
          <w:i/>
          <w:iCs/>
          <w:sz w:val="24"/>
          <w:szCs w:val="24"/>
        </w:rPr>
        <w:t>et al</w:t>
      </w:r>
      <w:r w:rsidR="00216120" w:rsidRPr="007C1F05">
        <w:rPr>
          <w:rFonts w:ascii="Times New Roman" w:hAnsi="Times New Roman" w:cs="Times New Roman"/>
          <w:sz w:val="24"/>
          <w:szCs w:val="24"/>
        </w:rPr>
        <w:t xml:space="preserve">. </w:t>
      </w:r>
      <w:r w:rsidR="00EC15D4" w:rsidRPr="007C1F05">
        <w:rPr>
          <w:rFonts w:ascii="Times New Roman" w:hAnsi="Times New Roman" w:cs="Times New Roman"/>
          <w:sz w:val="24"/>
          <w:szCs w:val="24"/>
        </w:rPr>
        <w:t>201</w:t>
      </w:r>
      <w:r w:rsidR="00EC15D4">
        <w:rPr>
          <w:rFonts w:ascii="Times New Roman" w:hAnsi="Times New Roman" w:cs="Times New Roman"/>
          <w:sz w:val="24"/>
          <w:szCs w:val="24"/>
        </w:rPr>
        <w:t>5b</w:t>
      </w:r>
      <w:r w:rsidR="00B26FC5">
        <w:rPr>
          <w:rFonts w:ascii="Times New Roman" w:hAnsi="Times New Roman" w:cs="Times New Roman"/>
          <w:sz w:val="24"/>
          <w:szCs w:val="24"/>
        </w:rPr>
        <w:t xml:space="preserve">, Griffiths </w:t>
      </w:r>
      <w:r w:rsidR="00B26FC5">
        <w:rPr>
          <w:rFonts w:ascii="Times New Roman" w:hAnsi="Times New Roman" w:cs="Times New Roman"/>
          <w:i/>
          <w:iCs/>
          <w:sz w:val="24"/>
          <w:szCs w:val="24"/>
        </w:rPr>
        <w:t>et al</w:t>
      </w:r>
      <w:r w:rsidR="00B26FC5">
        <w:rPr>
          <w:rFonts w:ascii="Times New Roman" w:hAnsi="Times New Roman" w:cs="Times New Roman"/>
          <w:sz w:val="24"/>
          <w:szCs w:val="24"/>
        </w:rPr>
        <w:t>. 2018</w:t>
      </w:r>
      <w:r w:rsidR="00216120">
        <w:rPr>
          <w:rFonts w:ascii="Times New Roman" w:hAnsi="Times New Roman" w:cs="Times New Roman"/>
          <w:sz w:val="24"/>
          <w:szCs w:val="24"/>
        </w:rPr>
        <w:t>).</w:t>
      </w:r>
      <w:r w:rsidR="00147B4A">
        <w:rPr>
          <w:rFonts w:ascii="Times New Roman" w:hAnsi="Times New Roman" w:cs="Times New Roman"/>
          <w:sz w:val="24"/>
          <w:szCs w:val="24"/>
        </w:rPr>
        <w:t xml:space="preserve"> </w:t>
      </w:r>
      <w:r w:rsidR="00BA478F">
        <w:rPr>
          <w:rFonts w:ascii="Times New Roman" w:hAnsi="Times New Roman" w:cs="Times New Roman"/>
          <w:sz w:val="24"/>
          <w:szCs w:val="24"/>
        </w:rPr>
        <w:t>In the face of numerous</w:t>
      </w:r>
      <w:r w:rsidR="00BD5542">
        <w:rPr>
          <w:rFonts w:ascii="Times New Roman" w:hAnsi="Times New Roman" w:cs="Times New Roman"/>
          <w:sz w:val="24"/>
          <w:szCs w:val="24"/>
        </w:rPr>
        <w:t xml:space="preserve"> challenges </w:t>
      </w:r>
      <w:r w:rsidR="00DE6D73">
        <w:rPr>
          <w:rFonts w:ascii="Times New Roman" w:hAnsi="Times New Roman" w:cs="Times New Roman"/>
          <w:sz w:val="24"/>
          <w:szCs w:val="24"/>
        </w:rPr>
        <w:t xml:space="preserve">associated with quantifying secondary dispersal processes and documenting the ultimate fate of removed seeds (Vander Wall </w:t>
      </w:r>
      <w:r w:rsidR="00DE6D73">
        <w:rPr>
          <w:rFonts w:ascii="Times New Roman" w:hAnsi="Times New Roman" w:cs="Times New Roman"/>
          <w:i/>
          <w:iCs/>
          <w:sz w:val="24"/>
          <w:szCs w:val="24"/>
        </w:rPr>
        <w:t>et al</w:t>
      </w:r>
      <w:r w:rsidR="00DE6D73">
        <w:rPr>
          <w:rFonts w:ascii="Times New Roman" w:hAnsi="Times New Roman" w:cs="Times New Roman"/>
          <w:sz w:val="24"/>
          <w:szCs w:val="24"/>
        </w:rPr>
        <w:t>. 2005a)</w:t>
      </w:r>
      <w:r w:rsidR="00147B4A">
        <w:rPr>
          <w:rFonts w:ascii="Times New Roman" w:hAnsi="Times New Roman" w:cs="Times New Roman"/>
          <w:sz w:val="24"/>
          <w:szCs w:val="24"/>
        </w:rPr>
        <w:t xml:space="preserve">, seed removal experiments provide an </w:t>
      </w:r>
      <w:proofErr w:type="gramStart"/>
      <w:r w:rsidR="00147B4A">
        <w:rPr>
          <w:rFonts w:ascii="Times New Roman" w:hAnsi="Times New Roman" w:cs="Times New Roman"/>
          <w:sz w:val="24"/>
          <w:szCs w:val="24"/>
        </w:rPr>
        <w:t>easily-manageable</w:t>
      </w:r>
      <w:proofErr w:type="gramEnd"/>
      <w:r w:rsidR="00147B4A">
        <w:rPr>
          <w:rFonts w:ascii="Times New Roman" w:hAnsi="Times New Roman" w:cs="Times New Roman"/>
          <w:sz w:val="24"/>
          <w:szCs w:val="24"/>
        </w:rPr>
        <w:t xml:space="preserve"> starting point for further inquiry into identifying secondary dispersal vectors and quantifying their contributions to the secondary dispersal process. </w:t>
      </w:r>
    </w:p>
    <w:p w14:paraId="7496C33A" w14:textId="7CDCBDEC" w:rsidR="00204FAB" w:rsidRPr="00204FAB" w:rsidRDefault="00951781" w:rsidP="000B0D23">
      <w:pPr>
        <w:spacing w:line="24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Here, we seek to develop a better understanding of how seeds are moved by secondary dispersal vectors, namely ants, </w:t>
      </w:r>
      <w:r w:rsidR="00780DFA">
        <w:rPr>
          <w:rFonts w:ascii="Times New Roman" w:hAnsi="Times New Roman" w:cs="Times New Roman"/>
          <w:sz w:val="24"/>
          <w:szCs w:val="24"/>
        </w:rPr>
        <w:t>by</w:t>
      </w:r>
      <w:r>
        <w:rPr>
          <w:rFonts w:ascii="Times New Roman" w:hAnsi="Times New Roman" w:cs="Times New Roman"/>
          <w:sz w:val="24"/>
          <w:szCs w:val="24"/>
        </w:rPr>
        <w:t xml:space="preserve"> investigating removal</w:t>
      </w:r>
      <w:r w:rsidR="00780DFA">
        <w:rPr>
          <w:rFonts w:ascii="Times New Roman" w:hAnsi="Times New Roman" w:cs="Times New Roman"/>
          <w:sz w:val="24"/>
          <w:szCs w:val="24"/>
        </w:rPr>
        <w:t xml:space="preserve"> of seed from two invasive, non-native thistle species</w:t>
      </w:r>
      <w:r>
        <w:rPr>
          <w:rFonts w:ascii="Times New Roman" w:hAnsi="Times New Roman" w:cs="Times New Roman"/>
          <w:sz w:val="24"/>
          <w:szCs w:val="24"/>
        </w:rPr>
        <w:t xml:space="preserve">. We also seek to explore </w:t>
      </w:r>
      <w:r w:rsidR="00B20BA4">
        <w:rPr>
          <w:rFonts w:ascii="Times New Roman" w:hAnsi="Times New Roman" w:cs="Times New Roman"/>
          <w:sz w:val="24"/>
          <w:szCs w:val="24"/>
        </w:rPr>
        <w:t>to what extent</w:t>
      </w:r>
      <w:r>
        <w:rPr>
          <w:rFonts w:ascii="Times New Roman" w:hAnsi="Times New Roman" w:cs="Times New Roman"/>
          <w:sz w:val="24"/>
          <w:szCs w:val="24"/>
        </w:rPr>
        <w:t xml:space="preserve"> the </w:t>
      </w:r>
      <w:proofErr w:type="spellStart"/>
      <w:r>
        <w:rPr>
          <w:rFonts w:ascii="Times New Roman" w:hAnsi="Times New Roman" w:cs="Times New Roman"/>
          <w:sz w:val="24"/>
          <w:szCs w:val="24"/>
        </w:rPr>
        <w:t>elaiosome</w:t>
      </w:r>
      <w:proofErr w:type="spellEnd"/>
      <w:r w:rsidR="00E00891">
        <w:rPr>
          <w:rFonts w:ascii="Times New Roman" w:hAnsi="Times New Roman" w:cs="Times New Roman"/>
          <w:sz w:val="24"/>
          <w:szCs w:val="24"/>
        </w:rPr>
        <w:t xml:space="preserve">, as well as increased growing temperatures </w:t>
      </w:r>
      <w:r w:rsidR="00B20BA4">
        <w:rPr>
          <w:rFonts w:ascii="Times New Roman" w:hAnsi="Times New Roman" w:cs="Times New Roman"/>
          <w:sz w:val="24"/>
          <w:szCs w:val="24"/>
        </w:rPr>
        <w:t xml:space="preserve">of </w:t>
      </w:r>
      <w:r w:rsidR="00E00891">
        <w:rPr>
          <w:rFonts w:ascii="Times New Roman" w:hAnsi="Times New Roman" w:cs="Times New Roman"/>
          <w:sz w:val="24"/>
          <w:szCs w:val="24"/>
        </w:rPr>
        <w:t>maternal plants,</w:t>
      </w:r>
      <w:r>
        <w:rPr>
          <w:rFonts w:ascii="Times New Roman" w:hAnsi="Times New Roman" w:cs="Times New Roman"/>
          <w:sz w:val="24"/>
          <w:szCs w:val="24"/>
        </w:rPr>
        <w:t xml:space="preserve"> </w:t>
      </w:r>
      <w:r w:rsidR="00B20BA4">
        <w:rPr>
          <w:rFonts w:ascii="Times New Roman" w:hAnsi="Times New Roman" w:cs="Times New Roman"/>
          <w:sz w:val="24"/>
          <w:szCs w:val="24"/>
        </w:rPr>
        <w:t xml:space="preserve">affects </w:t>
      </w:r>
      <w:r>
        <w:rPr>
          <w:rFonts w:ascii="Times New Roman" w:hAnsi="Times New Roman" w:cs="Times New Roman"/>
          <w:sz w:val="24"/>
          <w:szCs w:val="24"/>
        </w:rPr>
        <w:t>seed removal</w:t>
      </w:r>
      <w:r w:rsidR="00E00891">
        <w:rPr>
          <w:rFonts w:ascii="Times New Roman" w:hAnsi="Times New Roman" w:cs="Times New Roman"/>
          <w:sz w:val="24"/>
          <w:szCs w:val="24"/>
        </w:rPr>
        <w:t xml:space="preserve"> rates</w:t>
      </w:r>
      <w:r>
        <w:rPr>
          <w:rFonts w:ascii="Times New Roman" w:hAnsi="Times New Roman" w:cs="Times New Roman"/>
          <w:sz w:val="24"/>
          <w:szCs w:val="24"/>
        </w:rPr>
        <w:t xml:space="preserve"> and</w:t>
      </w:r>
      <w:r w:rsidR="00E00891">
        <w:rPr>
          <w:rFonts w:ascii="Times New Roman" w:hAnsi="Times New Roman" w:cs="Times New Roman"/>
          <w:sz w:val="24"/>
          <w:szCs w:val="24"/>
        </w:rPr>
        <w:t xml:space="preserve"> overall</w:t>
      </w:r>
      <w:r>
        <w:rPr>
          <w:rFonts w:ascii="Times New Roman" w:hAnsi="Times New Roman" w:cs="Times New Roman"/>
          <w:sz w:val="24"/>
          <w:szCs w:val="24"/>
        </w:rPr>
        <w:t xml:space="preserve"> attractiveness to insect dispersers</w:t>
      </w:r>
      <w:r w:rsidR="00E00891">
        <w:rPr>
          <w:rFonts w:ascii="Times New Roman" w:hAnsi="Times New Roman" w:cs="Times New Roman"/>
          <w:sz w:val="24"/>
          <w:szCs w:val="24"/>
        </w:rPr>
        <w:t xml:space="preserve">. We thus investigate </w:t>
      </w:r>
      <w:r w:rsidR="00CF6E1C">
        <w:rPr>
          <w:rFonts w:ascii="Times New Roman" w:hAnsi="Times New Roman" w:cs="Times New Roman"/>
          <w:sz w:val="24"/>
          <w:szCs w:val="24"/>
        </w:rPr>
        <w:t xml:space="preserve">four </w:t>
      </w:r>
      <w:r w:rsidR="00E00891">
        <w:rPr>
          <w:rFonts w:ascii="Times New Roman" w:hAnsi="Times New Roman" w:cs="Times New Roman"/>
          <w:sz w:val="24"/>
          <w:szCs w:val="24"/>
        </w:rPr>
        <w:t xml:space="preserve">questions. First, what are the approximate rates of seed removal via insect after a seed has experienced primary dispersal? Second, does the seed </w:t>
      </w:r>
      <w:proofErr w:type="spellStart"/>
      <w:r w:rsidR="00E00891">
        <w:rPr>
          <w:rFonts w:ascii="Times New Roman" w:hAnsi="Times New Roman" w:cs="Times New Roman"/>
          <w:sz w:val="24"/>
          <w:szCs w:val="24"/>
        </w:rPr>
        <w:t>elaiosome</w:t>
      </w:r>
      <w:proofErr w:type="spellEnd"/>
      <w:r w:rsidR="00E00891">
        <w:rPr>
          <w:rFonts w:ascii="Times New Roman" w:hAnsi="Times New Roman" w:cs="Times New Roman"/>
          <w:sz w:val="24"/>
          <w:szCs w:val="24"/>
        </w:rPr>
        <w:t xml:space="preserve"> affect the rate of removal? </w:t>
      </w:r>
      <w:r w:rsidR="00CF6E1C">
        <w:rPr>
          <w:rFonts w:ascii="Times New Roman" w:hAnsi="Times New Roman" w:cs="Times New Roman"/>
          <w:sz w:val="24"/>
          <w:szCs w:val="24"/>
        </w:rPr>
        <w:t>Third</w:t>
      </w:r>
      <w:r w:rsidR="00E00891">
        <w:rPr>
          <w:rFonts w:ascii="Times New Roman" w:hAnsi="Times New Roman" w:cs="Times New Roman"/>
          <w:sz w:val="24"/>
          <w:szCs w:val="24"/>
        </w:rPr>
        <w:t xml:space="preserve">, are seeds from maternal plants that experienced increased growing temperatures any more or less likely to be removed by insects than their </w:t>
      </w:r>
      <w:proofErr w:type="spellStart"/>
      <w:r w:rsidR="00E00891">
        <w:rPr>
          <w:rFonts w:ascii="Times New Roman" w:hAnsi="Times New Roman" w:cs="Times New Roman"/>
          <w:sz w:val="24"/>
          <w:szCs w:val="24"/>
        </w:rPr>
        <w:t>unwarmed</w:t>
      </w:r>
      <w:proofErr w:type="spellEnd"/>
      <w:r w:rsidR="00E00891">
        <w:rPr>
          <w:rFonts w:ascii="Times New Roman" w:hAnsi="Times New Roman" w:cs="Times New Roman"/>
          <w:sz w:val="24"/>
          <w:szCs w:val="24"/>
        </w:rPr>
        <w:t xml:space="preserve"> counterparts?</w:t>
      </w:r>
      <w:r w:rsidR="00CF6E1C">
        <w:rPr>
          <w:rFonts w:ascii="Times New Roman" w:hAnsi="Times New Roman" w:cs="Times New Roman"/>
          <w:sz w:val="24"/>
          <w:szCs w:val="24"/>
        </w:rPr>
        <w:t xml:space="preserve"> And fourth, </w:t>
      </w:r>
      <w:r w:rsidR="00EE70CD">
        <w:rPr>
          <w:rFonts w:ascii="Times New Roman" w:hAnsi="Times New Roman" w:cs="Times New Roman"/>
          <w:sz w:val="24"/>
          <w:szCs w:val="24"/>
        </w:rPr>
        <w:t xml:space="preserve">does the effect of the seed </w:t>
      </w:r>
      <w:proofErr w:type="spellStart"/>
      <w:r w:rsidR="00EE70CD">
        <w:rPr>
          <w:rFonts w:ascii="Times New Roman" w:hAnsi="Times New Roman" w:cs="Times New Roman"/>
          <w:sz w:val="24"/>
          <w:szCs w:val="24"/>
        </w:rPr>
        <w:t>elaiosome</w:t>
      </w:r>
      <w:proofErr w:type="spellEnd"/>
      <w:r w:rsidR="00EE70CD">
        <w:rPr>
          <w:rFonts w:ascii="Times New Roman" w:hAnsi="Times New Roman" w:cs="Times New Roman"/>
          <w:sz w:val="24"/>
          <w:szCs w:val="24"/>
        </w:rPr>
        <w:t xml:space="preserve"> on removal rates change based on whether the maternal plant is warmed or </w:t>
      </w:r>
      <w:proofErr w:type="spellStart"/>
      <w:r w:rsidR="00EE70CD">
        <w:rPr>
          <w:rFonts w:ascii="Times New Roman" w:hAnsi="Times New Roman" w:cs="Times New Roman"/>
          <w:sz w:val="24"/>
          <w:szCs w:val="24"/>
        </w:rPr>
        <w:t>unwarmed</w:t>
      </w:r>
      <w:proofErr w:type="spellEnd"/>
      <w:r w:rsidR="00EE70CD">
        <w:rPr>
          <w:rFonts w:ascii="Times New Roman" w:hAnsi="Times New Roman" w:cs="Times New Roman"/>
          <w:sz w:val="24"/>
          <w:szCs w:val="24"/>
        </w:rPr>
        <w:t>?</w:t>
      </w:r>
      <w:r w:rsidR="006729A6">
        <w:rPr>
          <w:rFonts w:ascii="Times New Roman" w:hAnsi="Times New Roman" w:cs="Times New Roman"/>
          <w:sz w:val="24"/>
          <w:szCs w:val="24"/>
        </w:rPr>
        <w:t xml:space="preserve">  These questions will allow us to understand how climate warming may affect the secondary dispersal of these important invasive species.</w:t>
      </w:r>
    </w:p>
    <w:p w14:paraId="3080E0FC" w14:textId="77777777" w:rsidR="00904F00" w:rsidRDefault="00904F00" w:rsidP="00831A17">
      <w:pPr>
        <w:jc w:val="both"/>
      </w:pPr>
    </w:p>
    <w:p w14:paraId="158D42B8" w14:textId="77777777" w:rsidR="00904F00" w:rsidRPr="007C1F05" w:rsidRDefault="00AC3BA0" w:rsidP="007C1F05">
      <w:pPr>
        <w:spacing w:line="240" w:lineRule="auto"/>
        <w:jc w:val="both"/>
        <w:rPr>
          <w:rFonts w:ascii="Times New Roman" w:hAnsi="Times New Roman" w:cs="Times New Roman"/>
          <w:b/>
          <w:bCs/>
          <w:sz w:val="32"/>
          <w:szCs w:val="32"/>
        </w:rPr>
      </w:pPr>
      <w:r w:rsidRPr="007C1F05">
        <w:rPr>
          <w:rFonts w:ascii="Times New Roman" w:hAnsi="Times New Roman" w:cs="Times New Roman"/>
          <w:b/>
          <w:bCs/>
          <w:sz w:val="32"/>
          <w:szCs w:val="32"/>
        </w:rPr>
        <w:t>Materials and Methods</w:t>
      </w:r>
    </w:p>
    <w:p w14:paraId="4F8BF12B" w14:textId="461A1037" w:rsidR="00904F00" w:rsidRPr="007C1F05" w:rsidRDefault="00904F00" w:rsidP="007C1F05">
      <w:pPr>
        <w:spacing w:line="240" w:lineRule="auto"/>
        <w:jc w:val="both"/>
        <w:rPr>
          <w:rFonts w:ascii="Times New Roman" w:hAnsi="Times New Roman" w:cs="Times New Roman"/>
          <w:b/>
          <w:bCs/>
          <w:i/>
          <w:iCs/>
          <w:sz w:val="24"/>
          <w:szCs w:val="24"/>
        </w:rPr>
      </w:pPr>
      <w:r w:rsidRPr="007C1F05">
        <w:rPr>
          <w:rFonts w:ascii="Times New Roman" w:hAnsi="Times New Roman" w:cs="Times New Roman"/>
          <w:b/>
          <w:bCs/>
          <w:i/>
          <w:iCs/>
          <w:sz w:val="24"/>
          <w:szCs w:val="24"/>
        </w:rPr>
        <w:t>Study Species</w:t>
      </w:r>
    </w:p>
    <w:p w14:paraId="7190D22D" w14:textId="70F6CF9F" w:rsidR="00F70A4D" w:rsidRPr="00F70A4D" w:rsidRDefault="00F70A4D" w:rsidP="00B47896">
      <w:pPr>
        <w:spacing w:after="120" w:line="240" w:lineRule="auto"/>
        <w:ind w:firstLine="284"/>
        <w:jc w:val="both"/>
      </w:pPr>
      <w:r w:rsidRPr="00283B6D">
        <w:rPr>
          <w:rFonts w:ascii="Times New Roman" w:hAnsi="Times New Roman" w:cs="Times New Roman"/>
          <w:i/>
          <w:iCs/>
          <w:sz w:val="24"/>
          <w:szCs w:val="24"/>
        </w:rPr>
        <w:t>Carduus nutans</w:t>
      </w:r>
      <w:r w:rsidRPr="00283B6D">
        <w:rPr>
          <w:rFonts w:ascii="Times New Roman" w:hAnsi="Times New Roman" w:cs="Times New Roman"/>
          <w:sz w:val="24"/>
          <w:szCs w:val="24"/>
        </w:rPr>
        <w:t xml:space="preserve"> L. and </w:t>
      </w:r>
      <w:r w:rsidRPr="00283B6D">
        <w:rPr>
          <w:rFonts w:ascii="Times New Roman" w:hAnsi="Times New Roman" w:cs="Times New Roman"/>
          <w:i/>
          <w:iCs/>
          <w:sz w:val="24"/>
          <w:szCs w:val="24"/>
        </w:rPr>
        <w:t xml:space="preserve">Carduus </w:t>
      </w:r>
      <w:proofErr w:type="spellStart"/>
      <w:r w:rsidRPr="00283B6D">
        <w:rPr>
          <w:rFonts w:ascii="Times New Roman" w:hAnsi="Times New Roman" w:cs="Times New Roman"/>
          <w:i/>
          <w:iCs/>
          <w:sz w:val="24"/>
          <w:szCs w:val="24"/>
        </w:rPr>
        <w:t>acanthoides</w:t>
      </w:r>
      <w:proofErr w:type="spellEnd"/>
      <w:r w:rsidRPr="00283B6D">
        <w:rPr>
          <w:rFonts w:ascii="Times New Roman" w:hAnsi="Times New Roman" w:cs="Times New Roman"/>
          <w:sz w:val="24"/>
          <w:szCs w:val="24"/>
        </w:rPr>
        <w:t xml:space="preserve"> L</w:t>
      </w:r>
      <w:r w:rsidR="003909FF">
        <w:rPr>
          <w:rFonts w:ascii="Times New Roman" w:hAnsi="Times New Roman" w:cs="Times New Roman"/>
          <w:sz w:val="24"/>
          <w:szCs w:val="24"/>
        </w:rPr>
        <w:t>.</w:t>
      </w:r>
      <w:r w:rsidR="008546C5">
        <w:rPr>
          <w:rFonts w:ascii="Times New Roman" w:hAnsi="Times New Roman" w:cs="Times New Roman"/>
          <w:sz w:val="24"/>
          <w:szCs w:val="24"/>
        </w:rPr>
        <w:t xml:space="preserve"> </w:t>
      </w:r>
      <w:r w:rsidR="00352A50">
        <w:rPr>
          <w:rFonts w:ascii="Times New Roman" w:hAnsi="Times New Roman" w:cs="Times New Roman"/>
          <w:sz w:val="24"/>
          <w:szCs w:val="24"/>
        </w:rPr>
        <w:t>are</w:t>
      </w:r>
      <w:r w:rsidRPr="00283B6D">
        <w:rPr>
          <w:rFonts w:ascii="Times New Roman" w:hAnsi="Times New Roman" w:cs="Times New Roman"/>
          <w:sz w:val="24"/>
          <w:szCs w:val="24"/>
        </w:rPr>
        <w:t xml:space="preserve"> </w:t>
      </w:r>
      <w:r w:rsidR="00352A50">
        <w:rPr>
          <w:rFonts w:ascii="Times New Roman" w:hAnsi="Times New Roman" w:cs="Times New Roman"/>
          <w:sz w:val="24"/>
          <w:szCs w:val="24"/>
        </w:rPr>
        <w:t>invasive</w:t>
      </w:r>
      <w:r w:rsidRPr="00283B6D">
        <w:rPr>
          <w:rFonts w:ascii="Times New Roman" w:hAnsi="Times New Roman" w:cs="Times New Roman"/>
          <w:sz w:val="24"/>
          <w:szCs w:val="24"/>
        </w:rPr>
        <w:t xml:space="preserve"> thistles</w:t>
      </w:r>
      <w:r w:rsidR="008546C5">
        <w:rPr>
          <w:rFonts w:ascii="Times New Roman" w:hAnsi="Times New Roman" w:cs="Times New Roman"/>
          <w:sz w:val="24"/>
          <w:szCs w:val="24"/>
        </w:rPr>
        <w:t xml:space="preserve"> in the Asteraceae family that</w:t>
      </w:r>
      <w:r w:rsidR="00D40D3C">
        <w:rPr>
          <w:rFonts w:ascii="Times New Roman" w:hAnsi="Times New Roman" w:cs="Times New Roman"/>
          <w:sz w:val="24"/>
          <w:szCs w:val="24"/>
        </w:rPr>
        <w:t>,</w:t>
      </w:r>
      <w:r w:rsidR="008546C5">
        <w:rPr>
          <w:rFonts w:ascii="Times New Roman" w:hAnsi="Times New Roman" w:cs="Times New Roman"/>
          <w:sz w:val="24"/>
          <w:szCs w:val="24"/>
        </w:rPr>
        <w:t xml:space="preserve"> while</w:t>
      </w:r>
      <w:r w:rsidR="00D40D3C">
        <w:rPr>
          <w:rFonts w:ascii="Times New Roman" w:hAnsi="Times New Roman" w:cs="Times New Roman"/>
          <w:sz w:val="24"/>
          <w:szCs w:val="24"/>
        </w:rPr>
        <w:t xml:space="preserve"> native to Eurasia,</w:t>
      </w:r>
      <w:r w:rsidR="00803CE3">
        <w:rPr>
          <w:rFonts w:ascii="Times New Roman" w:hAnsi="Times New Roman" w:cs="Times New Roman"/>
          <w:sz w:val="24"/>
          <w:szCs w:val="24"/>
        </w:rPr>
        <w:t xml:space="preserve"> can now be found across the world and</w:t>
      </w:r>
      <w:r w:rsidRPr="00283B6D">
        <w:rPr>
          <w:rFonts w:ascii="Times New Roman" w:hAnsi="Times New Roman" w:cs="Times New Roman"/>
          <w:sz w:val="24"/>
          <w:szCs w:val="24"/>
        </w:rPr>
        <w:t xml:space="preserve"> </w:t>
      </w:r>
      <w:r w:rsidR="00815542">
        <w:rPr>
          <w:rFonts w:ascii="Times New Roman" w:hAnsi="Times New Roman" w:cs="Times New Roman"/>
          <w:sz w:val="24"/>
          <w:szCs w:val="24"/>
        </w:rPr>
        <w:t xml:space="preserve">are listed as noxious weeds across much of the United States </w:t>
      </w:r>
      <w:r w:rsidR="00815542" w:rsidRPr="00283B6D">
        <w:rPr>
          <w:rFonts w:ascii="Times New Roman" w:hAnsi="Times New Roman" w:cs="Times New Roman"/>
          <w:sz w:val="24"/>
          <w:szCs w:val="24"/>
        </w:rPr>
        <w:t xml:space="preserve">(Skinner </w:t>
      </w:r>
      <w:r w:rsidR="00815542" w:rsidRPr="00283B6D">
        <w:rPr>
          <w:rFonts w:ascii="Times New Roman" w:hAnsi="Times New Roman" w:cs="Times New Roman"/>
          <w:i/>
          <w:iCs/>
          <w:sz w:val="24"/>
          <w:szCs w:val="24"/>
        </w:rPr>
        <w:t>et al.</w:t>
      </w:r>
      <w:r w:rsidR="00815542" w:rsidRPr="00283B6D">
        <w:rPr>
          <w:rFonts w:ascii="Times New Roman" w:hAnsi="Times New Roman" w:cs="Times New Roman"/>
          <w:sz w:val="24"/>
          <w:szCs w:val="24"/>
        </w:rPr>
        <w:t xml:space="preserve"> 2000)</w:t>
      </w:r>
      <w:r w:rsidR="003909FF">
        <w:rPr>
          <w:rFonts w:ascii="Times New Roman" w:hAnsi="Times New Roman" w:cs="Times New Roman"/>
          <w:sz w:val="24"/>
          <w:szCs w:val="24"/>
        </w:rPr>
        <w:t>.</w:t>
      </w:r>
      <w:r w:rsidR="00815542">
        <w:rPr>
          <w:rFonts w:ascii="Times New Roman" w:hAnsi="Times New Roman" w:cs="Times New Roman"/>
          <w:sz w:val="24"/>
          <w:szCs w:val="24"/>
        </w:rPr>
        <w:t xml:space="preserve"> </w:t>
      </w:r>
      <w:r w:rsidR="003909FF">
        <w:rPr>
          <w:rFonts w:ascii="Times New Roman" w:hAnsi="Times New Roman" w:cs="Times New Roman"/>
          <w:sz w:val="24"/>
          <w:szCs w:val="24"/>
        </w:rPr>
        <w:t>These thistles are extremely unpalatable to graz</w:t>
      </w:r>
      <w:r w:rsidR="00510833">
        <w:rPr>
          <w:rFonts w:ascii="Times New Roman" w:hAnsi="Times New Roman" w:cs="Times New Roman"/>
          <w:sz w:val="24"/>
          <w:szCs w:val="24"/>
        </w:rPr>
        <w:t>ing animals</w:t>
      </w:r>
      <w:r w:rsidR="003909FF">
        <w:rPr>
          <w:rFonts w:ascii="Times New Roman" w:hAnsi="Times New Roman" w:cs="Times New Roman"/>
          <w:sz w:val="24"/>
          <w:szCs w:val="24"/>
        </w:rPr>
        <w:t xml:space="preserve"> </w:t>
      </w:r>
      <w:r w:rsidR="003909FF" w:rsidRPr="00283B6D">
        <w:rPr>
          <w:rFonts w:ascii="Times New Roman" w:hAnsi="Times New Roman" w:cs="Times New Roman"/>
          <w:sz w:val="24"/>
          <w:szCs w:val="24"/>
        </w:rPr>
        <w:t>(</w:t>
      </w:r>
      <w:proofErr w:type="spellStart"/>
      <w:r w:rsidR="003909FF" w:rsidRPr="00283B6D">
        <w:rPr>
          <w:rFonts w:ascii="Times New Roman" w:hAnsi="Times New Roman" w:cs="Times New Roman"/>
          <w:sz w:val="24"/>
          <w:szCs w:val="24"/>
        </w:rPr>
        <w:t>Trumble</w:t>
      </w:r>
      <w:proofErr w:type="spellEnd"/>
      <w:r w:rsidR="003909FF" w:rsidRPr="00283B6D">
        <w:rPr>
          <w:rFonts w:ascii="Times New Roman" w:hAnsi="Times New Roman" w:cs="Times New Roman"/>
          <w:sz w:val="24"/>
          <w:szCs w:val="24"/>
        </w:rPr>
        <w:t xml:space="preserve"> and </w:t>
      </w:r>
      <w:proofErr w:type="spellStart"/>
      <w:r w:rsidR="003909FF" w:rsidRPr="00283B6D">
        <w:rPr>
          <w:rFonts w:ascii="Times New Roman" w:hAnsi="Times New Roman" w:cs="Times New Roman"/>
          <w:sz w:val="24"/>
          <w:szCs w:val="24"/>
        </w:rPr>
        <w:t>Kok</w:t>
      </w:r>
      <w:proofErr w:type="spellEnd"/>
      <w:r w:rsidR="003909FF" w:rsidRPr="00283B6D">
        <w:rPr>
          <w:rFonts w:ascii="Times New Roman" w:hAnsi="Times New Roman" w:cs="Times New Roman"/>
          <w:sz w:val="24"/>
          <w:szCs w:val="24"/>
        </w:rPr>
        <w:t xml:space="preserve"> 1982)</w:t>
      </w:r>
      <w:r w:rsidR="003909FF">
        <w:rPr>
          <w:rFonts w:ascii="Times New Roman" w:hAnsi="Times New Roman" w:cs="Times New Roman"/>
          <w:sz w:val="24"/>
          <w:szCs w:val="24"/>
        </w:rPr>
        <w:t xml:space="preserve">, </w:t>
      </w:r>
      <w:r w:rsidR="00510833">
        <w:rPr>
          <w:rFonts w:ascii="Times New Roman" w:hAnsi="Times New Roman" w:cs="Times New Roman"/>
          <w:sz w:val="24"/>
          <w:szCs w:val="24"/>
        </w:rPr>
        <w:t xml:space="preserve">are highly successful due to high germination rates and </w:t>
      </w:r>
      <w:r w:rsidR="00803CE3">
        <w:rPr>
          <w:rFonts w:ascii="Times New Roman" w:hAnsi="Times New Roman" w:cs="Times New Roman"/>
          <w:sz w:val="24"/>
          <w:szCs w:val="24"/>
        </w:rPr>
        <w:t xml:space="preserve">the </w:t>
      </w:r>
      <w:r w:rsidR="00510833">
        <w:rPr>
          <w:rFonts w:ascii="Times New Roman" w:hAnsi="Times New Roman" w:cs="Times New Roman"/>
          <w:sz w:val="24"/>
          <w:szCs w:val="24"/>
        </w:rPr>
        <w:t xml:space="preserve">large numbers of seeds they produce (Desrochers </w:t>
      </w:r>
      <w:r w:rsidR="00510833">
        <w:rPr>
          <w:rFonts w:ascii="Times New Roman" w:hAnsi="Times New Roman" w:cs="Times New Roman"/>
          <w:i/>
          <w:iCs/>
          <w:sz w:val="24"/>
          <w:szCs w:val="24"/>
        </w:rPr>
        <w:t>et al</w:t>
      </w:r>
      <w:r w:rsidR="00510833">
        <w:rPr>
          <w:rFonts w:ascii="Times New Roman" w:hAnsi="Times New Roman" w:cs="Times New Roman"/>
          <w:sz w:val="24"/>
          <w:szCs w:val="24"/>
        </w:rPr>
        <w:t>. 1988)</w:t>
      </w:r>
      <w:r w:rsidR="00B20BA4">
        <w:rPr>
          <w:rFonts w:ascii="Times New Roman" w:hAnsi="Times New Roman" w:cs="Times New Roman"/>
          <w:sz w:val="24"/>
          <w:szCs w:val="24"/>
        </w:rPr>
        <w:t>.  They</w:t>
      </w:r>
      <w:r w:rsidR="003909FF">
        <w:rPr>
          <w:rFonts w:ascii="Times New Roman" w:hAnsi="Times New Roman" w:cs="Times New Roman"/>
          <w:sz w:val="24"/>
          <w:szCs w:val="24"/>
        </w:rPr>
        <w:t xml:space="preserve"> thrive in highly disturbed areas such as </w:t>
      </w:r>
      <w:r w:rsidR="00510833">
        <w:rPr>
          <w:rFonts w:ascii="Times New Roman" w:hAnsi="Times New Roman" w:cs="Times New Roman"/>
          <w:sz w:val="24"/>
          <w:szCs w:val="24"/>
        </w:rPr>
        <w:t>pastures</w:t>
      </w:r>
      <w:r w:rsidR="003909FF">
        <w:rPr>
          <w:rFonts w:ascii="Times New Roman" w:hAnsi="Times New Roman" w:cs="Times New Roman"/>
          <w:sz w:val="24"/>
          <w:szCs w:val="24"/>
        </w:rPr>
        <w:t>,</w:t>
      </w:r>
      <w:r w:rsidR="00510833">
        <w:rPr>
          <w:rFonts w:ascii="Times New Roman" w:hAnsi="Times New Roman" w:cs="Times New Roman"/>
          <w:sz w:val="24"/>
          <w:szCs w:val="24"/>
        </w:rPr>
        <w:t xml:space="preserve"> roadsides, railways,</w:t>
      </w:r>
      <w:r w:rsidR="003909FF">
        <w:rPr>
          <w:rFonts w:ascii="Times New Roman" w:hAnsi="Times New Roman" w:cs="Times New Roman"/>
          <w:sz w:val="24"/>
          <w:szCs w:val="24"/>
        </w:rPr>
        <w:t xml:space="preserve"> and utility corridors. Both</w:t>
      </w:r>
      <w:r w:rsidR="00D40D3C">
        <w:rPr>
          <w:rFonts w:ascii="Times New Roman" w:hAnsi="Times New Roman" w:cs="Times New Roman"/>
          <w:sz w:val="24"/>
          <w:szCs w:val="24"/>
        </w:rPr>
        <w:t xml:space="preserve"> </w:t>
      </w:r>
      <w:r w:rsidR="00803CE3" w:rsidRPr="009826B2">
        <w:rPr>
          <w:rFonts w:ascii="Times New Roman" w:hAnsi="Times New Roman" w:cs="Times New Roman"/>
          <w:i/>
          <w:iCs/>
          <w:sz w:val="24"/>
          <w:szCs w:val="24"/>
        </w:rPr>
        <w:t>C. nutans</w:t>
      </w:r>
      <w:r w:rsidR="00803CE3">
        <w:rPr>
          <w:rFonts w:ascii="Times New Roman" w:hAnsi="Times New Roman" w:cs="Times New Roman"/>
          <w:sz w:val="24"/>
          <w:szCs w:val="24"/>
        </w:rPr>
        <w:t xml:space="preserve"> and </w:t>
      </w:r>
      <w:r w:rsidR="00803CE3" w:rsidRPr="009826B2">
        <w:rPr>
          <w:rFonts w:ascii="Times New Roman" w:hAnsi="Times New Roman" w:cs="Times New Roman"/>
          <w:i/>
          <w:iCs/>
          <w:sz w:val="24"/>
          <w:szCs w:val="24"/>
        </w:rPr>
        <w:t xml:space="preserve">C. </w:t>
      </w:r>
      <w:proofErr w:type="spellStart"/>
      <w:r w:rsidR="00803CE3" w:rsidRPr="009826B2">
        <w:rPr>
          <w:rFonts w:ascii="Times New Roman" w:hAnsi="Times New Roman" w:cs="Times New Roman"/>
          <w:i/>
          <w:iCs/>
          <w:sz w:val="24"/>
          <w:szCs w:val="24"/>
        </w:rPr>
        <w:t>acanthoides</w:t>
      </w:r>
      <w:proofErr w:type="spellEnd"/>
      <w:r w:rsidR="00803CE3">
        <w:rPr>
          <w:rFonts w:ascii="Times New Roman" w:hAnsi="Times New Roman" w:cs="Times New Roman"/>
          <w:sz w:val="24"/>
          <w:szCs w:val="24"/>
        </w:rPr>
        <w:t xml:space="preserve"> </w:t>
      </w:r>
      <w:r w:rsidR="00D40D3C">
        <w:rPr>
          <w:rFonts w:ascii="Times New Roman" w:hAnsi="Times New Roman" w:cs="Times New Roman"/>
          <w:sz w:val="24"/>
          <w:szCs w:val="24"/>
        </w:rPr>
        <w:t>display</w:t>
      </w:r>
      <w:r w:rsidRPr="00283B6D">
        <w:rPr>
          <w:rFonts w:ascii="Times New Roman" w:hAnsi="Times New Roman" w:cs="Times New Roman"/>
          <w:sz w:val="24"/>
          <w:szCs w:val="24"/>
        </w:rPr>
        <w:t xml:space="preserve"> monocarpic </w:t>
      </w:r>
      <w:r w:rsidR="00B20BA4">
        <w:rPr>
          <w:rFonts w:ascii="Times New Roman" w:hAnsi="Times New Roman" w:cs="Times New Roman"/>
          <w:sz w:val="24"/>
          <w:szCs w:val="24"/>
        </w:rPr>
        <w:t xml:space="preserve">perennial </w:t>
      </w:r>
      <w:r w:rsidR="00D40D3C">
        <w:rPr>
          <w:rFonts w:ascii="Times New Roman" w:hAnsi="Times New Roman" w:cs="Times New Roman"/>
          <w:sz w:val="24"/>
          <w:szCs w:val="24"/>
        </w:rPr>
        <w:t>reproductive behaviour</w:t>
      </w:r>
      <w:r w:rsidR="00B20BA4">
        <w:rPr>
          <w:rFonts w:ascii="Times New Roman" w:hAnsi="Times New Roman" w:cs="Times New Roman"/>
          <w:sz w:val="24"/>
          <w:szCs w:val="24"/>
        </w:rPr>
        <w:t>;</w:t>
      </w:r>
      <w:r w:rsidR="00D40D3C">
        <w:rPr>
          <w:rFonts w:ascii="Times New Roman" w:hAnsi="Times New Roman" w:cs="Times New Roman"/>
          <w:sz w:val="24"/>
          <w:szCs w:val="24"/>
        </w:rPr>
        <w:t xml:space="preserve"> while typically biennial,</w:t>
      </w:r>
      <w:r w:rsidRPr="00283B6D">
        <w:rPr>
          <w:rFonts w:ascii="Times New Roman" w:hAnsi="Times New Roman" w:cs="Times New Roman"/>
          <w:sz w:val="24"/>
          <w:szCs w:val="24"/>
        </w:rPr>
        <w:t xml:space="preserve"> </w:t>
      </w:r>
      <w:r w:rsidR="00D40D3C">
        <w:rPr>
          <w:rFonts w:ascii="Times New Roman" w:hAnsi="Times New Roman" w:cs="Times New Roman"/>
          <w:sz w:val="24"/>
          <w:szCs w:val="24"/>
        </w:rPr>
        <w:t>have</w:t>
      </w:r>
      <w:r w:rsidR="008546C5">
        <w:rPr>
          <w:rFonts w:ascii="Times New Roman" w:hAnsi="Times New Roman" w:cs="Times New Roman"/>
          <w:sz w:val="24"/>
          <w:szCs w:val="24"/>
        </w:rPr>
        <w:t xml:space="preserve"> both</w:t>
      </w:r>
      <w:r w:rsidR="00D40D3C">
        <w:rPr>
          <w:rFonts w:ascii="Times New Roman" w:hAnsi="Times New Roman" w:cs="Times New Roman"/>
          <w:sz w:val="24"/>
          <w:szCs w:val="24"/>
        </w:rPr>
        <w:t xml:space="preserve"> been shown to </w:t>
      </w:r>
      <w:r w:rsidR="00B20BA4">
        <w:rPr>
          <w:rFonts w:ascii="Times New Roman" w:hAnsi="Times New Roman" w:cs="Times New Roman"/>
          <w:sz w:val="24"/>
          <w:szCs w:val="24"/>
        </w:rPr>
        <w:t xml:space="preserve">increase </w:t>
      </w:r>
      <w:proofErr w:type="spellStart"/>
      <w:r w:rsidR="00D40D3C">
        <w:rPr>
          <w:rFonts w:ascii="Times New Roman" w:hAnsi="Times New Roman" w:cs="Times New Roman"/>
          <w:sz w:val="24"/>
          <w:szCs w:val="24"/>
        </w:rPr>
        <w:t>annual</w:t>
      </w:r>
      <w:r w:rsidR="00B20BA4">
        <w:rPr>
          <w:rFonts w:ascii="Times New Roman" w:hAnsi="Times New Roman" w:cs="Times New Roman"/>
          <w:sz w:val="24"/>
          <w:szCs w:val="24"/>
        </w:rPr>
        <w:t>ism</w:t>
      </w:r>
      <w:proofErr w:type="spellEnd"/>
      <w:r w:rsidR="00D40D3C" w:rsidRPr="00283B6D">
        <w:rPr>
          <w:rFonts w:ascii="Times New Roman" w:hAnsi="Times New Roman" w:cs="Times New Roman"/>
          <w:sz w:val="24"/>
          <w:szCs w:val="24"/>
        </w:rPr>
        <w:t xml:space="preserve"> </w:t>
      </w:r>
      <w:r w:rsidRPr="00283B6D">
        <w:rPr>
          <w:rFonts w:ascii="Times New Roman" w:hAnsi="Times New Roman" w:cs="Times New Roman"/>
          <w:sz w:val="24"/>
          <w:szCs w:val="24"/>
        </w:rPr>
        <w:t xml:space="preserve">under </w:t>
      </w:r>
      <w:r w:rsidR="00D40D3C">
        <w:rPr>
          <w:rFonts w:ascii="Times New Roman" w:hAnsi="Times New Roman" w:cs="Times New Roman"/>
          <w:sz w:val="24"/>
          <w:szCs w:val="24"/>
        </w:rPr>
        <w:t>increased growing temperatures</w:t>
      </w:r>
      <w:r w:rsidRPr="00283B6D">
        <w:rPr>
          <w:rFonts w:ascii="Times New Roman" w:hAnsi="Times New Roman" w:cs="Times New Roman"/>
          <w:sz w:val="24"/>
          <w:szCs w:val="24"/>
        </w:rPr>
        <w:t xml:space="preserve"> (Keller and Shea</w:t>
      </w:r>
      <w:r w:rsidR="00DD549F">
        <w:rPr>
          <w:rFonts w:ascii="Times New Roman" w:hAnsi="Times New Roman" w:cs="Times New Roman"/>
          <w:sz w:val="24"/>
          <w:szCs w:val="24"/>
        </w:rPr>
        <w:t xml:space="preserve"> 2021</w:t>
      </w:r>
      <w:r w:rsidRPr="00283B6D">
        <w:rPr>
          <w:rFonts w:ascii="Times New Roman" w:hAnsi="Times New Roman" w:cs="Times New Roman"/>
          <w:sz w:val="24"/>
          <w:szCs w:val="24"/>
        </w:rPr>
        <w:t>).</w:t>
      </w:r>
      <w:r w:rsidR="00D40D3C">
        <w:rPr>
          <w:rFonts w:ascii="Times New Roman" w:hAnsi="Times New Roman" w:cs="Times New Roman"/>
          <w:sz w:val="24"/>
          <w:szCs w:val="24"/>
        </w:rPr>
        <w:t xml:space="preserve"> </w:t>
      </w:r>
      <w:r w:rsidR="00803CE3">
        <w:rPr>
          <w:rFonts w:ascii="Times New Roman" w:hAnsi="Times New Roman" w:cs="Times New Roman"/>
          <w:sz w:val="24"/>
          <w:szCs w:val="24"/>
        </w:rPr>
        <w:t>Reproduction in both</w:t>
      </w:r>
      <w:r w:rsidR="00D40D3C">
        <w:rPr>
          <w:rFonts w:ascii="Times New Roman" w:hAnsi="Times New Roman" w:cs="Times New Roman"/>
          <w:sz w:val="24"/>
          <w:szCs w:val="24"/>
        </w:rPr>
        <w:t xml:space="preserve"> species </w:t>
      </w:r>
      <w:r w:rsidR="00803CE3">
        <w:rPr>
          <w:rFonts w:ascii="Times New Roman" w:hAnsi="Times New Roman" w:cs="Times New Roman"/>
          <w:sz w:val="24"/>
          <w:szCs w:val="24"/>
        </w:rPr>
        <w:t>occurs</w:t>
      </w:r>
      <w:r w:rsidR="00D40D3C">
        <w:rPr>
          <w:rFonts w:ascii="Times New Roman" w:hAnsi="Times New Roman" w:cs="Times New Roman"/>
          <w:sz w:val="24"/>
          <w:szCs w:val="24"/>
        </w:rPr>
        <w:t xml:space="preserve"> exclusively by seed </w:t>
      </w:r>
      <w:r w:rsidR="00D40D3C" w:rsidRPr="00A618A8">
        <w:rPr>
          <w:rFonts w:ascii="Times New Roman" w:hAnsi="Times New Roman" w:cs="Times New Roman"/>
          <w:sz w:val="24"/>
          <w:szCs w:val="24"/>
        </w:rPr>
        <w:t>and</w:t>
      </w:r>
      <w:r w:rsidR="00D40D3C">
        <w:rPr>
          <w:rFonts w:ascii="Times New Roman" w:hAnsi="Times New Roman" w:cs="Times New Roman"/>
          <w:sz w:val="24"/>
          <w:szCs w:val="24"/>
        </w:rPr>
        <w:t xml:space="preserve"> </w:t>
      </w:r>
      <w:r w:rsidR="00803CE3">
        <w:rPr>
          <w:rFonts w:ascii="Times New Roman" w:hAnsi="Times New Roman" w:cs="Times New Roman"/>
          <w:sz w:val="24"/>
          <w:szCs w:val="24"/>
        </w:rPr>
        <w:t>dispersal occurs primarily</w:t>
      </w:r>
      <w:r w:rsidR="00D40D3C">
        <w:rPr>
          <w:rFonts w:ascii="Times New Roman" w:hAnsi="Times New Roman" w:cs="Times New Roman"/>
          <w:sz w:val="24"/>
          <w:szCs w:val="24"/>
        </w:rPr>
        <w:t xml:space="preserve"> by wind, with </w:t>
      </w:r>
      <w:r w:rsidR="00803CE3">
        <w:rPr>
          <w:rFonts w:ascii="Times New Roman" w:hAnsi="Times New Roman" w:cs="Times New Roman"/>
          <w:sz w:val="24"/>
          <w:szCs w:val="24"/>
        </w:rPr>
        <w:t xml:space="preserve">dispersal facilitated by </w:t>
      </w:r>
      <w:r w:rsidR="00D40D3C">
        <w:rPr>
          <w:rFonts w:ascii="Times New Roman" w:hAnsi="Times New Roman" w:cs="Times New Roman"/>
          <w:sz w:val="24"/>
          <w:szCs w:val="24"/>
        </w:rPr>
        <w:t>a lightweight pappus attached to the distal end of the</w:t>
      </w:r>
      <w:r w:rsidR="00803CE3">
        <w:rPr>
          <w:rFonts w:ascii="Times New Roman" w:hAnsi="Times New Roman" w:cs="Times New Roman"/>
          <w:sz w:val="24"/>
          <w:szCs w:val="24"/>
        </w:rPr>
        <w:t xml:space="preserve"> seed</w:t>
      </w:r>
      <w:r w:rsidR="00D40D3C">
        <w:rPr>
          <w:rFonts w:ascii="Times New Roman" w:hAnsi="Times New Roman" w:cs="Times New Roman"/>
          <w:sz w:val="24"/>
          <w:szCs w:val="24"/>
        </w:rPr>
        <w:t xml:space="preserve"> achene.</w:t>
      </w:r>
      <w:r w:rsidR="008546C5">
        <w:rPr>
          <w:rFonts w:ascii="Times New Roman" w:hAnsi="Times New Roman" w:cs="Times New Roman"/>
          <w:sz w:val="24"/>
          <w:szCs w:val="24"/>
        </w:rPr>
        <w:t xml:space="preserve"> Seeds from both species also display</w:t>
      </w:r>
      <w:r w:rsidR="00803CE3">
        <w:rPr>
          <w:rFonts w:ascii="Times New Roman" w:hAnsi="Times New Roman" w:cs="Times New Roman"/>
          <w:sz w:val="24"/>
          <w:szCs w:val="24"/>
        </w:rPr>
        <w:t xml:space="preserve"> nutrient-rich</w:t>
      </w:r>
      <w:r w:rsidR="008546C5">
        <w:rPr>
          <w:rFonts w:ascii="Times New Roman" w:hAnsi="Times New Roman" w:cs="Times New Roman"/>
          <w:sz w:val="24"/>
          <w:szCs w:val="24"/>
        </w:rPr>
        <w:t xml:space="preserve"> </w:t>
      </w:r>
      <w:proofErr w:type="spellStart"/>
      <w:r w:rsidR="008546C5">
        <w:rPr>
          <w:rFonts w:ascii="Times New Roman" w:hAnsi="Times New Roman" w:cs="Times New Roman"/>
          <w:sz w:val="24"/>
          <w:szCs w:val="24"/>
        </w:rPr>
        <w:t>elaiosomes</w:t>
      </w:r>
      <w:proofErr w:type="spellEnd"/>
      <w:r w:rsidR="00803CE3">
        <w:rPr>
          <w:rFonts w:ascii="Times New Roman" w:hAnsi="Times New Roman" w:cs="Times New Roman"/>
          <w:sz w:val="24"/>
          <w:szCs w:val="24"/>
        </w:rPr>
        <w:t xml:space="preserve"> </w:t>
      </w:r>
      <w:r w:rsidR="008546C5">
        <w:rPr>
          <w:rFonts w:ascii="Times New Roman" w:hAnsi="Times New Roman" w:cs="Times New Roman"/>
          <w:sz w:val="24"/>
          <w:szCs w:val="24"/>
        </w:rPr>
        <w:t xml:space="preserve">on the distal end of the achene that likely play a role in ant-driven dispersal </w:t>
      </w:r>
      <w:r w:rsidR="008546C5" w:rsidRPr="007C1F05">
        <w:rPr>
          <w:rFonts w:ascii="Times New Roman" w:hAnsi="Times New Roman" w:cs="Times New Roman"/>
          <w:sz w:val="24"/>
          <w:szCs w:val="24"/>
        </w:rPr>
        <w:t>(Pemberton and Irving 1990)</w:t>
      </w:r>
      <w:r w:rsidR="00B20BA4">
        <w:rPr>
          <w:rFonts w:ascii="Times New Roman" w:hAnsi="Times New Roman" w:cs="Times New Roman"/>
          <w:sz w:val="24"/>
          <w:szCs w:val="24"/>
        </w:rPr>
        <w:t>.  Ants and other insects</w:t>
      </w:r>
      <w:r w:rsidR="008546C5">
        <w:rPr>
          <w:rFonts w:ascii="Times New Roman" w:hAnsi="Times New Roman" w:cs="Times New Roman"/>
          <w:sz w:val="24"/>
          <w:szCs w:val="24"/>
        </w:rPr>
        <w:t xml:space="preserve"> have been observed </w:t>
      </w:r>
      <w:r w:rsidR="00B20BA4">
        <w:rPr>
          <w:rFonts w:ascii="Times New Roman" w:hAnsi="Times New Roman" w:cs="Times New Roman"/>
          <w:sz w:val="24"/>
          <w:szCs w:val="24"/>
        </w:rPr>
        <w:t>moving seeds</w:t>
      </w:r>
      <w:r w:rsidR="00803CE3">
        <w:rPr>
          <w:rFonts w:ascii="Times New Roman" w:hAnsi="Times New Roman" w:cs="Times New Roman"/>
          <w:sz w:val="24"/>
          <w:szCs w:val="24"/>
        </w:rPr>
        <w:t xml:space="preserve"> in previous seed removal experiments</w:t>
      </w:r>
      <w:r w:rsidR="008546C5">
        <w:rPr>
          <w:rFonts w:ascii="Times New Roman" w:hAnsi="Times New Roman" w:cs="Times New Roman"/>
          <w:sz w:val="24"/>
          <w:szCs w:val="24"/>
        </w:rPr>
        <w:t xml:space="preserve"> </w:t>
      </w:r>
      <w:r w:rsidR="008546C5" w:rsidRPr="007C1F05">
        <w:rPr>
          <w:rFonts w:ascii="Times New Roman" w:hAnsi="Times New Roman" w:cs="Times New Roman"/>
          <w:sz w:val="24"/>
          <w:szCs w:val="24"/>
        </w:rPr>
        <w:t>(</w:t>
      </w:r>
      <w:proofErr w:type="spellStart"/>
      <w:r w:rsidR="008546C5" w:rsidRPr="007C1F05">
        <w:rPr>
          <w:rFonts w:ascii="Times New Roman" w:hAnsi="Times New Roman" w:cs="Times New Roman"/>
          <w:sz w:val="24"/>
          <w:szCs w:val="24"/>
        </w:rPr>
        <w:t>Jongejans</w:t>
      </w:r>
      <w:proofErr w:type="spellEnd"/>
      <w:r w:rsidR="008546C5" w:rsidRPr="007C1F05">
        <w:rPr>
          <w:rFonts w:ascii="Times New Roman" w:hAnsi="Times New Roman" w:cs="Times New Roman"/>
          <w:sz w:val="24"/>
          <w:szCs w:val="24"/>
        </w:rPr>
        <w:t xml:space="preserve"> </w:t>
      </w:r>
      <w:r w:rsidR="008546C5" w:rsidRPr="00F65D3B">
        <w:rPr>
          <w:rFonts w:ascii="Times New Roman" w:hAnsi="Times New Roman" w:cs="Times New Roman"/>
          <w:i/>
          <w:iCs/>
          <w:sz w:val="24"/>
          <w:szCs w:val="24"/>
        </w:rPr>
        <w:t>et al</w:t>
      </w:r>
      <w:r w:rsidR="008546C5" w:rsidRPr="007C1F05">
        <w:rPr>
          <w:rFonts w:ascii="Times New Roman" w:hAnsi="Times New Roman" w:cs="Times New Roman"/>
          <w:sz w:val="24"/>
          <w:szCs w:val="24"/>
        </w:rPr>
        <w:t xml:space="preserve">. </w:t>
      </w:r>
      <w:r w:rsidR="00EC15D4" w:rsidRPr="007C1F05">
        <w:rPr>
          <w:rFonts w:ascii="Times New Roman" w:hAnsi="Times New Roman" w:cs="Times New Roman"/>
          <w:sz w:val="24"/>
          <w:szCs w:val="24"/>
        </w:rPr>
        <w:t>201</w:t>
      </w:r>
      <w:r w:rsidR="00EC15D4">
        <w:rPr>
          <w:rFonts w:ascii="Times New Roman" w:hAnsi="Times New Roman" w:cs="Times New Roman"/>
          <w:sz w:val="24"/>
          <w:szCs w:val="24"/>
        </w:rPr>
        <w:t>5b</w:t>
      </w:r>
      <w:r w:rsidR="008546C5" w:rsidRPr="007C1F05">
        <w:rPr>
          <w:rFonts w:ascii="Times New Roman" w:hAnsi="Times New Roman" w:cs="Times New Roman"/>
          <w:sz w:val="24"/>
          <w:szCs w:val="24"/>
        </w:rPr>
        <w:t>).</w:t>
      </w:r>
    </w:p>
    <w:p w14:paraId="48CB84F3" w14:textId="77777777" w:rsidR="00904F00" w:rsidRPr="00334F10" w:rsidRDefault="00904F00" w:rsidP="00831A17">
      <w:pPr>
        <w:jc w:val="both"/>
        <w:rPr>
          <w:rFonts w:ascii="Times New Roman" w:hAnsi="Times New Roman" w:cs="Times New Roman"/>
          <w:i/>
          <w:iCs/>
          <w:sz w:val="24"/>
          <w:szCs w:val="24"/>
        </w:rPr>
      </w:pPr>
    </w:p>
    <w:p w14:paraId="643A948D" w14:textId="0F41AFBB" w:rsidR="00F30DC8" w:rsidRPr="00F30DC8" w:rsidRDefault="00F30DC8" w:rsidP="007C1F05">
      <w:pPr>
        <w:spacing w:line="240" w:lineRule="auto"/>
        <w:jc w:val="both"/>
        <w:rPr>
          <w:rFonts w:ascii="Times New Roman" w:hAnsi="Times New Roman" w:cs="Times New Roman"/>
          <w:b/>
          <w:bCs/>
          <w:i/>
          <w:iCs/>
          <w:sz w:val="24"/>
          <w:szCs w:val="24"/>
        </w:rPr>
      </w:pPr>
      <w:r>
        <w:rPr>
          <w:rFonts w:ascii="Times New Roman" w:hAnsi="Times New Roman" w:cs="Times New Roman"/>
          <w:b/>
          <w:bCs/>
          <w:i/>
          <w:iCs/>
          <w:sz w:val="24"/>
          <w:szCs w:val="24"/>
        </w:rPr>
        <w:t>Seed collection and preparation</w:t>
      </w:r>
    </w:p>
    <w:p w14:paraId="4D46AB4F" w14:textId="30AA34C6" w:rsidR="0035456F" w:rsidRDefault="00BA27E1" w:rsidP="007C1F05">
      <w:pPr>
        <w:spacing w:line="240" w:lineRule="auto"/>
        <w:ind w:firstLine="360"/>
        <w:jc w:val="both"/>
        <w:rPr>
          <w:rFonts w:ascii="Times New Roman" w:hAnsi="Times New Roman" w:cs="Times New Roman"/>
          <w:sz w:val="24"/>
          <w:szCs w:val="24"/>
        </w:rPr>
      </w:pPr>
      <w:r>
        <w:rPr>
          <w:rFonts w:ascii="Times New Roman" w:hAnsi="Times New Roman" w:cs="Times New Roman"/>
          <w:i/>
          <w:iCs/>
          <w:sz w:val="24"/>
          <w:szCs w:val="24"/>
        </w:rPr>
        <w:t xml:space="preserve">C. nutans </w:t>
      </w:r>
      <w:r>
        <w:rPr>
          <w:rFonts w:ascii="Times New Roman" w:hAnsi="Times New Roman" w:cs="Times New Roman"/>
          <w:sz w:val="24"/>
          <w:szCs w:val="24"/>
        </w:rPr>
        <w:t xml:space="preserve">and </w:t>
      </w:r>
      <w:r>
        <w:rPr>
          <w:rFonts w:ascii="Times New Roman" w:hAnsi="Times New Roman" w:cs="Times New Roman"/>
          <w:i/>
          <w:iCs/>
          <w:sz w:val="24"/>
          <w:szCs w:val="24"/>
        </w:rPr>
        <w:t xml:space="preserve">C. </w:t>
      </w:r>
      <w:proofErr w:type="spellStart"/>
      <w:r>
        <w:rPr>
          <w:rFonts w:ascii="Times New Roman" w:hAnsi="Times New Roman" w:cs="Times New Roman"/>
          <w:i/>
          <w:iCs/>
          <w:sz w:val="24"/>
          <w:szCs w:val="24"/>
        </w:rPr>
        <w:t>acanthoides</w:t>
      </w:r>
      <w:proofErr w:type="spellEnd"/>
      <w:r>
        <w:rPr>
          <w:rFonts w:ascii="Times New Roman" w:hAnsi="Times New Roman" w:cs="Times New Roman"/>
          <w:i/>
          <w:iCs/>
          <w:sz w:val="24"/>
          <w:szCs w:val="24"/>
        </w:rPr>
        <w:t xml:space="preserve"> </w:t>
      </w:r>
      <w:r w:rsidR="00334F10">
        <w:rPr>
          <w:rFonts w:ascii="Times New Roman" w:hAnsi="Times New Roman" w:cs="Times New Roman"/>
          <w:sz w:val="24"/>
          <w:szCs w:val="24"/>
        </w:rPr>
        <w:t xml:space="preserve">from which seeds were harvested </w:t>
      </w:r>
      <w:r>
        <w:rPr>
          <w:rFonts w:ascii="Times New Roman" w:hAnsi="Times New Roman" w:cs="Times New Roman"/>
          <w:sz w:val="24"/>
          <w:szCs w:val="24"/>
        </w:rPr>
        <w:t xml:space="preserve">were grown under control and ambient warming treatments </w:t>
      </w:r>
      <w:r w:rsidR="00334F10">
        <w:rPr>
          <w:rFonts w:ascii="Times New Roman" w:hAnsi="Times New Roman" w:cs="Times New Roman"/>
          <w:sz w:val="24"/>
          <w:szCs w:val="24"/>
        </w:rPr>
        <w:t>as part of an experiment in</w:t>
      </w:r>
      <w:r>
        <w:rPr>
          <w:rFonts w:ascii="Times New Roman" w:hAnsi="Times New Roman" w:cs="Times New Roman"/>
          <w:sz w:val="24"/>
          <w:szCs w:val="24"/>
        </w:rPr>
        <w:t xml:space="preserve"> Drees and Shea (</w:t>
      </w:r>
      <w:r>
        <w:rPr>
          <w:rFonts w:ascii="Times New Roman" w:hAnsi="Times New Roman" w:cs="Times New Roman"/>
          <w:i/>
          <w:iCs/>
          <w:sz w:val="24"/>
          <w:szCs w:val="24"/>
        </w:rPr>
        <w:t>in prep</w:t>
      </w:r>
      <w:r w:rsidR="00111A98">
        <w:rPr>
          <w:rFonts w:ascii="Times New Roman" w:hAnsi="Times New Roman" w:cs="Times New Roman"/>
          <w:i/>
          <w:iCs/>
          <w:sz w:val="24"/>
          <w:szCs w:val="24"/>
        </w:rPr>
        <w:t>.</w:t>
      </w:r>
      <w:r>
        <w:rPr>
          <w:rFonts w:ascii="Times New Roman" w:hAnsi="Times New Roman" w:cs="Times New Roman"/>
          <w:sz w:val="24"/>
          <w:szCs w:val="24"/>
        </w:rPr>
        <w:t>)</w:t>
      </w:r>
      <w:r w:rsidR="00334F10">
        <w:rPr>
          <w:rFonts w:ascii="Times New Roman" w:hAnsi="Times New Roman" w:cs="Times New Roman"/>
          <w:sz w:val="24"/>
          <w:szCs w:val="24"/>
        </w:rPr>
        <w:t xml:space="preserve"> to estimate the effects of warming on the distribution of flower heights; </w:t>
      </w:r>
      <w:r w:rsidR="00DC6A1F">
        <w:rPr>
          <w:rFonts w:ascii="Times New Roman" w:hAnsi="Times New Roman" w:cs="Times New Roman"/>
          <w:sz w:val="24"/>
          <w:szCs w:val="24"/>
        </w:rPr>
        <w:t xml:space="preserve">that </w:t>
      </w:r>
      <w:r w:rsidR="00334F10">
        <w:rPr>
          <w:rFonts w:ascii="Times New Roman" w:hAnsi="Times New Roman" w:cs="Times New Roman"/>
          <w:sz w:val="24"/>
          <w:szCs w:val="24"/>
        </w:rPr>
        <w:t>publication discusses the</w:t>
      </w:r>
      <w:r w:rsidR="0035456F">
        <w:rPr>
          <w:rFonts w:ascii="Times New Roman" w:hAnsi="Times New Roman" w:cs="Times New Roman"/>
          <w:sz w:val="24"/>
          <w:szCs w:val="24"/>
        </w:rPr>
        <w:t xml:space="preserve"> methods and experimental setup in greater detail.</w:t>
      </w:r>
      <w:r>
        <w:rPr>
          <w:rFonts w:ascii="Times New Roman" w:hAnsi="Times New Roman" w:cs="Times New Roman"/>
          <w:sz w:val="24"/>
          <w:szCs w:val="24"/>
        </w:rPr>
        <w:t xml:space="preserve"> </w:t>
      </w:r>
      <w:r w:rsidR="00DC6A1F">
        <w:rPr>
          <w:rFonts w:ascii="Times New Roman" w:hAnsi="Times New Roman" w:cs="Times New Roman"/>
          <w:sz w:val="24"/>
          <w:szCs w:val="24"/>
        </w:rPr>
        <w:t>I</w:t>
      </w:r>
      <w:r>
        <w:rPr>
          <w:rFonts w:ascii="Times New Roman" w:hAnsi="Times New Roman" w:cs="Times New Roman"/>
          <w:sz w:val="24"/>
          <w:szCs w:val="24"/>
        </w:rPr>
        <w:t xml:space="preserve">ndividuals of each species were grown in </w:t>
      </w:r>
      <w:r w:rsidR="00334F10">
        <w:rPr>
          <w:rFonts w:ascii="Times New Roman" w:hAnsi="Times New Roman" w:cs="Times New Roman"/>
          <w:sz w:val="24"/>
          <w:szCs w:val="24"/>
        </w:rPr>
        <w:t>a grid-like arrangement</w:t>
      </w:r>
      <w:r>
        <w:rPr>
          <w:rFonts w:ascii="Times New Roman" w:hAnsi="Times New Roman" w:cs="Times New Roman"/>
          <w:sz w:val="24"/>
          <w:szCs w:val="24"/>
        </w:rPr>
        <w:t xml:space="preserve">, and a subset of individuals within each species </w:t>
      </w:r>
      <w:r w:rsidRPr="00BA27E1">
        <w:rPr>
          <w:rFonts w:ascii="Times New Roman" w:hAnsi="Times New Roman" w:cs="Times New Roman"/>
          <w:sz w:val="24"/>
          <w:szCs w:val="24"/>
        </w:rPr>
        <w:t xml:space="preserve">were randomly assigned a fibreglass </w:t>
      </w:r>
      <w:r w:rsidRPr="00BA27E1">
        <w:rPr>
          <w:rFonts w:ascii="Times New Roman" w:hAnsi="Times New Roman" w:cs="Times New Roman"/>
          <w:sz w:val="24"/>
          <w:szCs w:val="24"/>
        </w:rPr>
        <w:lastRenderedPageBreak/>
        <w:t>open-top chamber</w:t>
      </w:r>
      <w:r>
        <w:rPr>
          <w:rFonts w:ascii="Times New Roman" w:hAnsi="Times New Roman" w:cs="Times New Roman"/>
          <w:sz w:val="24"/>
          <w:szCs w:val="24"/>
        </w:rPr>
        <w:t>. These chambers</w:t>
      </w:r>
      <w:r w:rsidR="0035456F">
        <w:rPr>
          <w:rFonts w:ascii="Times New Roman" w:hAnsi="Times New Roman" w:cs="Times New Roman"/>
          <w:sz w:val="24"/>
          <w:szCs w:val="24"/>
        </w:rPr>
        <w:t>, built to specifications</w:t>
      </w:r>
      <w:r w:rsidR="0035456F" w:rsidRPr="00283B6D">
        <w:rPr>
          <w:rFonts w:ascii="Times New Roman" w:hAnsi="Times New Roman" w:cs="Times New Roman"/>
          <w:sz w:val="24"/>
          <w:szCs w:val="24"/>
        </w:rPr>
        <w:t xml:space="preserve"> </w:t>
      </w:r>
      <w:r w:rsidR="00B503AC">
        <w:rPr>
          <w:rFonts w:ascii="Times New Roman" w:hAnsi="Times New Roman" w:cs="Times New Roman"/>
          <w:sz w:val="24"/>
          <w:szCs w:val="24"/>
        </w:rPr>
        <w:t>of</w:t>
      </w:r>
      <w:r w:rsidR="0035456F" w:rsidRPr="00283B6D">
        <w:rPr>
          <w:rFonts w:ascii="Times New Roman" w:hAnsi="Times New Roman" w:cs="Times New Roman"/>
          <w:sz w:val="24"/>
          <w:szCs w:val="24"/>
        </w:rPr>
        <w:t xml:space="preserve"> the International Tundra Experiment Manual (</w:t>
      </w:r>
      <w:proofErr w:type="spellStart"/>
      <w:r w:rsidR="0035456F" w:rsidRPr="00283B6D">
        <w:rPr>
          <w:rFonts w:ascii="Times New Roman" w:hAnsi="Times New Roman" w:cs="Times New Roman"/>
          <w:sz w:val="24"/>
          <w:szCs w:val="24"/>
        </w:rPr>
        <w:t>Molau</w:t>
      </w:r>
      <w:proofErr w:type="spellEnd"/>
      <w:r w:rsidR="0035456F" w:rsidRPr="00283B6D">
        <w:rPr>
          <w:rFonts w:ascii="Times New Roman" w:hAnsi="Times New Roman" w:cs="Times New Roman"/>
          <w:sz w:val="24"/>
          <w:szCs w:val="24"/>
        </w:rPr>
        <w:t xml:space="preserve"> and </w:t>
      </w:r>
      <w:proofErr w:type="spellStart"/>
      <w:r w:rsidR="0035456F" w:rsidRPr="00283B6D">
        <w:rPr>
          <w:rFonts w:ascii="Times New Roman" w:hAnsi="Times New Roman" w:cs="Times New Roman"/>
          <w:sz w:val="24"/>
          <w:szCs w:val="24"/>
        </w:rPr>
        <w:t>Mølgaard</w:t>
      </w:r>
      <w:proofErr w:type="spellEnd"/>
      <w:r w:rsidR="0035456F" w:rsidRPr="00283B6D">
        <w:rPr>
          <w:rFonts w:ascii="Times New Roman" w:hAnsi="Times New Roman" w:cs="Times New Roman"/>
          <w:sz w:val="24"/>
          <w:szCs w:val="24"/>
        </w:rPr>
        <w:t xml:space="preserve"> 1996)</w:t>
      </w:r>
      <w:r w:rsidR="0035456F">
        <w:rPr>
          <w:rFonts w:ascii="Times New Roman" w:hAnsi="Times New Roman" w:cs="Times New Roman"/>
          <w:sz w:val="24"/>
          <w:szCs w:val="24"/>
        </w:rPr>
        <w:t>,</w:t>
      </w:r>
      <w:r>
        <w:rPr>
          <w:rFonts w:ascii="Times New Roman" w:hAnsi="Times New Roman" w:cs="Times New Roman"/>
          <w:sz w:val="24"/>
          <w:szCs w:val="24"/>
        </w:rPr>
        <w:t xml:space="preserve"> have been demonstrated to increase the ambient temperature by approximately 0.6 </w:t>
      </w:r>
      <w:r w:rsidRPr="00283B6D">
        <w:rPr>
          <w:rFonts w:ascii="Times New Roman" w:hAnsi="Times New Roman" w:cs="Times New Roman"/>
          <w:sz w:val="24"/>
          <w:szCs w:val="24"/>
        </w:rPr>
        <w:t>°C</w:t>
      </w:r>
      <w:r>
        <w:rPr>
          <w:rFonts w:ascii="Times New Roman" w:hAnsi="Times New Roman" w:cs="Times New Roman"/>
          <w:sz w:val="24"/>
          <w:szCs w:val="24"/>
        </w:rPr>
        <w:t xml:space="preserve"> </w:t>
      </w:r>
      <w:r w:rsidR="00AD46E0">
        <w:rPr>
          <w:rFonts w:ascii="Times New Roman" w:hAnsi="Times New Roman" w:cs="Times New Roman"/>
          <w:sz w:val="24"/>
          <w:szCs w:val="24"/>
        </w:rPr>
        <w:t xml:space="preserve">on average over a year </w:t>
      </w:r>
      <w:r w:rsidRPr="00283B6D">
        <w:rPr>
          <w:rFonts w:ascii="Times New Roman" w:hAnsi="Times New Roman" w:cs="Times New Roman"/>
          <w:sz w:val="24"/>
          <w:szCs w:val="24"/>
        </w:rPr>
        <w:t xml:space="preserve">(Zhang </w:t>
      </w:r>
      <w:r w:rsidRPr="00283B6D">
        <w:rPr>
          <w:rFonts w:ascii="Times New Roman" w:hAnsi="Times New Roman" w:cs="Times New Roman"/>
          <w:i/>
          <w:iCs/>
          <w:sz w:val="24"/>
          <w:szCs w:val="24"/>
        </w:rPr>
        <w:t>et al</w:t>
      </w:r>
      <w:r w:rsidRPr="00283B6D">
        <w:rPr>
          <w:rFonts w:ascii="Times New Roman" w:hAnsi="Times New Roman" w:cs="Times New Roman"/>
          <w:sz w:val="24"/>
          <w:szCs w:val="24"/>
        </w:rPr>
        <w:t>. 2011)</w:t>
      </w:r>
      <w:r w:rsidR="00B503AC">
        <w:rPr>
          <w:rFonts w:ascii="Times New Roman" w:hAnsi="Times New Roman" w:cs="Times New Roman"/>
          <w:sz w:val="24"/>
          <w:szCs w:val="24"/>
        </w:rPr>
        <w:t xml:space="preserve"> without significantly affecting other possible growth factors such as soil moisture and snow depth</w:t>
      </w:r>
      <w:r w:rsidR="0035456F">
        <w:rPr>
          <w:rFonts w:ascii="Times New Roman" w:hAnsi="Times New Roman" w:cs="Times New Roman"/>
          <w:sz w:val="24"/>
          <w:szCs w:val="24"/>
        </w:rPr>
        <w:t xml:space="preserve">. </w:t>
      </w:r>
      <w:r w:rsidR="00B503AC">
        <w:rPr>
          <w:rFonts w:ascii="Times New Roman" w:hAnsi="Times New Roman" w:cs="Times New Roman"/>
          <w:sz w:val="24"/>
          <w:szCs w:val="24"/>
        </w:rPr>
        <w:t>When</w:t>
      </w:r>
      <w:r w:rsidR="0035456F">
        <w:rPr>
          <w:rFonts w:ascii="Times New Roman" w:hAnsi="Times New Roman" w:cs="Times New Roman"/>
          <w:sz w:val="24"/>
          <w:szCs w:val="24"/>
        </w:rPr>
        <w:t xml:space="preserve"> </w:t>
      </w:r>
      <w:r w:rsidR="00DC7AB8">
        <w:rPr>
          <w:rFonts w:ascii="Times New Roman" w:hAnsi="Times New Roman" w:cs="Times New Roman"/>
          <w:sz w:val="24"/>
          <w:szCs w:val="24"/>
        </w:rPr>
        <w:t xml:space="preserve">plants </w:t>
      </w:r>
      <w:r w:rsidR="0035456F">
        <w:rPr>
          <w:rFonts w:ascii="Times New Roman" w:hAnsi="Times New Roman" w:cs="Times New Roman"/>
          <w:sz w:val="24"/>
          <w:szCs w:val="24"/>
        </w:rPr>
        <w:t>set seed, mesh pollen bags were</w:t>
      </w:r>
      <w:r w:rsidR="00B503AC">
        <w:rPr>
          <w:rFonts w:ascii="Times New Roman" w:hAnsi="Times New Roman" w:cs="Times New Roman"/>
          <w:sz w:val="24"/>
          <w:szCs w:val="24"/>
        </w:rPr>
        <w:t xml:space="preserve"> wrapped around the flower</w:t>
      </w:r>
      <w:r w:rsidR="00DC7AB8">
        <w:rPr>
          <w:rFonts w:ascii="Times New Roman" w:hAnsi="Times New Roman" w:cs="Times New Roman"/>
          <w:sz w:val="24"/>
          <w:szCs w:val="24"/>
        </w:rPr>
        <w:t xml:space="preserve"> head</w:t>
      </w:r>
      <w:r w:rsidR="00B503AC">
        <w:rPr>
          <w:rFonts w:ascii="Times New Roman" w:hAnsi="Times New Roman" w:cs="Times New Roman"/>
          <w:sz w:val="24"/>
          <w:szCs w:val="24"/>
        </w:rPr>
        <w:t xml:space="preserve">s </w:t>
      </w:r>
      <w:r w:rsidR="00DC7AB8">
        <w:rPr>
          <w:rFonts w:ascii="Times New Roman" w:hAnsi="Times New Roman" w:cs="Times New Roman"/>
          <w:sz w:val="24"/>
          <w:szCs w:val="24"/>
        </w:rPr>
        <w:t xml:space="preserve">to </w:t>
      </w:r>
      <w:r w:rsidR="00696987">
        <w:rPr>
          <w:rFonts w:ascii="Times New Roman" w:hAnsi="Times New Roman" w:cs="Times New Roman"/>
          <w:sz w:val="24"/>
          <w:szCs w:val="24"/>
        </w:rPr>
        <w:t xml:space="preserve">ensure </w:t>
      </w:r>
      <w:r w:rsidR="00B503AC">
        <w:rPr>
          <w:rFonts w:ascii="Times New Roman" w:hAnsi="Times New Roman" w:cs="Times New Roman"/>
          <w:sz w:val="24"/>
          <w:szCs w:val="24"/>
        </w:rPr>
        <w:t>that seeds from these invasive thistles did not escape and contaminate other parts of the study area, as seeds</w:t>
      </w:r>
      <w:r w:rsidR="0061432F">
        <w:rPr>
          <w:rFonts w:ascii="Times New Roman" w:hAnsi="Times New Roman" w:cs="Times New Roman"/>
          <w:sz w:val="24"/>
          <w:szCs w:val="24"/>
        </w:rPr>
        <w:t xml:space="preserve"> from these invasive thistles</w:t>
      </w:r>
      <w:r w:rsidR="00B503AC">
        <w:rPr>
          <w:rFonts w:ascii="Times New Roman" w:hAnsi="Times New Roman" w:cs="Times New Roman"/>
          <w:sz w:val="24"/>
          <w:szCs w:val="24"/>
        </w:rPr>
        <w:t xml:space="preserve"> </w:t>
      </w:r>
      <w:r w:rsidR="00DC7AB8">
        <w:rPr>
          <w:rFonts w:ascii="Times New Roman" w:hAnsi="Times New Roman" w:cs="Times New Roman"/>
          <w:sz w:val="24"/>
          <w:szCs w:val="24"/>
        </w:rPr>
        <w:t xml:space="preserve">may </w:t>
      </w:r>
      <w:r w:rsidR="00B503AC">
        <w:rPr>
          <w:rFonts w:ascii="Times New Roman" w:hAnsi="Times New Roman" w:cs="Times New Roman"/>
          <w:sz w:val="24"/>
          <w:szCs w:val="24"/>
        </w:rPr>
        <w:t>stay dormant for years.</w:t>
      </w:r>
    </w:p>
    <w:p w14:paraId="4F14FD03" w14:textId="4BA87F86" w:rsidR="00BA27E1" w:rsidRPr="00F30DC8" w:rsidRDefault="00B503AC" w:rsidP="007C1F05">
      <w:pPr>
        <w:spacing w:line="240" w:lineRule="auto"/>
        <w:ind w:firstLine="360"/>
        <w:jc w:val="both"/>
        <w:rPr>
          <w:rFonts w:ascii="Times New Roman" w:hAnsi="Times New Roman" w:cs="Times New Roman"/>
          <w:sz w:val="24"/>
          <w:szCs w:val="24"/>
        </w:rPr>
      </w:pPr>
      <w:r>
        <w:rPr>
          <w:rFonts w:ascii="Times New Roman" w:hAnsi="Times New Roman" w:cs="Times New Roman"/>
          <w:sz w:val="24"/>
          <w:szCs w:val="24"/>
        </w:rPr>
        <w:t>Once individuals completed their life cycle, they were cut down, and</w:t>
      </w:r>
      <w:r w:rsidR="0035456F">
        <w:rPr>
          <w:rFonts w:ascii="Times New Roman" w:hAnsi="Times New Roman" w:cs="Times New Roman"/>
          <w:sz w:val="24"/>
          <w:szCs w:val="24"/>
        </w:rPr>
        <w:t xml:space="preserve"> bagged seed heads were collected from all individuals that produced five or more viable flowers.</w:t>
      </w:r>
      <w:r w:rsidR="00F30DC8">
        <w:rPr>
          <w:rFonts w:ascii="Times New Roman" w:hAnsi="Times New Roman" w:cs="Times New Roman"/>
          <w:sz w:val="24"/>
          <w:szCs w:val="24"/>
        </w:rPr>
        <w:t xml:space="preserve"> During this process, seed heads from all individuals </w:t>
      </w:r>
      <w:r>
        <w:rPr>
          <w:rFonts w:ascii="Times New Roman" w:hAnsi="Times New Roman" w:cs="Times New Roman"/>
          <w:sz w:val="24"/>
          <w:szCs w:val="24"/>
        </w:rPr>
        <w:t>of</w:t>
      </w:r>
      <w:r w:rsidR="00F30DC8">
        <w:rPr>
          <w:rFonts w:ascii="Times New Roman" w:hAnsi="Times New Roman" w:cs="Times New Roman"/>
          <w:sz w:val="24"/>
          <w:szCs w:val="24"/>
        </w:rPr>
        <w:t xml:space="preserve"> </w:t>
      </w:r>
      <w:r>
        <w:rPr>
          <w:rFonts w:ascii="Times New Roman" w:hAnsi="Times New Roman" w:cs="Times New Roman"/>
          <w:sz w:val="24"/>
          <w:szCs w:val="24"/>
        </w:rPr>
        <w:t>the same</w:t>
      </w:r>
      <w:r w:rsidR="00F30DC8">
        <w:rPr>
          <w:rFonts w:ascii="Times New Roman" w:hAnsi="Times New Roman" w:cs="Times New Roman"/>
          <w:sz w:val="24"/>
          <w:szCs w:val="24"/>
        </w:rPr>
        <w:t xml:space="preserve"> species were </w:t>
      </w:r>
      <w:proofErr w:type="gramStart"/>
      <w:r w:rsidR="00F30DC8">
        <w:rPr>
          <w:rFonts w:ascii="Times New Roman" w:hAnsi="Times New Roman" w:cs="Times New Roman"/>
          <w:sz w:val="24"/>
          <w:szCs w:val="24"/>
        </w:rPr>
        <w:t>mixed together</w:t>
      </w:r>
      <w:proofErr w:type="gramEnd"/>
      <w:r w:rsidR="00F30DC8">
        <w:rPr>
          <w:rFonts w:ascii="Times New Roman" w:hAnsi="Times New Roman" w:cs="Times New Roman"/>
          <w:sz w:val="24"/>
          <w:szCs w:val="24"/>
        </w:rPr>
        <w:t xml:space="preserve"> to randomise possible differences in seed size, shape, nutrient content, and any other factors that vary between individuals and may affect seed attractiveness to insects.</w:t>
      </w:r>
      <w:r w:rsidR="0035456F">
        <w:rPr>
          <w:rFonts w:ascii="Times New Roman" w:hAnsi="Times New Roman" w:cs="Times New Roman"/>
          <w:sz w:val="24"/>
          <w:szCs w:val="24"/>
        </w:rPr>
        <w:t xml:space="preserve"> The </w:t>
      </w:r>
      <w:r>
        <w:rPr>
          <w:rFonts w:ascii="Times New Roman" w:hAnsi="Times New Roman" w:cs="Times New Roman"/>
          <w:sz w:val="24"/>
          <w:szCs w:val="24"/>
        </w:rPr>
        <w:t xml:space="preserve">mesh pollen </w:t>
      </w:r>
      <w:r w:rsidR="0035456F">
        <w:rPr>
          <w:rFonts w:ascii="Times New Roman" w:hAnsi="Times New Roman" w:cs="Times New Roman"/>
          <w:sz w:val="24"/>
          <w:szCs w:val="24"/>
        </w:rPr>
        <w:t>bags were then removed from the decapitated seed heads, and the heads were placed in a</w:t>
      </w:r>
      <w:r>
        <w:rPr>
          <w:rFonts w:ascii="Times New Roman" w:hAnsi="Times New Roman" w:cs="Times New Roman"/>
          <w:sz w:val="24"/>
          <w:szCs w:val="24"/>
        </w:rPr>
        <w:t xml:space="preserve"> large paper</w:t>
      </w:r>
      <w:r w:rsidR="0035456F">
        <w:rPr>
          <w:rFonts w:ascii="Times New Roman" w:hAnsi="Times New Roman" w:cs="Times New Roman"/>
          <w:sz w:val="24"/>
          <w:szCs w:val="24"/>
        </w:rPr>
        <w:t xml:space="preserve"> bag and allowed to desiccate in a dry</w:t>
      </w:r>
      <w:r>
        <w:rPr>
          <w:rFonts w:ascii="Times New Roman" w:hAnsi="Times New Roman" w:cs="Times New Roman"/>
          <w:sz w:val="24"/>
          <w:szCs w:val="24"/>
        </w:rPr>
        <w:t>, low-light</w:t>
      </w:r>
      <w:r w:rsidR="0035456F">
        <w:rPr>
          <w:rFonts w:ascii="Times New Roman" w:hAnsi="Times New Roman" w:cs="Times New Roman"/>
          <w:sz w:val="24"/>
          <w:szCs w:val="24"/>
        </w:rPr>
        <w:t xml:space="preserve"> environment</w:t>
      </w:r>
      <w:r>
        <w:rPr>
          <w:rFonts w:ascii="Times New Roman" w:hAnsi="Times New Roman" w:cs="Times New Roman"/>
          <w:sz w:val="24"/>
          <w:szCs w:val="24"/>
        </w:rPr>
        <w:t xml:space="preserve"> at approximately 24 </w:t>
      </w:r>
      <w:r w:rsidRPr="00283B6D">
        <w:rPr>
          <w:rFonts w:ascii="Times New Roman" w:hAnsi="Times New Roman" w:cs="Times New Roman"/>
          <w:sz w:val="24"/>
          <w:szCs w:val="24"/>
        </w:rPr>
        <w:t>°C</w:t>
      </w:r>
      <w:r w:rsidR="0035456F">
        <w:rPr>
          <w:rFonts w:ascii="Times New Roman" w:hAnsi="Times New Roman" w:cs="Times New Roman"/>
          <w:sz w:val="24"/>
          <w:szCs w:val="24"/>
        </w:rPr>
        <w:t>. After approximately a month of desiccation, the bag</w:t>
      </w:r>
      <w:r>
        <w:rPr>
          <w:rFonts w:ascii="Times New Roman" w:hAnsi="Times New Roman" w:cs="Times New Roman"/>
          <w:sz w:val="24"/>
          <w:szCs w:val="24"/>
        </w:rPr>
        <w:t>s</w:t>
      </w:r>
      <w:r w:rsidR="0035456F">
        <w:rPr>
          <w:rFonts w:ascii="Times New Roman" w:hAnsi="Times New Roman" w:cs="Times New Roman"/>
          <w:sz w:val="24"/>
          <w:szCs w:val="24"/>
        </w:rPr>
        <w:t xml:space="preserve"> w</w:t>
      </w:r>
      <w:r>
        <w:rPr>
          <w:rFonts w:ascii="Times New Roman" w:hAnsi="Times New Roman" w:cs="Times New Roman"/>
          <w:sz w:val="24"/>
          <w:szCs w:val="24"/>
        </w:rPr>
        <w:t>ere</w:t>
      </w:r>
      <w:r w:rsidR="0035456F">
        <w:rPr>
          <w:rFonts w:ascii="Times New Roman" w:hAnsi="Times New Roman" w:cs="Times New Roman"/>
          <w:sz w:val="24"/>
          <w:szCs w:val="24"/>
        </w:rPr>
        <w:t xml:space="preserve"> sealed and shaken vigorously to separate the seeds from the seed heads</w:t>
      </w:r>
      <w:r w:rsidR="007C1F05">
        <w:rPr>
          <w:rFonts w:ascii="Times New Roman" w:hAnsi="Times New Roman" w:cs="Times New Roman"/>
          <w:sz w:val="24"/>
          <w:szCs w:val="24"/>
        </w:rPr>
        <w:t xml:space="preserve"> and pappi from the seeds</w:t>
      </w:r>
      <w:r w:rsidR="0035456F">
        <w:rPr>
          <w:rFonts w:ascii="Times New Roman" w:hAnsi="Times New Roman" w:cs="Times New Roman"/>
          <w:sz w:val="24"/>
          <w:szCs w:val="24"/>
        </w:rPr>
        <w:t xml:space="preserve">; separated seeds were then sifted to remove </w:t>
      </w:r>
      <w:r>
        <w:rPr>
          <w:rFonts w:ascii="Times New Roman" w:hAnsi="Times New Roman" w:cs="Times New Roman"/>
          <w:sz w:val="24"/>
          <w:szCs w:val="24"/>
        </w:rPr>
        <w:t xml:space="preserve">spines, pappi, and other plant </w:t>
      </w:r>
      <w:r w:rsidR="0035456F">
        <w:rPr>
          <w:rFonts w:ascii="Times New Roman" w:hAnsi="Times New Roman" w:cs="Times New Roman"/>
          <w:sz w:val="24"/>
          <w:szCs w:val="24"/>
        </w:rPr>
        <w:t>debris</w:t>
      </w:r>
      <w:r>
        <w:rPr>
          <w:rFonts w:ascii="Times New Roman" w:hAnsi="Times New Roman" w:cs="Times New Roman"/>
          <w:sz w:val="24"/>
          <w:szCs w:val="24"/>
        </w:rPr>
        <w:t>,</w:t>
      </w:r>
      <w:r w:rsidR="0035456F">
        <w:rPr>
          <w:rFonts w:ascii="Times New Roman" w:hAnsi="Times New Roman" w:cs="Times New Roman"/>
          <w:sz w:val="24"/>
          <w:szCs w:val="24"/>
        </w:rPr>
        <w:t xml:space="preserve"> and</w:t>
      </w:r>
      <w:r>
        <w:rPr>
          <w:rFonts w:ascii="Times New Roman" w:hAnsi="Times New Roman" w:cs="Times New Roman"/>
          <w:sz w:val="24"/>
          <w:szCs w:val="24"/>
        </w:rPr>
        <w:t xml:space="preserve"> were then</w:t>
      </w:r>
      <w:r w:rsidR="0035456F">
        <w:rPr>
          <w:rFonts w:ascii="Times New Roman" w:hAnsi="Times New Roman" w:cs="Times New Roman"/>
          <w:sz w:val="24"/>
          <w:szCs w:val="24"/>
        </w:rPr>
        <w:t xml:space="preserve"> stored in an airtight container.</w:t>
      </w:r>
    </w:p>
    <w:p w14:paraId="7E148502" w14:textId="4787FCA0" w:rsidR="00050EEE" w:rsidRPr="00904F00" w:rsidRDefault="00D34C40" w:rsidP="00A527CB">
      <w:pPr>
        <w:spacing w:line="240" w:lineRule="auto"/>
        <w:ind w:firstLine="360"/>
        <w:jc w:val="both"/>
      </w:pPr>
      <w:r>
        <w:rPr>
          <w:rFonts w:ascii="Times New Roman" w:hAnsi="Times New Roman" w:cs="Times New Roman"/>
          <w:sz w:val="24"/>
          <w:szCs w:val="24"/>
        </w:rPr>
        <w:t>After seeds were successfully extracted</w:t>
      </w:r>
      <w:r w:rsidR="00F6155A">
        <w:rPr>
          <w:rFonts w:ascii="Times New Roman" w:hAnsi="Times New Roman" w:cs="Times New Roman"/>
          <w:sz w:val="24"/>
          <w:szCs w:val="24"/>
        </w:rPr>
        <w:t xml:space="preserve"> from the flower heads</w:t>
      </w:r>
      <w:r>
        <w:rPr>
          <w:rFonts w:ascii="Times New Roman" w:hAnsi="Times New Roman" w:cs="Times New Roman"/>
          <w:sz w:val="24"/>
          <w:szCs w:val="24"/>
        </w:rPr>
        <w:t xml:space="preserve">, </w:t>
      </w:r>
      <w:r w:rsidR="004659BE">
        <w:rPr>
          <w:rFonts w:ascii="Times New Roman" w:hAnsi="Times New Roman" w:cs="Times New Roman"/>
          <w:sz w:val="24"/>
          <w:szCs w:val="24"/>
        </w:rPr>
        <w:t>they</w:t>
      </w:r>
      <w:r>
        <w:rPr>
          <w:rFonts w:ascii="Times New Roman" w:hAnsi="Times New Roman" w:cs="Times New Roman"/>
          <w:sz w:val="24"/>
          <w:szCs w:val="24"/>
        </w:rPr>
        <w:t xml:space="preserve"> were irradiated </w:t>
      </w:r>
      <w:r w:rsidR="004659BE">
        <w:rPr>
          <w:rFonts w:ascii="Times New Roman" w:hAnsi="Times New Roman" w:cs="Times New Roman"/>
          <w:sz w:val="24"/>
          <w:szCs w:val="24"/>
        </w:rPr>
        <w:t>to ensure</w:t>
      </w:r>
      <w:r>
        <w:rPr>
          <w:rFonts w:ascii="Times New Roman" w:hAnsi="Times New Roman" w:cs="Times New Roman"/>
          <w:sz w:val="24"/>
          <w:szCs w:val="24"/>
        </w:rPr>
        <w:t xml:space="preserve"> they could be freely dispersed by ants and other insects without spreading these invasive thistles </w:t>
      </w:r>
      <w:r w:rsidR="004659BE">
        <w:rPr>
          <w:rFonts w:ascii="Times New Roman" w:hAnsi="Times New Roman" w:cs="Times New Roman"/>
          <w:sz w:val="24"/>
          <w:szCs w:val="24"/>
        </w:rPr>
        <w:t>and contaminating</w:t>
      </w:r>
      <w:r w:rsidR="00F6155A">
        <w:rPr>
          <w:rFonts w:ascii="Times New Roman" w:hAnsi="Times New Roman" w:cs="Times New Roman"/>
          <w:sz w:val="24"/>
          <w:szCs w:val="24"/>
        </w:rPr>
        <w:t xml:space="preserve"> the</w:t>
      </w:r>
      <w:r w:rsidR="004659BE">
        <w:rPr>
          <w:rFonts w:ascii="Times New Roman" w:hAnsi="Times New Roman" w:cs="Times New Roman"/>
          <w:sz w:val="24"/>
          <w:szCs w:val="24"/>
        </w:rPr>
        <w:t xml:space="preserve"> </w:t>
      </w:r>
      <w:r>
        <w:rPr>
          <w:rFonts w:ascii="Times New Roman" w:hAnsi="Times New Roman" w:cs="Times New Roman"/>
          <w:sz w:val="24"/>
          <w:szCs w:val="24"/>
        </w:rPr>
        <w:t xml:space="preserve">study site. Seeds from </w:t>
      </w:r>
      <w:r w:rsidRPr="00D34C40">
        <w:rPr>
          <w:rFonts w:ascii="Times New Roman" w:hAnsi="Times New Roman" w:cs="Times New Roman"/>
          <w:i/>
          <w:iCs/>
          <w:sz w:val="24"/>
          <w:szCs w:val="24"/>
        </w:rPr>
        <w:t>C. nutans</w:t>
      </w:r>
      <w:r w:rsidRPr="00D34C40">
        <w:rPr>
          <w:rFonts w:ascii="Times New Roman" w:hAnsi="Times New Roman" w:cs="Times New Roman"/>
          <w:sz w:val="24"/>
          <w:szCs w:val="24"/>
        </w:rPr>
        <w:t xml:space="preserve"> and </w:t>
      </w:r>
      <w:r w:rsidRPr="00D34C40">
        <w:rPr>
          <w:rFonts w:ascii="Times New Roman" w:hAnsi="Times New Roman" w:cs="Times New Roman"/>
          <w:i/>
          <w:iCs/>
          <w:sz w:val="24"/>
          <w:szCs w:val="24"/>
        </w:rPr>
        <w:t xml:space="preserve">C. </w:t>
      </w:r>
      <w:proofErr w:type="spellStart"/>
      <w:r w:rsidRPr="00D34C40">
        <w:rPr>
          <w:rFonts w:ascii="Times New Roman" w:hAnsi="Times New Roman" w:cs="Times New Roman"/>
          <w:i/>
          <w:iCs/>
          <w:sz w:val="24"/>
          <w:szCs w:val="24"/>
        </w:rPr>
        <w:t>acanthoides</w:t>
      </w:r>
      <w:proofErr w:type="spellEnd"/>
      <w:r>
        <w:rPr>
          <w:rFonts w:ascii="Times New Roman" w:hAnsi="Times New Roman" w:cs="Times New Roman"/>
          <w:sz w:val="24"/>
          <w:szCs w:val="24"/>
        </w:rPr>
        <w:t xml:space="preserve"> were irradiated using a 1000 KR dosage of gamma radiation; this dosage was demonstrated by </w:t>
      </w:r>
      <w:proofErr w:type="spellStart"/>
      <w:r w:rsidRPr="00D34C40">
        <w:rPr>
          <w:rFonts w:ascii="Times New Roman" w:hAnsi="Times New Roman" w:cs="Times New Roman"/>
          <w:sz w:val="24"/>
          <w:szCs w:val="24"/>
        </w:rPr>
        <w:t>Jongejans</w:t>
      </w:r>
      <w:proofErr w:type="spellEnd"/>
      <w:r w:rsidRPr="00D34C40">
        <w:rPr>
          <w:rFonts w:ascii="Times New Roman" w:hAnsi="Times New Roman" w:cs="Times New Roman"/>
          <w:sz w:val="24"/>
          <w:szCs w:val="24"/>
        </w:rPr>
        <w:t xml:space="preserve"> </w:t>
      </w:r>
      <w:r w:rsidRPr="00D34C40">
        <w:rPr>
          <w:rFonts w:ascii="Times New Roman" w:hAnsi="Times New Roman" w:cs="Times New Roman"/>
          <w:i/>
          <w:iCs/>
          <w:sz w:val="24"/>
          <w:szCs w:val="24"/>
        </w:rPr>
        <w:t>et al</w:t>
      </w:r>
      <w:r w:rsidRPr="00D34C40">
        <w:rPr>
          <w:rFonts w:ascii="Times New Roman" w:hAnsi="Times New Roman" w:cs="Times New Roman"/>
          <w:sz w:val="24"/>
          <w:szCs w:val="24"/>
        </w:rPr>
        <w:t>. (</w:t>
      </w:r>
      <w:r w:rsidR="00EC15D4" w:rsidRPr="00D34C40">
        <w:rPr>
          <w:rFonts w:ascii="Times New Roman" w:hAnsi="Times New Roman" w:cs="Times New Roman"/>
          <w:sz w:val="24"/>
          <w:szCs w:val="24"/>
        </w:rPr>
        <w:t>201</w:t>
      </w:r>
      <w:r w:rsidR="00EC15D4">
        <w:rPr>
          <w:rFonts w:ascii="Times New Roman" w:hAnsi="Times New Roman" w:cs="Times New Roman"/>
          <w:sz w:val="24"/>
          <w:szCs w:val="24"/>
        </w:rPr>
        <w:t>5b</w:t>
      </w:r>
      <w:r w:rsidRPr="00D34C40">
        <w:rPr>
          <w:rFonts w:ascii="Times New Roman" w:hAnsi="Times New Roman" w:cs="Times New Roman"/>
          <w:sz w:val="24"/>
          <w:szCs w:val="24"/>
        </w:rPr>
        <w:t>) to prevent any germination without affecting how attractive seeds</w:t>
      </w:r>
      <w:r>
        <w:rPr>
          <w:rFonts w:ascii="Times New Roman" w:hAnsi="Times New Roman" w:cs="Times New Roman"/>
          <w:sz w:val="24"/>
          <w:szCs w:val="24"/>
        </w:rPr>
        <w:t xml:space="preserve"> </w:t>
      </w:r>
      <w:r w:rsidR="00DC6A1F">
        <w:rPr>
          <w:rFonts w:ascii="Times New Roman" w:hAnsi="Times New Roman" w:cs="Times New Roman"/>
          <w:sz w:val="24"/>
          <w:szCs w:val="24"/>
        </w:rPr>
        <w:t xml:space="preserve">of </w:t>
      </w:r>
      <w:r>
        <w:rPr>
          <w:rFonts w:ascii="Times New Roman" w:hAnsi="Times New Roman" w:cs="Times New Roman"/>
          <w:sz w:val="24"/>
          <w:szCs w:val="24"/>
        </w:rPr>
        <w:t>either of these species</w:t>
      </w:r>
      <w:r w:rsidRPr="00D34C40">
        <w:rPr>
          <w:rFonts w:ascii="Times New Roman" w:hAnsi="Times New Roman" w:cs="Times New Roman"/>
          <w:sz w:val="24"/>
          <w:szCs w:val="24"/>
        </w:rPr>
        <w:t xml:space="preserve"> are to insects.</w:t>
      </w:r>
    </w:p>
    <w:p w14:paraId="5021B6D8" w14:textId="030BCF81" w:rsidR="00904F00" w:rsidRDefault="00D34C40" w:rsidP="007C1F05">
      <w:pPr>
        <w:spacing w:line="24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Once seeds were irradiated, </w:t>
      </w:r>
      <w:r w:rsidR="004659BE">
        <w:rPr>
          <w:rFonts w:ascii="Times New Roman" w:hAnsi="Times New Roman" w:cs="Times New Roman"/>
          <w:sz w:val="24"/>
          <w:szCs w:val="24"/>
        </w:rPr>
        <w:t>a subset of seeds from each</w:t>
      </w:r>
      <w:r w:rsidR="00F6155A">
        <w:rPr>
          <w:rFonts w:ascii="Times New Roman" w:hAnsi="Times New Roman" w:cs="Times New Roman"/>
          <w:sz w:val="24"/>
          <w:szCs w:val="24"/>
        </w:rPr>
        <w:t xml:space="preserve"> of the four combinations of</w:t>
      </w:r>
      <w:r w:rsidR="004659BE">
        <w:rPr>
          <w:rFonts w:ascii="Times New Roman" w:hAnsi="Times New Roman" w:cs="Times New Roman"/>
          <w:sz w:val="24"/>
          <w:szCs w:val="24"/>
        </w:rPr>
        <w:t xml:space="preserve"> species and warming/ambient treatment were assigned </w:t>
      </w:r>
      <w:proofErr w:type="gramStart"/>
      <w:r w:rsidR="004659BE">
        <w:rPr>
          <w:rFonts w:ascii="Times New Roman" w:hAnsi="Times New Roman" w:cs="Times New Roman"/>
          <w:sz w:val="24"/>
          <w:szCs w:val="24"/>
        </w:rPr>
        <w:t>an</w:t>
      </w:r>
      <w:proofErr w:type="gramEnd"/>
      <w:r w:rsidR="004659BE">
        <w:rPr>
          <w:rFonts w:ascii="Times New Roman" w:hAnsi="Times New Roman" w:cs="Times New Roman"/>
          <w:sz w:val="24"/>
          <w:szCs w:val="24"/>
        </w:rPr>
        <w:t xml:space="preserve"> </w:t>
      </w:r>
      <w:r w:rsidR="00DC6A1F">
        <w:rPr>
          <w:rFonts w:ascii="Times New Roman" w:hAnsi="Times New Roman" w:cs="Times New Roman"/>
          <w:sz w:val="24"/>
          <w:szCs w:val="24"/>
        </w:rPr>
        <w:t xml:space="preserve">to </w:t>
      </w:r>
      <w:proofErr w:type="spellStart"/>
      <w:r w:rsidR="004659BE">
        <w:rPr>
          <w:rFonts w:ascii="Times New Roman" w:hAnsi="Times New Roman" w:cs="Times New Roman"/>
          <w:sz w:val="24"/>
          <w:szCs w:val="24"/>
        </w:rPr>
        <w:t>elaoisome</w:t>
      </w:r>
      <w:proofErr w:type="spellEnd"/>
      <w:r w:rsidR="004659BE">
        <w:rPr>
          <w:rFonts w:ascii="Times New Roman" w:hAnsi="Times New Roman" w:cs="Times New Roman"/>
          <w:sz w:val="24"/>
          <w:szCs w:val="24"/>
        </w:rPr>
        <w:t xml:space="preserve"> removal treatment.</w:t>
      </w:r>
      <w:r>
        <w:rPr>
          <w:rFonts w:ascii="Times New Roman" w:hAnsi="Times New Roman" w:cs="Times New Roman"/>
          <w:sz w:val="24"/>
          <w:szCs w:val="24"/>
        </w:rPr>
        <w:t xml:space="preserve"> </w:t>
      </w:r>
      <w:proofErr w:type="spellStart"/>
      <w:r w:rsidRPr="00D34C40">
        <w:rPr>
          <w:rFonts w:ascii="Times New Roman" w:hAnsi="Times New Roman" w:cs="Times New Roman"/>
          <w:sz w:val="24"/>
          <w:szCs w:val="24"/>
        </w:rPr>
        <w:t>Elaiosomes</w:t>
      </w:r>
      <w:proofErr w:type="spellEnd"/>
      <w:r w:rsidRPr="00D34C40">
        <w:rPr>
          <w:rFonts w:ascii="Times New Roman" w:hAnsi="Times New Roman" w:cs="Times New Roman"/>
          <w:sz w:val="24"/>
          <w:szCs w:val="24"/>
        </w:rPr>
        <w:t xml:space="preserve"> were removed </w:t>
      </w:r>
      <w:r w:rsidR="00E95559">
        <w:rPr>
          <w:rFonts w:ascii="Times New Roman" w:hAnsi="Times New Roman" w:cs="Times New Roman"/>
          <w:sz w:val="24"/>
          <w:szCs w:val="24"/>
        </w:rPr>
        <w:t>b</w:t>
      </w:r>
      <w:r w:rsidRPr="00D34C40">
        <w:rPr>
          <w:rFonts w:ascii="Times New Roman" w:hAnsi="Times New Roman" w:cs="Times New Roman"/>
          <w:sz w:val="24"/>
          <w:szCs w:val="24"/>
        </w:rPr>
        <w:t>y holding the seed with a pair of forceps</w:t>
      </w:r>
      <w:r w:rsidR="004659BE">
        <w:rPr>
          <w:rFonts w:ascii="Times New Roman" w:hAnsi="Times New Roman" w:cs="Times New Roman"/>
          <w:sz w:val="24"/>
          <w:szCs w:val="24"/>
        </w:rPr>
        <w:t xml:space="preserve">, aligning the flattest side of the seed parallel to the workbench, </w:t>
      </w:r>
      <w:r w:rsidRPr="00D34C40">
        <w:rPr>
          <w:rFonts w:ascii="Times New Roman" w:hAnsi="Times New Roman" w:cs="Times New Roman"/>
          <w:sz w:val="24"/>
          <w:szCs w:val="24"/>
        </w:rPr>
        <w:t xml:space="preserve">and </w:t>
      </w:r>
      <w:r w:rsidR="004659BE">
        <w:rPr>
          <w:rFonts w:ascii="Times New Roman" w:hAnsi="Times New Roman" w:cs="Times New Roman"/>
          <w:sz w:val="24"/>
          <w:szCs w:val="24"/>
        </w:rPr>
        <w:t xml:space="preserve">then </w:t>
      </w:r>
      <w:r w:rsidRPr="00D34C40">
        <w:rPr>
          <w:rFonts w:ascii="Times New Roman" w:hAnsi="Times New Roman" w:cs="Times New Roman"/>
          <w:sz w:val="24"/>
          <w:szCs w:val="24"/>
        </w:rPr>
        <w:t xml:space="preserve">using a teasing needle to press the </w:t>
      </w:r>
      <w:proofErr w:type="spellStart"/>
      <w:r w:rsidRPr="00D34C40">
        <w:rPr>
          <w:rFonts w:ascii="Times New Roman" w:hAnsi="Times New Roman" w:cs="Times New Roman"/>
          <w:sz w:val="24"/>
          <w:szCs w:val="24"/>
        </w:rPr>
        <w:t>elaiosome</w:t>
      </w:r>
      <w:proofErr w:type="spellEnd"/>
      <w:r w:rsidRPr="00D34C40">
        <w:rPr>
          <w:rFonts w:ascii="Times New Roman" w:hAnsi="Times New Roman" w:cs="Times New Roman"/>
          <w:sz w:val="24"/>
          <w:szCs w:val="24"/>
        </w:rPr>
        <w:t xml:space="preserve"> against the workbench until it was severed from the seed achene.</w:t>
      </w:r>
      <w:r>
        <w:rPr>
          <w:rFonts w:ascii="Times New Roman" w:hAnsi="Times New Roman" w:cs="Times New Roman"/>
          <w:sz w:val="24"/>
          <w:szCs w:val="24"/>
        </w:rPr>
        <w:t xml:space="preserve"> </w:t>
      </w:r>
      <w:r w:rsidRPr="00D34C40">
        <w:rPr>
          <w:rFonts w:ascii="Times New Roman" w:hAnsi="Times New Roman" w:cs="Times New Roman"/>
          <w:sz w:val="24"/>
          <w:szCs w:val="24"/>
        </w:rPr>
        <w:t xml:space="preserve">In instances where the </w:t>
      </w:r>
      <w:proofErr w:type="spellStart"/>
      <w:r w:rsidRPr="00D34C40">
        <w:rPr>
          <w:rFonts w:ascii="Times New Roman" w:hAnsi="Times New Roman" w:cs="Times New Roman"/>
          <w:sz w:val="24"/>
          <w:szCs w:val="24"/>
        </w:rPr>
        <w:t>elaiosome</w:t>
      </w:r>
      <w:proofErr w:type="spellEnd"/>
      <w:r w:rsidRPr="00D34C40">
        <w:rPr>
          <w:rFonts w:ascii="Times New Roman" w:hAnsi="Times New Roman" w:cs="Times New Roman"/>
          <w:sz w:val="24"/>
          <w:szCs w:val="24"/>
        </w:rPr>
        <w:t xml:space="preserve"> did not cleanly separate, the teasing needle was used to gently dig out the remainder of the </w:t>
      </w:r>
      <w:proofErr w:type="spellStart"/>
      <w:r w:rsidRPr="00D34C40">
        <w:rPr>
          <w:rFonts w:ascii="Times New Roman" w:hAnsi="Times New Roman" w:cs="Times New Roman"/>
          <w:sz w:val="24"/>
          <w:szCs w:val="24"/>
        </w:rPr>
        <w:t>elaiosome</w:t>
      </w:r>
      <w:proofErr w:type="spellEnd"/>
      <w:r w:rsidRPr="00D34C40">
        <w:rPr>
          <w:rFonts w:ascii="Times New Roman" w:hAnsi="Times New Roman" w:cs="Times New Roman"/>
          <w:sz w:val="24"/>
          <w:szCs w:val="24"/>
        </w:rPr>
        <w:t xml:space="preserve"> from the achene.</w:t>
      </w:r>
      <w:r>
        <w:rPr>
          <w:rFonts w:ascii="Times New Roman" w:hAnsi="Times New Roman" w:cs="Times New Roman"/>
          <w:sz w:val="24"/>
          <w:szCs w:val="24"/>
        </w:rPr>
        <w:t xml:space="preserve"> </w:t>
      </w:r>
      <w:r w:rsidRPr="00D34C40">
        <w:rPr>
          <w:rFonts w:ascii="Times New Roman" w:hAnsi="Times New Roman" w:cs="Times New Roman"/>
          <w:sz w:val="24"/>
          <w:szCs w:val="24"/>
        </w:rPr>
        <w:t xml:space="preserve">Seeds not receiving the </w:t>
      </w:r>
      <w:proofErr w:type="spellStart"/>
      <w:r w:rsidRPr="00D34C40">
        <w:rPr>
          <w:rFonts w:ascii="Times New Roman" w:hAnsi="Times New Roman" w:cs="Times New Roman"/>
          <w:sz w:val="24"/>
          <w:szCs w:val="24"/>
        </w:rPr>
        <w:t>elaiosome</w:t>
      </w:r>
      <w:proofErr w:type="spellEnd"/>
      <w:r w:rsidRPr="00D34C40">
        <w:rPr>
          <w:rFonts w:ascii="Times New Roman" w:hAnsi="Times New Roman" w:cs="Times New Roman"/>
          <w:sz w:val="24"/>
          <w:szCs w:val="24"/>
        </w:rPr>
        <w:t xml:space="preserve"> removal treatment were handled with forceps</w:t>
      </w:r>
      <w:r w:rsidR="004659BE">
        <w:rPr>
          <w:rFonts w:ascii="Times New Roman" w:hAnsi="Times New Roman" w:cs="Times New Roman"/>
          <w:sz w:val="24"/>
          <w:szCs w:val="24"/>
        </w:rPr>
        <w:t xml:space="preserve"> in the same manner mentioned above,</w:t>
      </w:r>
      <w:r w:rsidRPr="00D34C40">
        <w:rPr>
          <w:rFonts w:ascii="Times New Roman" w:hAnsi="Times New Roman" w:cs="Times New Roman"/>
          <w:sz w:val="24"/>
          <w:szCs w:val="24"/>
        </w:rPr>
        <w:t xml:space="preserve"> for approximately the same duration as the seeds whose </w:t>
      </w:r>
      <w:proofErr w:type="spellStart"/>
      <w:r w:rsidRPr="00D34C40">
        <w:rPr>
          <w:rFonts w:ascii="Times New Roman" w:hAnsi="Times New Roman" w:cs="Times New Roman"/>
          <w:sz w:val="24"/>
          <w:szCs w:val="24"/>
        </w:rPr>
        <w:t>elaiosomes</w:t>
      </w:r>
      <w:proofErr w:type="spellEnd"/>
      <w:r w:rsidRPr="00D34C40">
        <w:rPr>
          <w:rFonts w:ascii="Times New Roman" w:hAnsi="Times New Roman" w:cs="Times New Roman"/>
          <w:sz w:val="24"/>
          <w:szCs w:val="24"/>
        </w:rPr>
        <w:t xml:space="preserve"> were removed; this was done so that possible differences in experimental outcomes could not be attributed to differences in the way the seeds were handled.</w:t>
      </w:r>
      <w:r w:rsidR="0055327E">
        <w:rPr>
          <w:rFonts w:ascii="Times New Roman" w:hAnsi="Times New Roman" w:cs="Times New Roman"/>
          <w:sz w:val="24"/>
          <w:szCs w:val="24"/>
        </w:rPr>
        <w:t xml:space="preserve"> After seeds had their </w:t>
      </w:r>
      <w:proofErr w:type="spellStart"/>
      <w:r w:rsidR="0055327E">
        <w:rPr>
          <w:rFonts w:ascii="Times New Roman" w:hAnsi="Times New Roman" w:cs="Times New Roman"/>
          <w:sz w:val="24"/>
          <w:szCs w:val="24"/>
        </w:rPr>
        <w:t>elaiosomes</w:t>
      </w:r>
      <w:proofErr w:type="spellEnd"/>
      <w:r w:rsidR="0055327E">
        <w:rPr>
          <w:rFonts w:ascii="Times New Roman" w:hAnsi="Times New Roman" w:cs="Times New Roman"/>
          <w:sz w:val="24"/>
          <w:szCs w:val="24"/>
        </w:rPr>
        <w:t xml:space="preserve"> removed and the control seeds were handled appropriately, seeds were again placed in airtight containers based on treatment type.</w:t>
      </w:r>
    </w:p>
    <w:p w14:paraId="0B466C29" w14:textId="46F35553" w:rsidR="00813613" w:rsidRPr="00813613" w:rsidRDefault="0055327E" w:rsidP="007C1F05">
      <w:pPr>
        <w:spacing w:line="240" w:lineRule="auto"/>
        <w:ind w:firstLine="360"/>
        <w:jc w:val="both"/>
      </w:pPr>
      <w:r>
        <w:rPr>
          <w:rFonts w:ascii="Times New Roman" w:hAnsi="Times New Roman" w:cs="Times New Roman"/>
          <w:sz w:val="24"/>
          <w:szCs w:val="24"/>
        </w:rPr>
        <w:t xml:space="preserve">Seed depots were then </w:t>
      </w:r>
      <w:r w:rsidRPr="0055327E">
        <w:rPr>
          <w:rFonts w:ascii="Times New Roman" w:hAnsi="Times New Roman" w:cs="Times New Roman"/>
          <w:sz w:val="24"/>
          <w:szCs w:val="24"/>
        </w:rPr>
        <w:t>constructed to serve as points where insects could easily access and remove seeds.</w:t>
      </w:r>
      <w:r>
        <w:rPr>
          <w:rFonts w:ascii="Times New Roman" w:hAnsi="Times New Roman" w:cs="Times New Roman"/>
          <w:sz w:val="24"/>
          <w:szCs w:val="24"/>
        </w:rPr>
        <w:t xml:space="preserve"> All depots </w:t>
      </w:r>
      <w:r w:rsidRPr="0055327E">
        <w:rPr>
          <w:rFonts w:ascii="Times New Roman" w:hAnsi="Times New Roman" w:cs="Times New Roman"/>
          <w:sz w:val="24"/>
          <w:szCs w:val="24"/>
        </w:rPr>
        <w:t>were constructed using 95 mm</w:t>
      </w:r>
      <w:r>
        <w:rPr>
          <w:rFonts w:ascii="Times New Roman" w:hAnsi="Times New Roman" w:cs="Times New Roman"/>
          <w:sz w:val="24"/>
          <w:szCs w:val="24"/>
        </w:rPr>
        <w:t xml:space="preserve"> diameter</w:t>
      </w:r>
      <w:r w:rsidRPr="0055327E">
        <w:rPr>
          <w:rFonts w:ascii="Times New Roman" w:hAnsi="Times New Roman" w:cs="Times New Roman"/>
          <w:sz w:val="24"/>
          <w:szCs w:val="24"/>
        </w:rPr>
        <w:t xml:space="preserve"> petri dishes with a 15 cm tall </w:t>
      </w:r>
      <w:r>
        <w:rPr>
          <w:rFonts w:ascii="Times New Roman" w:hAnsi="Times New Roman" w:cs="Times New Roman"/>
          <w:sz w:val="24"/>
          <w:szCs w:val="24"/>
        </w:rPr>
        <w:t>edge</w:t>
      </w:r>
      <w:r w:rsidRPr="0055327E">
        <w:rPr>
          <w:rFonts w:ascii="Times New Roman" w:hAnsi="Times New Roman" w:cs="Times New Roman"/>
          <w:sz w:val="24"/>
          <w:szCs w:val="24"/>
        </w:rPr>
        <w:t xml:space="preserve"> and placing black sandpaper at the bottom to mimic the appearance of soil</w:t>
      </w:r>
      <w:r w:rsidR="00DC6A1F">
        <w:rPr>
          <w:rFonts w:ascii="Times New Roman" w:hAnsi="Times New Roman" w:cs="Times New Roman"/>
          <w:sz w:val="24"/>
          <w:szCs w:val="24"/>
        </w:rPr>
        <w:t xml:space="preserve"> (</w:t>
      </w:r>
      <w:proofErr w:type="spellStart"/>
      <w:r w:rsidR="00DC6A1F" w:rsidRPr="0055327E">
        <w:rPr>
          <w:rFonts w:ascii="Times New Roman" w:hAnsi="Times New Roman" w:cs="Times New Roman"/>
          <w:sz w:val="24"/>
          <w:szCs w:val="24"/>
        </w:rPr>
        <w:t>Jongejans</w:t>
      </w:r>
      <w:proofErr w:type="spellEnd"/>
      <w:r w:rsidR="00DC6A1F" w:rsidRPr="0055327E">
        <w:rPr>
          <w:rFonts w:ascii="Times New Roman" w:hAnsi="Times New Roman" w:cs="Times New Roman"/>
          <w:sz w:val="24"/>
          <w:szCs w:val="24"/>
        </w:rPr>
        <w:t xml:space="preserve"> </w:t>
      </w:r>
      <w:r w:rsidR="00DC6A1F" w:rsidRPr="009532F2">
        <w:rPr>
          <w:rFonts w:ascii="Times New Roman" w:hAnsi="Times New Roman" w:cs="Times New Roman"/>
          <w:i/>
          <w:iCs/>
          <w:sz w:val="24"/>
          <w:szCs w:val="24"/>
        </w:rPr>
        <w:t>et al</w:t>
      </w:r>
      <w:r w:rsidR="00DC6A1F" w:rsidRPr="0055327E">
        <w:rPr>
          <w:rFonts w:ascii="Times New Roman" w:hAnsi="Times New Roman" w:cs="Times New Roman"/>
          <w:sz w:val="24"/>
          <w:szCs w:val="24"/>
        </w:rPr>
        <w:t>. (</w:t>
      </w:r>
      <w:r w:rsidR="00EC15D4" w:rsidRPr="0055327E">
        <w:rPr>
          <w:rFonts w:ascii="Times New Roman" w:hAnsi="Times New Roman" w:cs="Times New Roman"/>
          <w:sz w:val="24"/>
          <w:szCs w:val="24"/>
        </w:rPr>
        <w:t>201</w:t>
      </w:r>
      <w:r w:rsidR="00EC15D4">
        <w:rPr>
          <w:rFonts w:ascii="Times New Roman" w:hAnsi="Times New Roman" w:cs="Times New Roman"/>
          <w:sz w:val="24"/>
          <w:szCs w:val="24"/>
        </w:rPr>
        <w:t>5b</w:t>
      </w:r>
      <w:r w:rsidR="00DC6A1F" w:rsidRPr="0055327E">
        <w:rPr>
          <w:rFonts w:ascii="Times New Roman" w:hAnsi="Times New Roman" w:cs="Times New Roman"/>
          <w:sz w:val="24"/>
          <w:szCs w:val="24"/>
        </w:rPr>
        <w:t>)</w:t>
      </w:r>
      <w:r w:rsidR="00DC6A1F">
        <w:rPr>
          <w:rFonts w:ascii="Times New Roman" w:hAnsi="Times New Roman" w:cs="Times New Roman"/>
          <w:sz w:val="24"/>
          <w:szCs w:val="24"/>
        </w:rPr>
        <w:t>)</w:t>
      </w:r>
      <w:r w:rsidRPr="0055327E">
        <w:rPr>
          <w:rFonts w:ascii="Times New Roman" w:hAnsi="Times New Roman" w:cs="Times New Roman"/>
          <w:sz w:val="24"/>
          <w:szCs w:val="24"/>
        </w:rPr>
        <w:t>.</w:t>
      </w:r>
      <w:r w:rsidR="00A90D75">
        <w:rPr>
          <w:rFonts w:ascii="Times New Roman" w:hAnsi="Times New Roman" w:cs="Times New Roman"/>
          <w:sz w:val="24"/>
          <w:szCs w:val="24"/>
        </w:rPr>
        <w:t xml:space="preserve"> Sandpaper was </w:t>
      </w:r>
      <w:r w:rsidR="00DC6A1F">
        <w:rPr>
          <w:rFonts w:ascii="Times New Roman" w:hAnsi="Times New Roman" w:cs="Times New Roman"/>
          <w:sz w:val="24"/>
          <w:szCs w:val="24"/>
        </w:rPr>
        <w:t xml:space="preserve">glued </w:t>
      </w:r>
      <w:r w:rsidR="00A90D75">
        <w:rPr>
          <w:rFonts w:ascii="Times New Roman" w:hAnsi="Times New Roman" w:cs="Times New Roman"/>
          <w:sz w:val="24"/>
          <w:szCs w:val="24"/>
        </w:rPr>
        <w:t xml:space="preserve">to the bottom of the petri dish </w:t>
      </w:r>
      <w:r w:rsidR="00DC6A1F">
        <w:rPr>
          <w:rFonts w:ascii="Times New Roman" w:hAnsi="Times New Roman" w:cs="Times New Roman"/>
          <w:sz w:val="24"/>
          <w:szCs w:val="24"/>
        </w:rPr>
        <w:t>to prevent</w:t>
      </w:r>
      <w:r w:rsidR="00A90D75">
        <w:rPr>
          <w:rFonts w:ascii="Times New Roman" w:hAnsi="Times New Roman" w:cs="Times New Roman"/>
          <w:sz w:val="24"/>
          <w:szCs w:val="24"/>
        </w:rPr>
        <w:t xml:space="preserve"> warping or movement of the paper due to wind, moisture, sunlight exposure, or insect activity.</w:t>
      </w:r>
      <w:r w:rsidR="009532F2">
        <w:rPr>
          <w:rFonts w:ascii="Times New Roman" w:hAnsi="Times New Roman" w:cs="Times New Roman"/>
          <w:sz w:val="24"/>
          <w:szCs w:val="24"/>
        </w:rPr>
        <w:t xml:space="preserve"> Once the depots were constructed, each one was </w:t>
      </w:r>
      <w:r w:rsidR="00DC6A1F">
        <w:rPr>
          <w:rFonts w:ascii="Times New Roman" w:hAnsi="Times New Roman" w:cs="Times New Roman"/>
          <w:sz w:val="24"/>
          <w:szCs w:val="24"/>
        </w:rPr>
        <w:t xml:space="preserve">arrayed </w:t>
      </w:r>
      <w:r w:rsidR="009532F2">
        <w:rPr>
          <w:rFonts w:ascii="Times New Roman" w:hAnsi="Times New Roman" w:cs="Times New Roman"/>
          <w:sz w:val="24"/>
          <w:szCs w:val="24"/>
        </w:rPr>
        <w:t>with</w:t>
      </w:r>
      <w:r w:rsidRPr="0055327E">
        <w:rPr>
          <w:rFonts w:ascii="Times New Roman" w:hAnsi="Times New Roman" w:cs="Times New Roman"/>
          <w:sz w:val="24"/>
          <w:szCs w:val="24"/>
        </w:rPr>
        <w:t xml:space="preserve"> 25 seeds </w:t>
      </w:r>
      <w:r>
        <w:rPr>
          <w:rFonts w:ascii="Times New Roman" w:hAnsi="Times New Roman" w:cs="Times New Roman"/>
          <w:sz w:val="24"/>
          <w:szCs w:val="24"/>
        </w:rPr>
        <w:t>near</w:t>
      </w:r>
      <w:r w:rsidRPr="0055327E">
        <w:rPr>
          <w:rFonts w:ascii="Times New Roman" w:hAnsi="Times New Roman" w:cs="Times New Roman"/>
          <w:sz w:val="24"/>
          <w:szCs w:val="24"/>
        </w:rPr>
        <w:t xml:space="preserve"> the centre of the petri dish, though spread out</w:t>
      </w:r>
      <w:r>
        <w:rPr>
          <w:rFonts w:ascii="Times New Roman" w:hAnsi="Times New Roman" w:cs="Times New Roman"/>
          <w:sz w:val="24"/>
          <w:szCs w:val="24"/>
        </w:rPr>
        <w:t xml:space="preserve"> enough</w:t>
      </w:r>
      <w:r w:rsidRPr="0055327E">
        <w:rPr>
          <w:rFonts w:ascii="Times New Roman" w:hAnsi="Times New Roman" w:cs="Times New Roman"/>
          <w:sz w:val="24"/>
          <w:szCs w:val="24"/>
        </w:rPr>
        <w:t xml:space="preserve"> so that </w:t>
      </w:r>
      <w:r>
        <w:rPr>
          <w:rFonts w:ascii="Times New Roman" w:hAnsi="Times New Roman" w:cs="Times New Roman"/>
          <w:sz w:val="24"/>
          <w:szCs w:val="24"/>
        </w:rPr>
        <w:t>seeds</w:t>
      </w:r>
      <w:r w:rsidRPr="0055327E">
        <w:rPr>
          <w:rFonts w:ascii="Times New Roman" w:hAnsi="Times New Roman" w:cs="Times New Roman"/>
          <w:sz w:val="24"/>
          <w:szCs w:val="24"/>
        </w:rPr>
        <w:t xml:space="preserve"> were not piled on top of each other</w:t>
      </w:r>
      <w:r>
        <w:rPr>
          <w:rFonts w:ascii="Times New Roman" w:hAnsi="Times New Roman" w:cs="Times New Roman"/>
          <w:sz w:val="24"/>
          <w:szCs w:val="24"/>
        </w:rPr>
        <w:t>.</w:t>
      </w:r>
      <w:r w:rsidR="009532F2">
        <w:rPr>
          <w:rFonts w:ascii="Times New Roman" w:hAnsi="Times New Roman" w:cs="Times New Roman"/>
          <w:sz w:val="24"/>
          <w:szCs w:val="24"/>
        </w:rPr>
        <w:t xml:space="preserve"> </w:t>
      </w:r>
      <w:commentRangeStart w:id="23"/>
      <w:commentRangeStart w:id="24"/>
      <w:r w:rsidR="009532F2">
        <w:rPr>
          <w:rFonts w:ascii="Times New Roman" w:hAnsi="Times New Roman" w:cs="Times New Roman"/>
          <w:sz w:val="24"/>
          <w:szCs w:val="24"/>
        </w:rPr>
        <w:t xml:space="preserve">All depots were prepared in a controlled environment and were transported to the field site, rather than being constructed </w:t>
      </w:r>
      <w:r w:rsidR="009532F2">
        <w:rPr>
          <w:rFonts w:ascii="Times New Roman" w:hAnsi="Times New Roman" w:cs="Times New Roman"/>
          <w:i/>
          <w:iCs/>
          <w:sz w:val="24"/>
          <w:szCs w:val="24"/>
        </w:rPr>
        <w:t>in situ</w:t>
      </w:r>
      <w:r w:rsidR="009532F2">
        <w:rPr>
          <w:rFonts w:ascii="Times New Roman" w:hAnsi="Times New Roman" w:cs="Times New Roman"/>
          <w:sz w:val="24"/>
          <w:szCs w:val="24"/>
        </w:rPr>
        <w:t xml:space="preserve">. </w:t>
      </w:r>
      <w:commentRangeEnd w:id="23"/>
      <w:r w:rsidR="00DC6A1F">
        <w:rPr>
          <w:rStyle w:val="CommentReference"/>
        </w:rPr>
        <w:commentReference w:id="23"/>
      </w:r>
      <w:commentRangeEnd w:id="24"/>
      <w:r w:rsidR="00C45936">
        <w:rPr>
          <w:rStyle w:val="CommentReference"/>
        </w:rPr>
        <w:commentReference w:id="24"/>
      </w:r>
    </w:p>
    <w:p w14:paraId="58B2E26A" w14:textId="77777777" w:rsidR="00813613" w:rsidRPr="00813613" w:rsidRDefault="00813613" w:rsidP="00831A17">
      <w:pPr>
        <w:jc w:val="both"/>
      </w:pPr>
    </w:p>
    <w:p w14:paraId="04E0579C" w14:textId="009F3D5B" w:rsidR="00A90D75" w:rsidRPr="00F30DC8" w:rsidRDefault="00A90D75" w:rsidP="007C1F05">
      <w:pPr>
        <w:spacing w:line="240" w:lineRule="auto"/>
        <w:jc w:val="both"/>
        <w:rPr>
          <w:rFonts w:ascii="Times New Roman" w:hAnsi="Times New Roman" w:cs="Times New Roman"/>
          <w:b/>
          <w:bCs/>
          <w:i/>
          <w:iCs/>
          <w:sz w:val="24"/>
          <w:szCs w:val="24"/>
        </w:rPr>
      </w:pPr>
      <w:r>
        <w:rPr>
          <w:rFonts w:ascii="Times New Roman" w:hAnsi="Times New Roman" w:cs="Times New Roman"/>
          <w:b/>
          <w:bCs/>
          <w:i/>
          <w:iCs/>
          <w:sz w:val="24"/>
          <w:szCs w:val="24"/>
        </w:rPr>
        <w:lastRenderedPageBreak/>
        <w:t>Experimental setup</w:t>
      </w:r>
    </w:p>
    <w:p w14:paraId="294BEC1F" w14:textId="3698B14F" w:rsidR="00B74FB8" w:rsidRDefault="004802DF" w:rsidP="007C1F05">
      <w:pPr>
        <w:spacing w:line="240" w:lineRule="auto"/>
        <w:ind w:firstLine="360"/>
        <w:jc w:val="both"/>
        <w:rPr>
          <w:rFonts w:ascii="Times New Roman" w:hAnsi="Times New Roman" w:cs="Times New Roman"/>
          <w:sz w:val="24"/>
          <w:szCs w:val="24"/>
        </w:rPr>
      </w:pPr>
      <w:r>
        <w:rPr>
          <w:rFonts w:ascii="Times New Roman" w:hAnsi="Times New Roman" w:cs="Times New Roman"/>
          <w:sz w:val="24"/>
          <w:szCs w:val="24"/>
        </w:rPr>
        <w:t>The seed removal experiment was conducted at the</w:t>
      </w:r>
      <w:r w:rsidR="00A50152">
        <w:rPr>
          <w:rFonts w:ascii="Times New Roman" w:hAnsi="Times New Roman" w:cs="Times New Roman"/>
          <w:sz w:val="24"/>
          <w:szCs w:val="24"/>
        </w:rPr>
        <w:t xml:space="preserve"> </w:t>
      </w:r>
      <w:r w:rsidR="00A50152" w:rsidRPr="00283B6D">
        <w:rPr>
          <w:rFonts w:ascii="Times New Roman" w:hAnsi="Times New Roman" w:cs="Times New Roman"/>
          <w:sz w:val="24"/>
          <w:szCs w:val="24"/>
        </w:rPr>
        <w:t>Russell E. Larson Agricultural Research Farm in Rock Springs, Pennsylvania</w:t>
      </w:r>
      <w:r w:rsidR="00A50152">
        <w:rPr>
          <w:rFonts w:ascii="Times New Roman" w:hAnsi="Times New Roman" w:cs="Times New Roman"/>
          <w:sz w:val="24"/>
          <w:szCs w:val="24"/>
        </w:rPr>
        <w:t>, which is the</w:t>
      </w:r>
      <w:r>
        <w:rPr>
          <w:rFonts w:ascii="Times New Roman" w:hAnsi="Times New Roman" w:cs="Times New Roman"/>
          <w:sz w:val="24"/>
          <w:szCs w:val="24"/>
        </w:rPr>
        <w:t xml:space="preserve"> same study site </w:t>
      </w:r>
      <w:r w:rsidR="00334F10">
        <w:rPr>
          <w:rFonts w:ascii="Times New Roman" w:hAnsi="Times New Roman" w:cs="Times New Roman"/>
          <w:sz w:val="24"/>
          <w:szCs w:val="24"/>
        </w:rPr>
        <w:t xml:space="preserve">at which the </w:t>
      </w:r>
      <w:r w:rsidR="00A50152">
        <w:rPr>
          <w:rFonts w:ascii="Times New Roman" w:hAnsi="Times New Roman" w:cs="Times New Roman"/>
          <w:sz w:val="24"/>
          <w:szCs w:val="24"/>
        </w:rPr>
        <w:t xml:space="preserve">experiment from which the seeds were derived was conducted. </w:t>
      </w:r>
      <w:r w:rsidR="009847B2">
        <w:rPr>
          <w:rFonts w:ascii="Times New Roman" w:hAnsi="Times New Roman" w:cs="Times New Roman"/>
          <w:sz w:val="24"/>
          <w:szCs w:val="24"/>
        </w:rPr>
        <w:t>S</w:t>
      </w:r>
      <w:r w:rsidR="00F30DC8">
        <w:rPr>
          <w:rFonts w:ascii="Times New Roman" w:hAnsi="Times New Roman" w:cs="Times New Roman"/>
          <w:sz w:val="24"/>
          <w:szCs w:val="24"/>
        </w:rPr>
        <w:t xml:space="preserve">eed depots were arranged </w:t>
      </w:r>
      <w:r w:rsidR="00A50152">
        <w:rPr>
          <w:rFonts w:ascii="Times New Roman" w:hAnsi="Times New Roman" w:cs="Times New Roman"/>
          <w:sz w:val="24"/>
          <w:szCs w:val="24"/>
        </w:rPr>
        <w:t>over</w:t>
      </w:r>
      <w:r w:rsidR="00F30DC8">
        <w:rPr>
          <w:rFonts w:ascii="Times New Roman" w:hAnsi="Times New Roman" w:cs="Times New Roman"/>
          <w:sz w:val="24"/>
          <w:szCs w:val="24"/>
        </w:rPr>
        <w:t xml:space="preserve"> an 8 x 10 grid</w:t>
      </w:r>
      <w:r w:rsidR="00A50152">
        <w:rPr>
          <w:rFonts w:ascii="Times New Roman" w:hAnsi="Times New Roman" w:cs="Times New Roman"/>
          <w:sz w:val="24"/>
          <w:szCs w:val="24"/>
        </w:rPr>
        <w:t xml:space="preserve"> in a small field approximately 50 m from the location of the warming experiment</w:t>
      </w:r>
      <w:r w:rsidR="00F30DC8">
        <w:rPr>
          <w:rFonts w:ascii="Times New Roman" w:hAnsi="Times New Roman" w:cs="Times New Roman"/>
          <w:sz w:val="24"/>
          <w:szCs w:val="24"/>
        </w:rPr>
        <w:t>, with individual</w:t>
      </w:r>
      <w:r w:rsidR="00A50152">
        <w:rPr>
          <w:rFonts w:ascii="Times New Roman" w:hAnsi="Times New Roman" w:cs="Times New Roman"/>
          <w:sz w:val="24"/>
          <w:szCs w:val="24"/>
        </w:rPr>
        <w:t xml:space="preserve"> seed</w:t>
      </w:r>
      <w:r w:rsidR="00F30DC8">
        <w:rPr>
          <w:rFonts w:ascii="Times New Roman" w:hAnsi="Times New Roman" w:cs="Times New Roman"/>
          <w:sz w:val="24"/>
          <w:szCs w:val="24"/>
        </w:rPr>
        <w:t xml:space="preserve"> depots spaced 1 m apart. </w:t>
      </w:r>
      <w:r w:rsidR="00A90D75" w:rsidRPr="00A90D75">
        <w:rPr>
          <w:rFonts w:ascii="Times New Roman" w:hAnsi="Times New Roman" w:cs="Times New Roman"/>
          <w:sz w:val="24"/>
          <w:szCs w:val="24"/>
        </w:rPr>
        <w:t>Seeds within a particular seed depot represent</w:t>
      </w:r>
      <w:r w:rsidR="00A50152">
        <w:rPr>
          <w:rFonts w:ascii="Times New Roman" w:hAnsi="Times New Roman" w:cs="Times New Roman"/>
          <w:sz w:val="24"/>
          <w:szCs w:val="24"/>
        </w:rPr>
        <w:t>ed</w:t>
      </w:r>
      <w:r w:rsidR="00A90D75" w:rsidRPr="00A90D75">
        <w:rPr>
          <w:rFonts w:ascii="Times New Roman" w:hAnsi="Times New Roman" w:cs="Times New Roman"/>
          <w:sz w:val="24"/>
          <w:szCs w:val="24"/>
        </w:rPr>
        <w:t xml:space="preserve"> one of eight unique combinations of species (</w:t>
      </w:r>
      <w:r w:rsidR="00A90D75" w:rsidRPr="00663AF0">
        <w:rPr>
          <w:rFonts w:ascii="Times New Roman" w:hAnsi="Times New Roman" w:cs="Times New Roman"/>
          <w:i/>
          <w:iCs/>
          <w:sz w:val="24"/>
          <w:szCs w:val="24"/>
        </w:rPr>
        <w:t>C. nutans</w:t>
      </w:r>
      <w:r w:rsidR="00A90D75" w:rsidRPr="00A90D75">
        <w:rPr>
          <w:rFonts w:ascii="Times New Roman" w:hAnsi="Times New Roman" w:cs="Times New Roman"/>
          <w:sz w:val="24"/>
          <w:szCs w:val="24"/>
        </w:rPr>
        <w:t xml:space="preserve"> vs </w:t>
      </w:r>
      <w:r w:rsidR="00A90D75" w:rsidRPr="00663AF0">
        <w:rPr>
          <w:rFonts w:ascii="Times New Roman" w:hAnsi="Times New Roman" w:cs="Times New Roman"/>
          <w:i/>
          <w:iCs/>
          <w:sz w:val="24"/>
          <w:szCs w:val="24"/>
        </w:rPr>
        <w:t xml:space="preserve">C. </w:t>
      </w:r>
      <w:proofErr w:type="spellStart"/>
      <w:r w:rsidR="00A90D75" w:rsidRPr="00663AF0">
        <w:rPr>
          <w:rFonts w:ascii="Times New Roman" w:hAnsi="Times New Roman" w:cs="Times New Roman"/>
          <w:i/>
          <w:iCs/>
          <w:sz w:val="24"/>
          <w:szCs w:val="24"/>
        </w:rPr>
        <w:t>acanthoides</w:t>
      </w:r>
      <w:proofErr w:type="spellEnd"/>
      <w:r w:rsidR="00A90D75" w:rsidRPr="00A90D75">
        <w:rPr>
          <w:rFonts w:ascii="Times New Roman" w:hAnsi="Times New Roman" w:cs="Times New Roman"/>
          <w:sz w:val="24"/>
          <w:szCs w:val="24"/>
        </w:rPr>
        <w:t xml:space="preserve">), warming treatment (warmed vs </w:t>
      </w:r>
      <w:proofErr w:type="spellStart"/>
      <w:r w:rsidR="00A90D75" w:rsidRPr="00A90D75">
        <w:rPr>
          <w:rFonts w:ascii="Times New Roman" w:hAnsi="Times New Roman" w:cs="Times New Roman"/>
          <w:sz w:val="24"/>
          <w:szCs w:val="24"/>
        </w:rPr>
        <w:t>unwarmed</w:t>
      </w:r>
      <w:proofErr w:type="spellEnd"/>
      <w:r w:rsidR="00A90D75" w:rsidRPr="00A90D75">
        <w:rPr>
          <w:rFonts w:ascii="Times New Roman" w:hAnsi="Times New Roman" w:cs="Times New Roman"/>
          <w:sz w:val="24"/>
          <w:szCs w:val="24"/>
        </w:rPr>
        <w:t xml:space="preserve">), and </w:t>
      </w:r>
      <w:proofErr w:type="spellStart"/>
      <w:r w:rsidR="00A90D75" w:rsidRPr="00A90D75">
        <w:rPr>
          <w:rFonts w:ascii="Times New Roman" w:hAnsi="Times New Roman" w:cs="Times New Roman"/>
          <w:sz w:val="24"/>
          <w:szCs w:val="24"/>
        </w:rPr>
        <w:t>elaiosome</w:t>
      </w:r>
      <w:proofErr w:type="spellEnd"/>
      <w:r w:rsidR="00A50152">
        <w:rPr>
          <w:rFonts w:ascii="Times New Roman" w:hAnsi="Times New Roman" w:cs="Times New Roman"/>
          <w:sz w:val="24"/>
          <w:szCs w:val="24"/>
        </w:rPr>
        <w:t xml:space="preserve"> treatment</w:t>
      </w:r>
      <w:r w:rsidR="00A90D75" w:rsidRPr="00A90D75">
        <w:rPr>
          <w:rFonts w:ascii="Times New Roman" w:hAnsi="Times New Roman" w:cs="Times New Roman"/>
          <w:sz w:val="24"/>
          <w:szCs w:val="24"/>
        </w:rPr>
        <w:t xml:space="preserve"> (present vs absent)</w:t>
      </w:r>
      <w:r w:rsidR="00681A1E">
        <w:rPr>
          <w:rFonts w:ascii="Times New Roman" w:hAnsi="Times New Roman" w:cs="Times New Roman"/>
          <w:sz w:val="24"/>
          <w:szCs w:val="24"/>
        </w:rPr>
        <w:t xml:space="preserve">; </w:t>
      </w:r>
      <w:r w:rsidR="00A90D75">
        <w:rPr>
          <w:rFonts w:ascii="Times New Roman" w:hAnsi="Times New Roman" w:cs="Times New Roman"/>
          <w:sz w:val="24"/>
          <w:szCs w:val="24"/>
        </w:rPr>
        <w:t>each row of eight</w:t>
      </w:r>
      <w:r w:rsidR="00663AF0">
        <w:rPr>
          <w:rFonts w:ascii="Times New Roman" w:hAnsi="Times New Roman" w:cs="Times New Roman"/>
          <w:sz w:val="24"/>
          <w:szCs w:val="24"/>
        </w:rPr>
        <w:t xml:space="preserve"> depots</w:t>
      </w:r>
      <w:r w:rsidR="00A90D75">
        <w:rPr>
          <w:rFonts w:ascii="Times New Roman" w:hAnsi="Times New Roman" w:cs="Times New Roman"/>
          <w:sz w:val="24"/>
          <w:szCs w:val="24"/>
        </w:rPr>
        <w:t xml:space="preserve"> contained a randomised arrangement of these eight unique treatment combinations</w:t>
      </w:r>
      <w:r w:rsidR="00681A1E">
        <w:rPr>
          <w:rFonts w:ascii="Times New Roman" w:hAnsi="Times New Roman" w:cs="Times New Roman"/>
          <w:sz w:val="24"/>
          <w:szCs w:val="24"/>
        </w:rPr>
        <w:t>, for a total of 10 depots for each treatment combination across the 8 blocked rows</w:t>
      </w:r>
      <w:r w:rsidR="00A90D75">
        <w:rPr>
          <w:rFonts w:ascii="Times New Roman" w:hAnsi="Times New Roman" w:cs="Times New Roman"/>
          <w:sz w:val="24"/>
          <w:szCs w:val="24"/>
        </w:rPr>
        <w:t>. Before placing each depot, the small patch of vegetation below was trimmed and lightly compacted so</w:t>
      </w:r>
      <w:r w:rsidR="00663AF0">
        <w:rPr>
          <w:rFonts w:ascii="Times New Roman" w:hAnsi="Times New Roman" w:cs="Times New Roman"/>
          <w:sz w:val="24"/>
          <w:szCs w:val="24"/>
        </w:rPr>
        <w:t xml:space="preserve"> that</w:t>
      </w:r>
      <w:r w:rsidR="00A90D75">
        <w:rPr>
          <w:rFonts w:ascii="Times New Roman" w:hAnsi="Times New Roman" w:cs="Times New Roman"/>
          <w:sz w:val="24"/>
          <w:szCs w:val="24"/>
        </w:rPr>
        <w:t xml:space="preserve"> the petri dish could be</w:t>
      </w:r>
      <w:r w:rsidR="00663AF0">
        <w:rPr>
          <w:rFonts w:ascii="Times New Roman" w:hAnsi="Times New Roman" w:cs="Times New Roman"/>
          <w:sz w:val="24"/>
          <w:szCs w:val="24"/>
        </w:rPr>
        <w:t xml:space="preserve"> </w:t>
      </w:r>
      <w:r w:rsidR="00C302CA">
        <w:rPr>
          <w:rFonts w:ascii="Times New Roman" w:hAnsi="Times New Roman" w:cs="Times New Roman"/>
          <w:sz w:val="24"/>
          <w:szCs w:val="24"/>
        </w:rPr>
        <w:t>easily</w:t>
      </w:r>
      <w:r w:rsidR="00A90D75">
        <w:rPr>
          <w:rFonts w:ascii="Times New Roman" w:hAnsi="Times New Roman" w:cs="Times New Roman"/>
          <w:sz w:val="24"/>
          <w:szCs w:val="24"/>
        </w:rPr>
        <w:t xml:space="preserve"> fit in the grass canopy, </w:t>
      </w:r>
      <w:r w:rsidR="00663AF0">
        <w:rPr>
          <w:rFonts w:ascii="Times New Roman" w:hAnsi="Times New Roman" w:cs="Times New Roman"/>
          <w:sz w:val="24"/>
          <w:szCs w:val="24"/>
        </w:rPr>
        <w:t>reducing the chance of depots being disturbed by wind and</w:t>
      </w:r>
      <w:r w:rsidR="00A90D75">
        <w:rPr>
          <w:rFonts w:ascii="Times New Roman" w:hAnsi="Times New Roman" w:cs="Times New Roman"/>
          <w:sz w:val="24"/>
          <w:szCs w:val="24"/>
        </w:rPr>
        <w:t xml:space="preserve"> ensuring </w:t>
      </w:r>
      <w:r w:rsidR="00DC7AB8">
        <w:rPr>
          <w:rFonts w:ascii="Times New Roman" w:hAnsi="Times New Roman" w:cs="Times New Roman"/>
          <w:sz w:val="24"/>
          <w:szCs w:val="24"/>
        </w:rPr>
        <w:t>easy access by</w:t>
      </w:r>
      <w:r w:rsidR="00663AF0">
        <w:rPr>
          <w:rFonts w:ascii="Times New Roman" w:hAnsi="Times New Roman" w:cs="Times New Roman"/>
          <w:sz w:val="24"/>
          <w:szCs w:val="24"/>
        </w:rPr>
        <w:t xml:space="preserve"> insects</w:t>
      </w:r>
      <w:r w:rsidR="00A90D75">
        <w:rPr>
          <w:rFonts w:ascii="Times New Roman" w:hAnsi="Times New Roman" w:cs="Times New Roman"/>
          <w:sz w:val="24"/>
          <w:szCs w:val="24"/>
        </w:rPr>
        <w:t>.</w:t>
      </w:r>
    </w:p>
    <w:p w14:paraId="27CADD64" w14:textId="1AD70735" w:rsidR="00B74FB8" w:rsidRDefault="009A2816" w:rsidP="00F95BD7">
      <w:pPr>
        <w:spacing w:line="24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Once all seed depots were placed, each seed depot was photographed from directly above by </w:t>
      </w:r>
      <w:r w:rsidR="00663AF0">
        <w:rPr>
          <w:rFonts w:ascii="Times New Roman" w:hAnsi="Times New Roman" w:cs="Times New Roman"/>
          <w:sz w:val="24"/>
          <w:szCs w:val="24"/>
        </w:rPr>
        <w:t>an</w:t>
      </w:r>
      <w:r>
        <w:rPr>
          <w:rFonts w:ascii="Times New Roman" w:hAnsi="Times New Roman" w:cs="Times New Roman"/>
          <w:sz w:val="24"/>
          <w:szCs w:val="24"/>
        </w:rPr>
        <w:t xml:space="preserve"> observer </w:t>
      </w:r>
      <w:r w:rsidR="00E95559">
        <w:rPr>
          <w:rFonts w:ascii="Times New Roman" w:hAnsi="Times New Roman" w:cs="Times New Roman"/>
          <w:sz w:val="24"/>
          <w:szCs w:val="24"/>
        </w:rPr>
        <w:t xml:space="preserve">at </w:t>
      </w:r>
      <w:r>
        <w:rPr>
          <w:rFonts w:ascii="Times New Roman" w:hAnsi="Times New Roman" w:cs="Times New Roman"/>
          <w:sz w:val="24"/>
          <w:szCs w:val="24"/>
        </w:rPr>
        <w:t>30-minute intervals for the first 12 hours</w:t>
      </w:r>
      <w:r w:rsidR="003C0C62">
        <w:rPr>
          <w:rFonts w:ascii="Times New Roman" w:hAnsi="Times New Roman" w:cs="Times New Roman"/>
          <w:sz w:val="24"/>
          <w:szCs w:val="24"/>
        </w:rPr>
        <w:t>, from 09:00 to 21:00 on 07 September 2020</w:t>
      </w:r>
      <w:r>
        <w:rPr>
          <w:rFonts w:ascii="Times New Roman" w:hAnsi="Times New Roman" w:cs="Times New Roman"/>
          <w:sz w:val="24"/>
          <w:szCs w:val="24"/>
        </w:rPr>
        <w:t xml:space="preserve">; after 12 hours had elapsed, depots were then photographed once at 24 hours, again at 36 hours, and then once more at 48 hours. </w:t>
      </w:r>
      <w:r w:rsidRPr="009A2816">
        <w:rPr>
          <w:rFonts w:ascii="Times New Roman" w:hAnsi="Times New Roman" w:cs="Times New Roman"/>
          <w:sz w:val="24"/>
          <w:szCs w:val="24"/>
        </w:rPr>
        <w:t>In instances where the sandpaper bottom of the dish was disturbed, it was fixed to the bottom of the petri dish again, and the remaining seeds gently placed back around the centre of the seed depot</w:t>
      </w:r>
      <w:r>
        <w:rPr>
          <w:rFonts w:ascii="Times New Roman" w:hAnsi="Times New Roman" w:cs="Times New Roman"/>
          <w:sz w:val="24"/>
          <w:szCs w:val="24"/>
        </w:rPr>
        <w:t xml:space="preserve">; such instances were extremely uncommon, </w:t>
      </w:r>
      <w:r w:rsidR="006141CE">
        <w:rPr>
          <w:rFonts w:ascii="Times New Roman" w:hAnsi="Times New Roman" w:cs="Times New Roman"/>
          <w:sz w:val="24"/>
          <w:szCs w:val="24"/>
        </w:rPr>
        <w:t>however</w:t>
      </w:r>
      <w:r>
        <w:rPr>
          <w:rFonts w:ascii="Times New Roman" w:hAnsi="Times New Roman" w:cs="Times New Roman"/>
          <w:sz w:val="24"/>
          <w:szCs w:val="24"/>
        </w:rPr>
        <w:t>.</w:t>
      </w:r>
      <w:r w:rsidR="003C0C62">
        <w:rPr>
          <w:rFonts w:ascii="Times New Roman" w:hAnsi="Times New Roman" w:cs="Times New Roman"/>
          <w:sz w:val="24"/>
          <w:szCs w:val="24"/>
        </w:rPr>
        <w:t xml:space="preserve"> No rain was observed over the duration of the experiment, and temperatures ranged between approximately 7</w:t>
      </w:r>
      <w:r w:rsidR="003C0C62" w:rsidRPr="00283B6D">
        <w:rPr>
          <w:rFonts w:ascii="Times New Roman" w:hAnsi="Times New Roman" w:cs="Times New Roman"/>
          <w:sz w:val="24"/>
          <w:szCs w:val="24"/>
        </w:rPr>
        <w:t>°C</w:t>
      </w:r>
      <w:r w:rsidR="003C0C62">
        <w:rPr>
          <w:rFonts w:ascii="Times New Roman" w:hAnsi="Times New Roman" w:cs="Times New Roman"/>
          <w:sz w:val="24"/>
          <w:szCs w:val="24"/>
        </w:rPr>
        <w:t xml:space="preserve"> and 27</w:t>
      </w:r>
      <w:r w:rsidR="003C0C62" w:rsidRPr="00283B6D">
        <w:rPr>
          <w:rFonts w:ascii="Times New Roman" w:hAnsi="Times New Roman" w:cs="Times New Roman"/>
          <w:sz w:val="24"/>
          <w:szCs w:val="24"/>
        </w:rPr>
        <w:t>°C</w:t>
      </w:r>
      <w:r w:rsidR="003C0C62">
        <w:rPr>
          <w:rFonts w:ascii="Times New Roman" w:hAnsi="Times New Roman" w:cs="Times New Roman"/>
          <w:sz w:val="24"/>
          <w:szCs w:val="24"/>
        </w:rPr>
        <w:t>.</w:t>
      </w:r>
    </w:p>
    <w:p w14:paraId="0599D5F4" w14:textId="77777777" w:rsidR="00120277" w:rsidRPr="00F95BD7" w:rsidRDefault="00120277" w:rsidP="00DC7AB8">
      <w:pPr>
        <w:spacing w:line="240" w:lineRule="auto"/>
        <w:jc w:val="both"/>
        <w:rPr>
          <w:b/>
          <w:bCs/>
        </w:rPr>
      </w:pPr>
    </w:p>
    <w:p w14:paraId="445973CE" w14:textId="58F0A25C" w:rsidR="008644D3" w:rsidRDefault="008644D3" w:rsidP="008644D3">
      <w:pPr>
        <w:spacing w:line="240" w:lineRule="auto"/>
        <w:jc w:val="both"/>
        <w:rPr>
          <w:rFonts w:ascii="Times New Roman" w:hAnsi="Times New Roman" w:cs="Times New Roman"/>
          <w:b/>
          <w:bCs/>
          <w:i/>
          <w:iCs/>
          <w:sz w:val="24"/>
          <w:szCs w:val="24"/>
        </w:rPr>
      </w:pPr>
      <w:r>
        <w:rPr>
          <w:rFonts w:ascii="Times New Roman" w:hAnsi="Times New Roman" w:cs="Times New Roman"/>
          <w:b/>
          <w:bCs/>
          <w:i/>
          <w:iCs/>
          <w:sz w:val="24"/>
          <w:szCs w:val="24"/>
        </w:rPr>
        <w:t>Image processing</w:t>
      </w:r>
    </w:p>
    <w:p w14:paraId="2BCE7210" w14:textId="6B3B951F" w:rsidR="00083B1D" w:rsidRPr="008644D3" w:rsidRDefault="008644D3" w:rsidP="00083B1D">
      <w:pPr>
        <w:spacing w:line="240" w:lineRule="auto"/>
        <w:ind w:firstLine="284"/>
        <w:jc w:val="both"/>
        <w:rPr>
          <w:rFonts w:ascii="Times New Roman" w:hAnsi="Times New Roman" w:cs="Times New Roman"/>
          <w:sz w:val="24"/>
          <w:szCs w:val="24"/>
        </w:rPr>
      </w:pPr>
      <w:r>
        <w:rPr>
          <w:rFonts w:ascii="Times New Roman" w:hAnsi="Times New Roman" w:cs="Times New Roman"/>
          <w:sz w:val="24"/>
          <w:szCs w:val="24"/>
        </w:rPr>
        <w:t xml:space="preserve">All images were processed manually by counting the number of seeds for each seed depot at each recorded time; this was </w:t>
      </w:r>
      <w:r w:rsidR="00AF2BF2">
        <w:rPr>
          <w:rFonts w:ascii="Times New Roman" w:hAnsi="Times New Roman" w:cs="Times New Roman"/>
          <w:sz w:val="24"/>
          <w:szCs w:val="24"/>
        </w:rPr>
        <w:t>enabled</w:t>
      </w:r>
      <w:r>
        <w:rPr>
          <w:rFonts w:ascii="Times New Roman" w:hAnsi="Times New Roman" w:cs="Times New Roman"/>
          <w:sz w:val="24"/>
          <w:szCs w:val="24"/>
        </w:rPr>
        <w:t xml:space="preserve"> by the contrast in colour between the seeds and the black sandpaper on the seed depots</w:t>
      </w:r>
      <w:r w:rsidR="001F4C63">
        <w:rPr>
          <w:rFonts w:ascii="Times New Roman" w:hAnsi="Times New Roman" w:cs="Times New Roman"/>
          <w:sz w:val="24"/>
          <w:szCs w:val="24"/>
        </w:rPr>
        <w:t xml:space="preserve"> (Fig</w:t>
      </w:r>
      <w:r w:rsidR="00E11A35">
        <w:rPr>
          <w:rFonts w:ascii="Times New Roman" w:hAnsi="Times New Roman" w:cs="Times New Roman"/>
          <w:sz w:val="24"/>
          <w:szCs w:val="24"/>
        </w:rPr>
        <w:t>ures</w:t>
      </w:r>
      <w:r w:rsidR="001F4C63">
        <w:rPr>
          <w:rFonts w:ascii="Times New Roman" w:hAnsi="Times New Roman" w:cs="Times New Roman"/>
          <w:sz w:val="24"/>
          <w:szCs w:val="24"/>
        </w:rPr>
        <w:t xml:space="preserve"> 2, 3)</w:t>
      </w:r>
      <w:r>
        <w:rPr>
          <w:rFonts w:ascii="Times New Roman" w:hAnsi="Times New Roman" w:cs="Times New Roman"/>
          <w:sz w:val="24"/>
          <w:szCs w:val="24"/>
        </w:rPr>
        <w:t xml:space="preserve">. Seeds were counted as removed only if they were completely removed from the seed depot; thus, even in instances where seeds </w:t>
      </w:r>
      <w:r w:rsidR="00AF2BF2">
        <w:rPr>
          <w:rFonts w:ascii="Times New Roman" w:hAnsi="Times New Roman" w:cs="Times New Roman"/>
          <w:sz w:val="24"/>
          <w:szCs w:val="24"/>
        </w:rPr>
        <w:t xml:space="preserve">were </w:t>
      </w:r>
      <w:r>
        <w:rPr>
          <w:rFonts w:ascii="Times New Roman" w:hAnsi="Times New Roman" w:cs="Times New Roman"/>
          <w:sz w:val="24"/>
          <w:szCs w:val="24"/>
        </w:rPr>
        <w:t>disturbed or scattered across the depot, they were still marked as present. For each image, the number of seeds was scored twice</w:t>
      </w:r>
      <w:r w:rsidR="00681A1E">
        <w:rPr>
          <w:rFonts w:ascii="Times New Roman" w:hAnsi="Times New Roman" w:cs="Times New Roman"/>
          <w:sz w:val="24"/>
          <w:szCs w:val="24"/>
        </w:rPr>
        <w:t xml:space="preserve"> by the same observer across independent sessions</w:t>
      </w:r>
      <w:r>
        <w:rPr>
          <w:rFonts w:ascii="Times New Roman" w:hAnsi="Times New Roman" w:cs="Times New Roman"/>
          <w:sz w:val="24"/>
          <w:szCs w:val="24"/>
        </w:rPr>
        <w:t xml:space="preserve"> to ensure</w:t>
      </w:r>
      <w:r w:rsidR="00083B1D">
        <w:rPr>
          <w:rFonts w:ascii="Times New Roman" w:hAnsi="Times New Roman" w:cs="Times New Roman"/>
          <w:sz w:val="24"/>
          <w:szCs w:val="24"/>
        </w:rPr>
        <w:t xml:space="preserve"> accuracy of the data.</w:t>
      </w:r>
    </w:p>
    <w:p w14:paraId="7ADC4619" w14:textId="77777777" w:rsidR="008644D3" w:rsidRPr="008644D3" w:rsidRDefault="008644D3" w:rsidP="00831A17">
      <w:pPr>
        <w:jc w:val="both"/>
        <w:rPr>
          <w:rFonts w:ascii="Times New Roman" w:hAnsi="Times New Roman" w:cs="Times New Roman"/>
          <w:sz w:val="24"/>
          <w:szCs w:val="24"/>
        </w:rPr>
      </w:pPr>
    </w:p>
    <w:p w14:paraId="4B6AE11B" w14:textId="2E985AFF" w:rsidR="008644D3" w:rsidRPr="00F30DC8" w:rsidRDefault="008644D3" w:rsidP="008644D3">
      <w:pPr>
        <w:spacing w:line="240" w:lineRule="auto"/>
        <w:jc w:val="both"/>
        <w:rPr>
          <w:rFonts w:ascii="Times New Roman" w:hAnsi="Times New Roman" w:cs="Times New Roman"/>
          <w:b/>
          <w:bCs/>
          <w:i/>
          <w:iCs/>
          <w:sz w:val="24"/>
          <w:szCs w:val="24"/>
        </w:rPr>
      </w:pPr>
      <w:r>
        <w:rPr>
          <w:rFonts w:ascii="Times New Roman" w:hAnsi="Times New Roman" w:cs="Times New Roman"/>
          <w:b/>
          <w:bCs/>
          <w:i/>
          <w:iCs/>
          <w:sz w:val="24"/>
          <w:szCs w:val="24"/>
        </w:rPr>
        <w:t>Statistical Analyses</w:t>
      </w:r>
    </w:p>
    <w:p w14:paraId="6581F274" w14:textId="5461E14E" w:rsidR="006F3305" w:rsidRPr="008644D3" w:rsidRDefault="006F3305" w:rsidP="006F3305">
      <w:pPr>
        <w:spacing w:line="240" w:lineRule="auto"/>
        <w:ind w:firstLine="284"/>
        <w:jc w:val="both"/>
        <w:rPr>
          <w:rFonts w:ascii="Times New Roman" w:hAnsi="Times New Roman" w:cs="Times New Roman"/>
          <w:sz w:val="24"/>
          <w:szCs w:val="24"/>
        </w:rPr>
      </w:pPr>
      <w:r>
        <w:rPr>
          <w:rFonts w:ascii="Times New Roman" w:hAnsi="Times New Roman" w:cs="Times New Roman"/>
          <w:sz w:val="24"/>
          <w:szCs w:val="24"/>
        </w:rPr>
        <w:t xml:space="preserve">All statistical analyses were conducted in R (R Development Core Team 2009). To assess significance of the three treatment variables (species, warming, and </w:t>
      </w:r>
      <w:proofErr w:type="spellStart"/>
      <w:r>
        <w:rPr>
          <w:rFonts w:ascii="Times New Roman" w:hAnsi="Times New Roman" w:cs="Times New Roman"/>
          <w:sz w:val="24"/>
          <w:szCs w:val="24"/>
        </w:rPr>
        <w:t>elaiosome</w:t>
      </w:r>
      <w:proofErr w:type="spellEnd"/>
      <w:r>
        <w:rPr>
          <w:rFonts w:ascii="Times New Roman" w:hAnsi="Times New Roman" w:cs="Times New Roman"/>
          <w:sz w:val="24"/>
          <w:szCs w:val="24"/>
        </w:rPr>
        <w:t xml:space="preserve"> removal), we used the </w:t>
      </w:r>
      <w:proofErr w:type="spellStart"/>
      <w:r w:rsidRPr="00B31113">
        <w:rPr>
          <w:rFonts w:ascii="Consolas" w:hAnsi="Consolas" w:cs="Times New Roman"/>
          <w:b/>
          <w:bCs/>
          <w:sz w:val="23"/>
          <w:szCs w:val="23"/>
        </w:rPr>
        <w:t>glmer</w:t>
      </w:r>
      <w:proofErr w:type="spellEnd"/>
      <w:r>
        <w:rPr>
          <w:rFonts w:ascii="Times New Roman" w:hAnsi="Times New Roman" w:cs="Times New Roman"/>
          <w:sz w:val="24"/>
          <w:szCs w:val="24"/>
        </w:rPr>
        <w:t xml:space="preserve"> function from the package </w:t>
      </w:r>
      <w:r w:rsidRPr="00B31113">
        <w:rPr>
          <w:rFonts w:ascii="Consolas" w:hAnsi="Consolas" w:cs="Times New Roman"/>
          <w:b/>
          <w:bCs/>
          <w:sz w:val="23"/>
          <w:szCs w:val="23"/>
        </w:rPr>
        <w:t>lme4</w:t>
      </w:r>
      <w:r>
        <w:rPr>
          <w:rFonts w:ascii="Times New Roman" w:hAnsi="Times New Roman" w:cs="Times New Roman"/>
          <w:sz w:val="24"/>
          <w:szCs w:val="24"/>
        </w:rPr>
        <w:t xml:space="preserve"> (Bates </w:t>
      </w:r>
      <w:r>
        <w:rPr>
          <w:rFonts w:ascii="Times New Roman" w:hAnsi="Times New Roman" w:cs="Times New Roman"/>
          <w:i/>
          <w:iCs/>
          <w:sz w:val="24"/>
          <w:szCs w:val="24"/>
        </w:rPr>
        <w:t>et al</w:t>
      </w:r>
      <w:r>
        <w:rPr>
          <w:rFonts w:ascii="Times New Roman" w:hAnsi="Times New Roman" w:cs="Times New Roman"/>
          <w:sz w:val="24"/>
          <w:szCs w:val="24"/>
        </w:rPr>
        <w:t>. 2012) to fit a generalised linear mixed-effects model to the data</w:t>
      </w:r>
      <w:r w:rsidR="000B02F9">
        <w:rPr>
          <w:rFonts w:ascii="Times New Roman" w:hAnsi="Times New Roman" w:cs="Times New Roman"/>
          <w:sz w:val="24"/>
          <w:szCs w:val="24"/>
        </w:rPr>
        <w:t>, using a logit link and treating the number of seeds</w:t>
      </w:r>
      <w:r w:rsidR="00681A1E">
        <w:rPr>
          <w:rFonts w:ascii="Times New Roman" w:hAnsi="Times New Roman" w:cs="Times New Roman"/>
          <w:sz w:val="24"/>
          <w:szCs w:val="24"/>
        </w:rPr>
        <w:t xml:space="preserve"> removed at a given time</w:t>
      </w:r>
      <w:r w:rsidR="000B02F9">
        <w:rPr>
          <w:rFonts w:ascii="Times New Roman" w:hAnsi="Times New Roman" w:cs="Times New Roman"/>
          <w:sz w:val="24"/>
          <w:szCs w:val="24"/>
        </w:rPr>
        <w:t xml:space="preserve"> as a binomial response</w:t>
      </w:r>
      <w:r>
        <w:rPr>
          <w:rFonts w:ascii="Times New Roman" w:hAnsi="Times New Roman" w:cs="Times New Roman"/>
          <w:sz w:val="24"/>
          <w:szCs w:val="24"/>
        </w:rPr>
        <w:t>. Each of the three treatment variables</w:t>
      </w:r>
      <w:r w:rsidR="000B02F9">
        <w:rPr>
          <w:rFonts w:ascii="Times New Roman" w:hAnsi="Times New Roman" w:cs="Times New Roman"/>
          <w:sz w:val="24"/>
          <w:szCs w:val="24"/>
        </w:rPr>
        <w:t xml:space="preserve"> </w:t>
      </w:r>
      <w:r w:rsidR="00BE38E8">
        <w:rPr>
          <w:rFonts w:ascii="Times New Roman" w:hAnsi="Times New Roman" w:cs="Times New Roman"/>
          <w:sz w:val="24"/>
          <w:szCs w:val="24"/>
        </w:rPr>
        <w:t xml:space="preserve">was </w:t>
      </w:r>
      <w:r w:rsidR="000B02F9">
        <w:rPr>
          <w:rFonts w:ascii="Times New Roman" w:hAnsi="Times New Roman" w:cs="Times New Roman"/>
          <w:sz w:val="24"/>
          <w:szCs w:val="24"/>
        </w:rPr>
        <w:t>encoded as a two-level factor and treated as a fixed effect; interactions between treatments were treated as</w:t>
      </w:r>
      <w:r>
        <w:rPr>
          <w:rFonts w:ascii="Times New Roman" w:hAnsi="Times New Roman" w:cs="Times New Roman"/>
          <w:sz w:val="24"/>
          <w:szCs w:val="24"/>
        </w:rPr>
        <w:t xml:space="preserve"> fixed effects </w:t>
      </w:r>
      <w:r w:rsidR="000B02F9">
        <w:rPr>
          <w:rFonts w:ascii="Times New Roman" w:hAnsi="Times New Roman" w:cs="Times New Roman"/>
          <w:sz w:val="24"/>
          <w:szCs w:val="24"/>
        </w:rPr>
        <w:t>as well, and</w:t>
      </w:r>
      <w:r>
        <w:rPr>
          <w:rFonts w:ascii="Times New Roman" w:hAnsi="Times New Roman" w:cs="Times New Roman"/>
          <w:sz w:val="24"/>
          <w:szCs w:val="24"/>
        </w:rPr>
        <w:t xml:space="preserve"> treatment block was treated as a random effect.</w:t>
      </w:r>
      <w:r w:rsidR="000B02F9">
        <w:rPr>
          <w:rFonts w:ascii="Times New Roman" w:hAnsi="Times New Roman" w:cs="Times New Roman"/>
          <w:sz w:val="24"/>
          <w:szCs w:val="24"/>
        </w:rPr>
        <w:t xml:space="preserve"> To examine significance of treatment at different points in time, the model was fit separately at the </w:t>
      </w:r>
      <w:proofErr w:type="gramStart"/>
      <w:r w:rsidR="000B02F9">
        <w:rPr>
          <w:rFonts w:ascii="Times New Roman" w:hAnsi="Times New Roman" w:cs="Times New Roman"/>
          <w:sz w:val="24"/>
          <w:szCs w:val="24"/>
        </w:rPr>
        <w:t>6, 12, 24, and 48 hour</w:t>
      </w:r>
      <w:proofErr w:type="gramEnd"/>
      <w:r w:rsidR="000B02F9">
        <w:rPr>
          <w:rFonts w:ascii="Times New Roman" w:hAnsi="Times New Roman" w:cs="Times New Roman"/>
          <w:sz w:val="24"/>
          <w:szCs w:val="24"/>
        </w:rPr>
        <w:t xml:space="preserve"> marks</w:t>
      </w:r>
      <w:r w:rsidR="00EC4D93">
        <w:rPr>
          <w:rFonts w:ascii="Times New Roman" w:hAnsi="Times New Roman" w:cs="Times New Roman"/>
          <w:sz w:val="24"/>
          <w:szCs w:val="24"/>
        </w:rPr>
        <w:t xml:space="preserve">, in a similar fashion to the analyses performed by </w:t>
      </w:r>
      <w:proofErr w:type="spellStart"/>
      <w:r w:rsidR="00EC4D93">
        <w:rPr>
          <w:rFonts w:ascii="Times New Roman" w:hAnsi="Times New Roman" w:cs="Times New Roman"/>
          <w:sz w:val="24"/>
          <w:szCs w:val="24"/>
        </w:rPr>
        <w:t>Jongejans</w:t>
      </w:r>
      <w:proofErr w:type="spellEnd"/>
      <w:r w:rsidR="00EC4D93">
        <w:rPr>
          <w:rFonts w:ascii="Times New Roman" w:hAnsi="Times New Roman" w:cs="Times New Roman"/>
          <w:sz w:val="24"/>
          <w:szCs w:val="24"/>
        </w:rPr>
        <w:t xml:space="preserve"> </w:t>
      </w:r>
      <w:r w:rsidR="00EC4D93" w:rsidRPr="005C7EE5">
        <w:rPr>
          <w:rFonts w:ascii="Times New Roman" w:hAnsi="Times New Roman" w:cs="Times New Roman"/>
          <w:i/>
          <w:iCs/>
          <w:sz w:val="24"/>
          <w:szCs w:val="24"/>
        </w:rPr>
        <w:t>et al</w:t>
      </w:r>
      <w:r w:rsidR="00EC4D93">
        <w:rPr>
          <w:rFonts w:ascii="Times New Roman" w:hAnsi="Times New Roman" w:cs="Times New Roman"/>
          <w:sz w:val="24"/>
          <w:szCs w:val="24"/>
        </w:rPr>
        <w:t>. (</w:t>
      </w:r>
      <w:r w:rsidR="00EC15D4">
        <w:rPr>
          <w:rFonts w:ascii="Times New Roman" w:hAnsi="Times New Roman" w:cs="Times New Roman"/>
          <w:sz w:val="24"/>
          <w:szCs w:val="24"/>
        </w:rPr>
        <w:t>2015b</w:t>
      </w:r>
      <w:r w:rsidR="00EC4D93">
        <w:rPr>
          <w:rFonts w:ascii="Times New Roman" w:hAnsi="Times New Roman" w:cs="Times New Roman"/>
          <w:sz w:val="24"/>
          <w:szCs w:val="24"/>
        </w:rPr>
        <w:t>)</w:t>
      </w:r>
      <w:r w:rsidR="000B02F9">
        <w:rPr>
          <w:rFonts w:ascii="Times New Roman" w:hAnsi="Times New Roman" w:cs="Times New Roman"/>
          <w:sz w:val="24"/>
          <w:szCs w:val="24"/>
        </w:rPr>
        <w:t>.</w:t>
      </w:r>
      <w:r w:rsidR="00223EE0">
        <w:rPr>
          <w:rFonts w:ascii="Times New Roman" w:hAnsi="Times New Roman" w:cs="Times New Roman"/>
          <w:sz w:val="24"/>
          <w:szCs w:val="24"/>
        </w:rPr>
        <w:t xml:space="preserve"> </w:t>
      </w:r>
      <w:r w:rsidR="00681A1E">
        <w:rPr>
          <w:rFonts w:ascii="Times New Roman" w:hAnsi="Times New Roman" w:cs="Times New Roman"/>
          <w:sz w:val="24"/>
          <w:szCs w:val="24"/>
        </w:rPr>
        <w:t>Two-sided Kolmogorov-Smirnov tests were used to determine whether survival curves for a given combination of two treatments differed between levels of the third treatment.</w:t>
      </w:r>
    </w:p>
    <w:p w14:paraId="459A889F" w14:textId="77777777" w:rsidR="00F018BE" w:rsidRDefault="00F018BE" w:rsidP="00F018BE">
      <w:pPr>
        <w:jc w:val="both"/>
      </w:pPr>
    </w:p>
    <w:p w14:paraId="547819DF" w14:textId="1D58E682" w:rsidR="00F018BE" w:rsidRPr="007C1F05" w:rsidRDefault="00F018BE" w:rsidP="00F018BE">
      <w:pPr>
        <w:spacing w:line="240" w:lineRule="auto"/>
        <w:jc w:val="both"/>
        <w:rPr>
          <w:rFonts w:ascii="Times New Roman" w:hAnsi="Times New Roman" w:cs="Times New Roman"/>
          <w:b/>
          <w:bCs/>
          <w:sz w:val="32"/>
          <w:szCs w:val="32"/>
        </w:rPr>
      </w:pPr>
      <w:r>
        <w:rPr>
          <w:rFonts w:ascii="Times New Roman" w:hAnsi="Times New Roman" w:cs="Times New Roman"/>
          <w:b/>
          <w:bCs/>
          <w:sz w:val="32"/>
          <w:szCs w:val="32"/>
        </w:rPr>
        <w:t>Results</w:t>
      </w:r>
    </w:p>
    <w:p w14:paraId="36ADE07F" w14:textId="6CA66973" w:rsidR="002F73EA" w:rsidRDefault="0029647E" w:rsidP="00A527CB">
      <w:pPr>
        <w:spacing w:line="240" w:lineRule="auto"/>
        <w:ind w:firstLine="284"/>
        <w:jc w:val="both"/>
        <w:rPr>
          <w:rFonts w:ascii="Times New Roman" w:hAnsi="Times New Roman" w:cs="Times New Roman"/>
          <w:sz w:val="24"/>
          <w:szCs w:val="24"/>
        </w:rPr>
      </w:pPr>
      <w:r>
        <w:rPr>
          <w:rFonts w:ascii="Times New Roman" w:hAnsi="Times New Roman" w:cs="Times New Roman"/>
          <w:sz w:val="24"/>
          <w:szCs w:val="24"/>
        </w:rPr>
        <w:t xml:space="preserve">Over the course of the 48 hours that seed removal was documented, </w:t>
      </w:r>
      <w:r w:rsidR="003056AF">
        <w:rPr>
          <w:rFonts w:ascii="Times New Roman" w:hAnsi="Times New Roman" w:cs="Times New Roman"/>
          <w:sz w:val="24"/>
          <w:szCs w:val="24"/>
        </w:rPr>
        <w:t>both photographs and direct observation suggest that insects were responsible for seed removal</w:t>
      </w:r>
      <w:r w:rsidR="00625B53">
        <w:rPr>
          <w:rFonts w:ascii="Times New Roman" w:hAnsi="Times New Roman" w:cs="Times New Roman"/>
          <w:sz w:val="24"/>
          <w:szCs w:val="24"/>
        </w:rPr>
        <w:t>;</w:t>
      </w:r>
      <w:r w:rsidR="003056AF">
        <w:rPr>
          <w:rFonts w:ascii="Times New Roman" w:hAnsi="Times New Roman" w:cs="Times New Roman"/>
          <w:sz w:val="24"/>
          <w:szCs w:val="24"/>
        </w:rPr>
        <w:t xml:space="preserve"> no birds or mammals were</w:t>
      </w:r>
      <w:r w:rsidR="00B9480E">
        <w:rPr>
          <w:rFonts w:ascii="Times New Roman" w:hAnsi="Times New Roman" w:cs="Times New Roman"/>
          <w:sz w:val="24"/>
          <w:szCs w:val="24"/>
        </w:rPr>
        <w:t xml:space="preserve"> documented in the vicinity of the study area or were </w:t>
      </w:r>
      <w:r w:rsidR="003056AF">
        <w:rPr>
          <w:rFonts w:ascii="Times New Roman" w:hAnsi="Times New Roman" w:cs="Times New Roman"/>
          <w:sz w:val="24"/>
          <w:szCs w:val="24"/>
        </w:rPr>
        <w:t xml:space="preserve">observed removing any seeds. </w:t>
      </w:r>
      <w:r w:rsidR="00DC5051">
        <w:rPr>
          <w:rFonts w:ascii="Times New Roman" w:hAnsi="Times New Roman" w:cs="Times New Roman"/>
          <w:sz w:val="24"/>
          <w:szCs w:val="24"/>
        </w:rPr>
        <w:t>Throughout the entire duration of the experiment, s</w:t>
      </w:r>
      <w:r w:rsidR="003056AF">
        <w:rPr>
          <w:rFonts w:ascii="Times New Roman" w:hAnsi="Times New Roman" w:cs="Times New Roman"/>
          <w:sz w:val="24"/>
          <w:szCs w:val="24"/>
        </w:rPr>
        <w:t>eed removal by ants was observed</w:t>
      </w:r>
      <w:r w:rsidR="00DC5051">
        <w:rPr>
          <w:rFonts w:ascii="Times New Roman" w:hAnsi="Times New Roman" w:cs="Times New Roman"/>
          <w:sz w:val="24"/>
          <w:szCs w:val="24"/>
        </w:rPr>
        <w:t xml:space="preserve"> </w:t>
      </w:r>
      <w:r w:rsidR="00B9480E">
        <w:rPr>
          <w:rFonts w:ascii="Times New Roman" w:hAnsi="Times New Roman" w:cs="Times New Roman"/>
          <w:sz w:val="24"/>
          <w:szCs w:val="24"/>
        </w:rPr>
        <w:t xml:space="preserve">and made up </w:t>
      </w:r>
      <w:proofErr w:type="gramStart"/>
      <w:r w:rsidR="00B9480E">
        <w:rPr>
          <w:rFonts w:ascii="Times New Roman" w:hAnsi="Times New Roman" w:cs="Times New Roman"/>
          <w:sz w:val="24"/>
          <w:szCs w:val="24"/>
        </w:rPr>
        <w:t>the</w:t>
      </w:r>
      <w:r w:rsidR="008E279E">
        <w:rPr>
          <w:rFonts w:ascii="Times New Roman" w:hAnsi="Times New Roman" w:cs="Times New Roman"/>
          <w:sz w:val="24"/>
          <w:szCs w:val="24"/>
        </w:rPr>
        <w:t xml:space="preserve"> vast</w:t>
      </w:r>
      <w:r w:rsidR="00B9480E">
        <w:rPr>
          <w:rFonts w:ascii="Times New Roman" w:hAnsi="Times New Roman" w:cs="Times New Roman"/>
          <w:sz w:val="24"/>
          <w:szCs w:val="24"/>
        </w:rPr>
        <w:t xml:space="preserve"> majority of</w:t>
      </w:r>
      <w:proofErr w:type="gramEnd"/>
      <w:r w:rsidR="00B9480E">
        <w:rPr>
          <w:rFonts w:ascii="Times New Roman" w:hAnsi="Times New Roman" w:cs="Times New Roman"/>
          <w:sz w:val="24"/>
          <w:szCs w:val="24"/>
        </w:rPr>
        <w:t xml:space="preserve"> direct observations of seed removal</w:t>
      </w:r>
      <w:r w:rsidR="003056AF">
        <w:rPr>
          <w:rFonts w:ascii="Times New Roman" w:hAnsi="Times New Roman" w:cs="Times New Roman"/>
          <w:sz w:val="24"/>
          <w:szCs w:val="24"/>
        </w:rPr>
        <w:t xml:space="preserve">, with the ants dragging </w:t>
      </w:r>
      <w:r w:rsidR="00B9480E">
        <w:rPr>
          <w:rFonts w:ascii="Times New Roman" w:hAnsi="Times New Roman" w:cs="Times New Roman"/>
          <w:sz w:val="24"/>
          <w:szCs w:val="24"/>
        </w:rPr>
        <w:t xml:space="preserve">individual </w:t>
      </w:r>
      <w:r w:rsidR="003056AF">
        <w:rPr>
          <w:rFonts w:ascii="Times New Roman" w:hAnsi="Times New Roman" w:cs="Times New Roman"/>
          <w:sz w:val="24"/>
          <w:szCs w:val="24"/>
        </w:rPr>
        <w:t xml:space="preserve">seeds </w:t>
      </w:r>
      <w:r w:rsidR="00B9480E">
        <w:rPr>
          <w:rFonts w:ascii="Times New Roman" w:hAnsi="Times New Roman" w:cs="Times New Roman"/>
          <w:sz w:val="24"/>
          <w:szCs w:val="24"/>
        </w:rPr>
        <w:t xml:space="preserve">across the flat surface of the seed depot </w:t>
      </w:r>
      <w:r w:rsidR="00C71007">
        <w:rPr>
          <w:rFonts w:ascii="Times New Roman" w:hAnsi="Times New Roman" w:cs="Times New Roman"/>
          <w:sz w:val="24"/>
          <w:szCs w:val="24"/>
        </w:rPr>
        <w:t xml:space="preserve">(Figure </w:t>
      </w:r>
      <w:r w:rsidR="0068119A">
        <w:rPr>
          <w:rFonts w:ascii="Times New Roman" w:hAnsi="Times New Roman" w:cs="Times New Roman"/>
          <w:sz w:val="24"/>
          <w:szCs w:val="24"/>
        </w:rPr>
        <w:t>2</w:t>
      </w:r>
      <w:r w:rsidR="00C71007">
        <w:rPr>
          <w:rFonts w:ascii="Times New Roman" w:hAnsi="Times New Roman" w:cs="Times New Roman"/>
          <w:sz w:val="24"/>
          <w:szCs w:val="24"/>
        </w:rPr>
        <w:t xml:space="preserve">) </w:t>
      </w:r>
      <w:r w:rsidR="00B9480E">
        <w:rPr>
          <w:rFonts w:ascii="Times New Roman" w:hAnsi="Times New Roman" w:cs="Times New Roman"/>
          <w:sz w:val="24"/>
          <w:szCs w:val="24"/>
        </w:rPr>
        <w:t>before carrying the seed over the outer walls</w:t>
      </w:r>
      <w:r w:rsidR="003056AF">
        <w:rPr>
          <w:rFonts w:ascii="Times New Roman" w:hAnsi="Times New Roman" w:cs="Times New Roman"/>
          <w:sz w:val="24"/>
          <w:szCs w:val="24"/>
        </w:rPr>
        <w:t>; th</w:t>
      </w:r>
      <w:r w:rsidR="00B9480E">
        <w:rPr>
          <w:rFonts w:ascii="Times New Roman" w:hAnsi="Times New Roman" w:cs="Times New Roman"/>
          <w:sz w:val="24"/>
          <w:szCs w:val="24"/>
        </w:rPr>
        <w:t>ese observations were</w:t>
      </w:r>
      <w:r w:rsidR="003056AF">
        <w:rPr>
          <w:rFonts w:ascii="Times New Roman" w:hAnsi="Times New Roman" w:cs="Times New Roman"/>
          <w:sz w:val="24"/>
          <w:szCs w:val="24"/>
        </w:rPr>
        <w:t xml:space="preserve"> especially</w:t>
      </w:r>
      <w:r w:rsidR="00B9480E">
        <w:rPr>
          <w:rFonts w:ascii="Times New Roman" w:hAnsi="Times New Roman" w:cs="Times New Roman"/>
          <w:sz w:val="24"/>
          <w:szCs w:val="24"/>
        </w:rPr>
        <w:t xml:space="preserve"> common</w:t>
      </w:r>
      <w:r w:rsidR="003056AF">
        <w:rPr>
          <w:rFonts w:ascii="Times New Roman" w:hAnsi="Times New Roman" w:cs="Times New Roman"/>
          <w:sz w:val="24"/>
          <w:szCs w:val="24"/>
        </w:rPr>
        <w:t xml:space="preserve"> </w:t>
      </w:r>
      <w:r w:rsidR="00120277">
        <w:rPr>
          <w:rFonts w:ascii="Times New Roman" w:hAnsi="Times New Roman" w:cs="Times New Roman"/>
          <w:sz w:val="24"/>
          <w:szCs w:val="24"/>
        </w:rPr>
        <w:t>at the 30-minute observation periods during the daytime</w:t>
      </w:r>
      <w:r w:rsidR="003056AF">
        <w:rPr>
          <w:rFonts w:ascii="Times New Roman" w:hAnsi="Times New Roman" w:cs="Times New Roman"/>
          <w:sz w:val="24"/>
          <w:szCs w:val="24"/>
        </w:rPr>
        <w:t xml:space="preserve">, but </w:t>
      </w:r>
      <w:r w:rsidR="00120277">
        <w:rPr>
          <w:rFonts w:ascii="Times New Roman" w:hAnsi="Times New Roman" w:cs="Times New Roman"/>
          <w:sz w:val="24"/>
          <w:szCs w:val="24"/>
        </w:rPr>
        <w:t>also occurred at several of the observation periods after sunset</w:t>
      </w:r>
      <w:r w:rsidR="003056AF">
        <w:rPr>
          <w:rFonts w:ascii="Times New Roman" w:hAnsi="Times New Roman" w:cs="Times New Roman"/>
          <w:sz w:val="24"/>
          <w:szCs w:val="24"/>
        </w:rPr>
        <w:t>. Crickets were also observed on the seed depots</w:t>
      </w:r>
      <w:r w:rsidR="00C71007">
        <w:rPr>
          <w:rFonts w:ascii="Times New Roman" w:hAnsi="Times New Roman" w:cs="Times New Roman"/>
          <w:sz w:val="24"/>
          <w:szCs w:val="24"/>
        </w:rPr>
        <w:t xml:space="preserve"> (Figure </w:t>
      </w:r>
      <w:r w:rsidR="0068119A">
        <w:rPr>
          <w:rFonts w:ascii="Times New Roman" w:hAnsi="Times New Roman" w:cs="Times New Roman"/>
          <w:sz w:val="24"/>
          <w:szCs w:val="24"/>
        </w:rPr>
        <w:t>3</w:t>
      </w:r>
      <w:r w:rsidR="00C71007">
        <w:rPr>
          <w:rFonts w:ascii="Times New Roman" w:hAnsi="Times New Roman" w:cs="Times New Roman"/>
          <w:sz w:val="24"/>
          <w:szCs w:val="24"/>
        </w:rPr>
        <w:t>)</w:t>
      </w:r>
      <w:r w:rsidR="00B9480E">
        <w:rPr>
          <w:rFonts w:ascii="Times New Roman" w:hAnsi="Times New Roman" w:cs="Times New Roman"/>
          <w:sz w:val="24"/>
          <w:szCs w:val="24"/>
        </w:rPr>
        <w:t>, though mostly</w:t>
      </w:r>
      <w:r w:rsidR="003056AF">
        <w:rPr>
          <w:rFonts w:ascii="Times New Roman" w:hAnsi="Times New Roman" w:cs="Times New Roman"/>
          <w:sz w:val="24"/>
          <w:szCs w:val="24"/>
        </w:rPr>
        <w:t xml:space="preserve"> at night</w:t>
      </w:r>
      <w:r w:rsidR="00B9480E">
        <w:rPr>
          <w:rFonts w:ascii="Times New Roman" w:hAnsi="Times New Roman" w:cs="Times New Roman"/>
          <w:sz w:val="24"/>
          <w:szCs w:val="24"/>
        </w:rPr>
        <w:t>, where</w:t>
      </w:r>
      <w:r w:rsidR="003056AF">
        <w:rPr>
          <w:rFonts w:ascii="Times New Roman" w:hAnsi="Times New Roman" w:cs="Times New Roman"/>
          <w:sz w:val="24"/>
          <w:szCs w:val="24"/>
        </w:rPr>
        <w:t xml:space="preserve"> they would consume the seeds on the depot rather than </w:t>
      </w:r>
      <w:r w:rsidR="00B9480E">
        <w:rPr>
          <w:rFonts w:ascii="Times New Roman" w:hAnsi="Times New Roman" w:cs="Times New Roman"/>
          <w:sz w:val="24"/>
          <w:szCs w:val="24"/>
        </w:rPr>
        <w:t>carry them away and consume elsewhere</w:t>
      </w:r>
      <w:r w:rsidR="003056AF">
        <w:rPr>
          <w:rFonts w:ascii="Times New Roman" w:hAnsi="Times New Roman" w:cs="Times New Roman"/>
          <w:sz w:val="24"/>
          <w:szCs w:val="24"/>
        </w:rPr>
        <w:t>. Grasshoppers frequently visited the depots</w:t>
      </w:r>
      <w:r w:rsidR="00B9480E">
        <w:rPr>
          <w:rFonts w:ascii="Times New Roman" w:hAnsi="Times New Roman" w:cs="Times New Roman"/>
          <w:sz w:val="24"/>
          <w:szCs w:val="24"/>
        </w:rPr>
        <w:t xml:space="preserve"> during the daytime hours</w:t>
      </w:r>
      <w:r w:rsidR="003056AF">
        <w:rPr>
          <w:rFonts w:ascii="Times New Roman" w:hAnsi="Times New Roman" w:cs="Times New Roman"/>
          <w:sz w:val="24"/>
          <w:szCs w:val="24"/>
        </w:rPr>
        <w:t xml:space="preserve"> but were not observed consuming or removing seeds, though they</w:t>
      </w:r>
      <w:r w:rsidR="005132FF">
        <w:rPr>
          <w:rFonts w:ascii="Times New Roman" w:hAnsi="Times New Roman" w:cs="Times New Roman"/>
          <w:sz w:val="24"/>
          <w:szCs w:val="24"/>
        </w:rPr>
        <w:t xml:space="preserve"> consumed </w:t>
      </w:r>
      <w:r w:rsidR="00DC5051">
        <w:rPr>
          <w:rFonts w:ascii="Times New Roman" w:hAnsi="Times New Roman" w:cs="Times New Roman"/>
          <w:sz w:val="24"/>
          <w:szCs w:val="24"/>
        </w:rPr>
        <w:t>or</w:t>
      </w:r>
      <w:r w:rsidR="005132FF">
        <w:rPr>
          <w:rFonts w:ascii="Times New Roman" w:hAnsi="Times New Roman" w:cs="Times New Roman"/>
          <w:sz w:val="24"/>
          <w:szCs w:val="24"/>
        </w:rPr>
        <w:t xml:space="preserve"> attempted to remove the adhesive tape used to mark the depots. </w:t>
      </w:r>
      <w:r w:rsidR="00DC5051">
        <w:rPr>
          <w:rFonts w:ascii="Times New Roman" w:hAnsi="Times New Roman" w:cs="Times New Roman"/>
          <w:sz w:val="24"/>
          <w:szCs w:val="24"/>
        </w:rPr>
        <w:t>Though a variety of other small insects</w:t>
      </w:r>
      <w:r w:rsidR="005132FF">
        <w:rPr>
          <w:rFonts w:ascii="Times New Roman" w:hAnsi="Times New Roman" w:cs="Times New Roman"/>
          <w:sz w:val="24"/>
          <w:szCs w:val="24"/>
        </w:rPr>
        <w:t xml:space="preserve"> were observed at the depots as well,</w:t>
      </w:r>
      <w:r w:rsidR="00DC5051">
        <w:rPr>
          <w:rFonts w:ascii="Times New Roman" w:hAnsi="Times New Roman" w:cs="Times New Roman"/>
          <w:sz w:val="24"/>
          <w:szCs w:val="24"/>
        </w:rPr>
        <w:t xml:space="preserve"> they were not identified</w:t>
      </w:r>
      <w:r w:rsidR="001F4C63">
        <w:rPr>
          <w:rFonts w:ascii="Times New Roman" w:hAnsi="Times New Roman" w:cs="Times New Roman"/>
          <w:sz w:val="24"/>
          <w:szCs w:val="24"/>
        </w:rPr>
        <w:t>;</w:t>
      </w:r>
      <w:r w:rsidR="005132FF">
        <w:rPr>
          <w:rFonts w:ascii="Times New Roman" w:hAnsi="Times New Roman" w:cs="Times New Roman"/>
          <w:sz w:val="24"/>
          <w:szCs w:val="24"/>
        </w:rPr>
        <w:t xml:space="preserve"> none of them were observed removing any seeds.</w:t>
      </w:r>
    </w:p>
    <w:p w14:paraId="673D65F3" w14:textId="1032E6A2" w:rsidR="00646635" w:rsidRPr="002F73EA" w:rsidRDefault="00DC5051" w:rsidP="00A527CB">
      <w:pPr>
        <w:spacing w:line="240" w:lineRule="auto"/>
        <w:ind w:firstLine="284"/>
        <w:jc w:val="both"/>
        <w:rPr>
          <w:rFonts w:ascii="Times New Roman" w:hAnsi="Times New Roman" w:cs="Times New Roman"/>
          <w:sz w:val="24"/>
          <w:szCs w:val="24"/>
        </w:rPr>
      </w:pPr>
      <w:r>
        <w:rPr>
          <w:rFonts w:ascii="Times New Roman" w:hAnsi="Times New Roman" w:cs="Times New Roman"/>
          <w:sz w:val="24"/>
          <w:szCs w:val="24"/>
        </w:rPr>
        <w:t xml:space="preserve">Observed </w:t>
      </w:r>
      <w:r w:rsidR="005132FF">
        <w:rPr>
          <w:rFonts w:ascii="Times New Roman" w:hAnsi="Times New Roman" w:cs="Times New Roman"/>
          <w:sz w:val="24"/>
          <w:szCs w:val="24"/>
        </w:rPr>
        <w:t>rates of seed removal were high; 4</w:t>
      </w:r>
      <w:r w:rsidR="00DF7ED0">
        <w:rPr>
          <w:rFonts w:ascii="Times New Roman" w:hAnsi="Times New Roman" w:cs="Times New Roman"/>
          <w:sz w:val="24"/>
          <w:szCs w:val="24"/>
        </w:rPr>
        <w:t>8</w:t>
      </w:r>
      <w:r w:rsidR="005132FF">
        <w:rPr>
          <w:rFonts w:ascii="Times New Roman" w:hAnsi="Times New Roman" w:cs="Times New Roman"/>
          <w:sz w:val="24"/>
          <w:szCs w:val="24"/>
        </w:rPr>
        <w:t>.</w:t>
      </w:r>
      <w:r w:rsidR="00DF7ED0">
        <w:rPr>
          <w:rFonts w:ascii="Times New Roman" w:hAnsi="Times New Roman" w:cs="Times New Roman"/>
          <w:sz w:val="24"/>
          <w:szCs w:val="24"/>
        </w:rPr>
        <w:t>4</w:t>
      </w:r>
      <w:r w:rsidR="005132FF">
        <w:rPr>
          <w:rFonts w:ascii="Times New Roman" w:hAnsi="Times New Roman" w:cs="Times New Roman"/>
          <w:sz w:val="24"/>
          <w:szCs w:val="24"/>
        </w:rPr>
        <w:t>% of seeds were removed after 12 hours, 85.5% after 24 hours, and 9</w:t>
      </w:r>
      <w:r w:rsidR="00DF7ED0">
        <w:rPr>
          <w:rFonts w:ascii="Times New Roman" w:hAnsi="Times New Roman" w:cs="Times New Roman"/>
          <w:sz w:val="24"/>
          <w:szCs w:val="24"/>
        </w:rPr>
        <w:t>4</w:t>
      </w:r>
      <w:r w:rsidR="005132FF">
        <w:rPr>
          <w:rFonts w:ascii="Times New Roman" w:hAnsi="Times New Roman" w:cs="Times New Roman"/>
          <w:sz w:val="24"/>
          <w:szCs w:val="24"/>
        </w:rPr>
        <w:t>.</w:t>
      </w:r>
      <w:r w:rsidR="00DF7ED0">
        <w:rPr>
          <w:rFonts w:ascii="Times New Roman" w:hAnsi="Times New Roman" w:cs="Times New Roman"/>
          <w:sz w:val="24"/>
          <w:szCs w:val="24"/>
        </w:rPr>
        <w:t>6</w:t>
      </w:r>
      <w:r w:rsidR="005132FF">
        <w:rPr>
          <w:rFonts w:ascii="Times New Roman" w:hAnsi="Times New Roman" w:cs="Times New Roman"/>
          <w:sz w:val="24"/>
          <w:szCs w:val="24"/>
        </w:rPr>
        <w:t>% after 48 hours.</w:t>
      </w:r>
      <w:r w:rsidR="002F73EA">
        <w:rPr>
          <w:rFonts w:ascii="Times New Roman" w:hAnsi="Times New Roman" w:cs="Times New Roman"/>
          <w:sz w:val="24"/>
          <w:szCs w:val="24"/>
        </w:rPr>
        <w:t xml:space="preserve"> Out of the eight possible treatment combinations of species, warming, and </w:t>
      </w:r>
      <w:proofErr w:type="spellStart"/>
      <w:r w:rsidR="002F73EA">
        <w:rPr>
          <w:rFonts w:ascii="Times New Roman" w:hAnsi="Times New Roman" w:cs="Times New Roman"/>
          <w:sz w:val="24"/>
          <w:szCs w:val="24"/>
        </w:rPr>
        <w:t>elaiosome</w:t>
      </w:r>
      <w:proofErr w:type="spellEnd"/>
      <w:r w:rsidR="002F73EA">
        <w:rPr>
          <w:rFonts w:ascii="Times New Roman" w:hAnsi="Times New Roman" w:cs="Times New Roman"/>
          <w:sz w:val="24"/>
          <w:szCs w:val="24"/>
        </w:rPr>
        <w:t xml:space="preserve"> presence/absence, warmed </w:t>
      </w:r>
      <w:r w:rsidR="002F73EA">
        <w:rPr>
          <w:rFonts w:ascii="Times New Roman" w:hAnsi="Times New Roman" w:cs="Times New Roman"/>
          <w:i/>
          <w:iCs/>
          <w:sz w:val="24"/>
          <w:szCs w:val="24"/>
        </w:rPr>
        <w:t>C. nutans</w:t>
      </w:r>
      <w:r w:rsidR="002F73EA">
        <w:rPr>
          <w:rFonts w:ascii="Times New Roman" w:hAnsi="Times New Roman" w:cs="Times New Roman"/>
          <w:sz w:val="24"/>
          <w:szCs w:val="24"/>
        </w:rPr>
        <w:t xml:space="preserve"> seeds with </w:t>
      </w:r>
      <w:proofErr w:type="spellStart"/>
      <w:r w:rsidR="002F73EA">
        <w:rPr>
          <w:rFonts w:ascii="Times New Roman" w:hAnsi="Times New Roman" w:cs="Times New Roman"/>
          <w:sz w:val="24"/>
          <w:szCs w:val="24"/>
        </w:rPr>
        <w:t>elaiosomes</w:t>
      </w:r>
      <w:proofErr w:type="spellEnd"/>
      <w:r w:rsidR="002F73EA">
        <w:rPr>
          <w:rFonts w:ascii="Times New Roman" w:hAnsi="Times New Roman" w:cs="Times New Roman"/>
          <w:sz w:val="24"/>
          <w:szCs w:val="24"/>
        </w:rPr>
        <w:t xml:space="preserve"> experienced the highest rates of removal, with 79.6% of seeds removed after 12 hours, 98.0% after 24 hours, and 98.4% after 48 hours</w:t>
      </w:r>
      <w:r w:rsidR="001C39B9">
        <w:rPr>
          <w:rFonts w:ascii="Times New Roman" w:hAnsi="Times New Roman" w:cs="Times New Roman"/>
          <w:sz w:val="24"/>
          <w:szCs w:val="24"/>
        </w:rPr>
        <w:t xml:space="preserve">. </w:t>
      </w:r>
      <w:r w:rsidR="00A51B0E">
        <w:rPr>
          <w:rFonts w:ascii="Times New Roman" w:hAnsi="Times New Roman" w:cs="Times New Roman"/>
          <w:sz w:val="24"/>
          <w:szCs w:val="24"/>
        </w:rPr>
        <w:t xml:space="preserve">On the other hand, </w:t>
      </w:r>
      <w:proofErr w:type="spellStart"/>
      <w:r w:rsidR="00A51B0E">
        <w:rPr>
          <w:rFonts w:ascii="Times New Roman" w:hAnsi="Times New Roman" w:cs="Times New Roman"/>
          <w:sz w:val="24"/>
          <w:szCs w:val="24"/>
        </w:rPr>
        <w:t>unwarmed</w:t>
      </w:r>
      <w:proofErr w:type="spellEnd"/>
      <w:r w:rsidR="00A51B0E">
        <w:rPr>
          <w:rFonts w:ascii="Times New Roman" w:hAnsi="Times New Roman" w:cs="Times New Roman"/>
          <w:sz w:val="24"/>
          <w:szCs w:val="24"/>
        </w:rPr>
        <w:t xml:space="preserve"> </w:t>
      </w:r>
      <w:r w:rsidR="00A51B0E">
        <w:rPr>
          <w:rFonts w:ascii="Times New Roman" w:hAnsi="Times New Roman" w:cs="Times New Roman"/>
          <w:i/>
          <w:iCs/>
          <w:sz w:val="24"/>
          <w:szCs w:val="24"/>
        </w:rPr>
        <w:t xml:space="preserve">C. </w:t>
      </w:r>
      <w:proofErr w:type="spellStart"/>
      <w:r w:rsidR="00A51B0E">
        <w:rPr>
          <w:rFonts w:ascii="Times New Roman" w:hAnsi="Times New Roman" w:cs="Times New Roman"/>
          <w:i/>
          <w:iCs/>
          <w:sz w:val="24"/>
          <w:szCs w:val="24"/>
        </w:rPr>
        <w:t>acanthoides</w:t>
      </w:r>
      <w:proofErr w:type="spellEnd"/>
      <w:r w:rsidR="00A51B0E">
        <w:rPr>
          <w:rFonts w:ascii="Times New Roman" w:hAnsi="Times New Roman" w:cs="Times New Roman"/>
          <w:sz w:val="24"/>
          <w:szCs w:val="24"/>
        </w:rPr>
        <w:t xml:space="preserve"> seeds without </w:t>
      </w:r>
      <w:proofErr w:type="spellStart"/>
      <w:r w:rsidR="00A51B0E">
        <w:rPr>
          <w:rFonts w:ascii="Times New Roman" w:hAnsi="Times New Roman" w:cs="Times New Roman"/>
          <w:sz w:val="24"/>
          <w:szCs w:val="24"/>
        </w:rPr>
        <w:t>elaiosomes</w:t>
      </w:r>
      <w:proofErr w:type="spellEnd"/>
      <w:r w:rsidR="00A51B0E">
        <w:rPr>
          <w:rFonts w:ascii="Times New Roman" w:hAnsi="Times New Roman" w:cs="Times New Roman"/>
          <w:sz w:val="24"/>
          <w:szCs w:val="24"/>
        </w:rPr>
        <w:t xml:space="preserve"> experienced the lowest</w:t>
      </w:r>
      <w:r w:rsidR="00A33D14">
        <w:rPr>
          <w:rFonts w:ascii="Times New Roman" w:hAnsi="Times New Roman" w:cs="Times New Roman"/>
          <w:sz w:val="24"/>
          <w:szCs w:val="24"/>
        </w:rPr>
        <w:t xml:space="preserve"> observed</w:t>
      </w:r>
      <w:r w:rsidR="00A51B0E">
        <w:rPr>
          <w:rFonts w:ascii="Times New Roman" w:hAnsi="Times New Roman" w:cs="Times New Roman"/>
          <w:sz w:val="24"/>
          <w:szCs w:val="24"/>
        </w:rPr>
        <w:t xml:space="preserve"> rates of removal at 13.8% after 12 hours, 75.0% after 24 hours, and 88.9% after 48 </w:t>
      </w:r>
      <w:commentRangeStart w:id="25"/>
      <w:r w:rsidR="00A51B0E">
        <w:rPr>
          <w:rFonts w:ascii="Times New Roman" w:hAnsi="Times New Roman" w:cs="Times New Roman"/>
          <w:sz w:val="24"/>
          <w:szCs w:val="24"/>
        </w:rPr>
        <w:t>hours</w:t>
      </w:r>
      <w:commentRangeEnd w:id="25"/>
      <w:r w:rsidR="001C39B9">
        <w:rPr>
          <w:rStyle w:val="CommentReference"/>
        </w:rPr>
        <w:commentReference w:id="25"/>
      </w:r>
      <w:r w:rsidR="001C39B9">
        <w:rPr>
          <w:rFonts w:ascii="Times New Roman" w:hAnsi="Times New Roman" w:cs="Times New Roman"/>
          <w:sz w:val="24"/>
          <w:szCs w:val="24"/>
        </w:rPr>
        <w:t>.</w:t>
      </w:r>
    </w:p>
    <w:p w14:paraId="4C0334E9" w14:textId="7547A1FD" w:rsidR="00071C42" w:rsidRDefault="004A475B" w:rsidP="00A527CB">
      <w:pPr>
        <w:spacing w:line="240" w:lineRule="auto"/>
        <w:ind w:firstLine="284"/>
        <w:jc w:val="both"/>
        <w:rPr>
          <w:rFonts w:ascii="Times New Roman" w:hAnsi="Times New Roman" w:cs="Times New Roman"/>
          <w:sz w:val="24"/>
          <w:szCs w:val="24"/>
        </w:rPr>
      </w:pPr>
      <w:r w:rsidRPr="004A475B">
        <w:rPr>
          <w:rFonts w:ascii="Times New Roman" w:hAnsi="Times New Roman" w:cs="Times New Roman"/>
          <w:sz w:val="24"/>
          <w:szCs w:val="24"/>
        </w:rPr>
        <w:t>Coefficient estimates</w:t>
      </w:r>
      <w:r w:rsidR="00646635" w:rsidRPr="004A475B">
        <w:rPr>
          <w:rFonts w:ascii="Times New Roman" w:hAnsi="Times New Roman" w:cs="Times New Roman"/>
          <w:sz w:val="24"/>
          <w:szCs w:val="24"/>
        </w:rPr>
        <w:t xml:space="preserve"> </w:t>
      </w:r>
      <w:r>
        <w:rPr>
          <w:rFonts w:ascii="Times New Roman" w:hAnsi="Times New Roman" w:cs="Times New Roman"/>
          <w:sz w:val="24"/>
          <w:szCs w:val="24"/>
        </w:rPr>
        <w:t>from Table 1 suggest that</w:t>
      </w:r>
      <w:r w:rsidR="00DF7ED0">
        <w:rPr>
          <w:rFonts w:ascii="Times New Roman" w:hAnsi="Times New Roman" w:cs="Times New Roman"/>
          <w:sz w:val="24"/>
          <w:szCs w:val="24"/>
        </w:rPr>
        <w:t xml:space="preserve"> both</w:t>
      </w:r>
      <w:r>
        <w:rPr>
          <w:rFonts w:ascii="Times New Roman" w:hAnsi="Times New Roman" w:cs="Times New Roman"/>
          <w:sz w:val="24"/>
          <w:szCs w:val="24"/>
        </w:rPr>
        <w:t xml:space="preserve"> warming treatment and </w:t>
      </w:r>
      <w:proofErr w:type="spellStart"/>
      <w:r>
        <w:rPr>
          <w:rFonts w:ascii="Times New Roman" w:hAnsi="Times New Roman" w:cs="Times New Roman"/>
          <w:sz w:val="24"/>
          <w:szCs w:val="24"/>
        </w:rPr>
        <w:t>elaiosome</w:t>
      </w:r>
      <w:proofErr w:type="spellEnd"/>
      <w:r>
        <w:rPr>
          <w:rFonts w:ascii="Times New Roman" w:hAnsi="Times New Roman" w:cs="Times New Roman"/>
          <w:sz w:val="24"/>
          <w:szCs w:val="24"/>
        </w:rPr>
        <w:t xml:space="preserve"> removal significantly impact</w:t>
      </w:r>
      <w:r w:rsidR="002D7B86">
        <w:rPr>
          <w:rFonts w:ascii="Times New Roman" w:hAnsi="Times New Roman" w:cs="Times New Roman"/>
          <w:sz w:val="24"/>
          <w:szCs w:val="24"/>
        </w:rPr>
        <w:t>ed</w:t>
      </w:r>
      <w:r>
        <w:rPr>
          <w:rFonts w:ascii="Times New Roman" w:hAnsi="Times New Roman" w:cs="Times New Roman"/>
          <w:sz w:val="24"/>
          <w:szCs w:val="24"/>
        </w:rPr>
        <w:t xml:space="preserve"> </w:t>
      </w:r>
      <w:r w:rsidR="00542FAD">
        <w:rPr>
          <w:rFonts w:ascii="Times New Roman" w:hAnsi="Times New Roman" w:cs="Times New Roman"/>
          <w:sz w:val="24"/>
          <w:szCs w:val="24"/>
        </w:rPr>
        <w:t>the proportion of</w:t>
      </w:r>
      <w:r>
        <w:rPr>
          <w:rFonts w:ascii="Times New Roman" w:hAnsi="Times New Roman" w:cs="Times New Roman"/>
          <w:sz w:val="24"/>
          <w:szCs w:val="24"/>
        </w:rPr>
        <w:t xml:space="preserve"> see</w:t>
      </w:r>
      <w:r w:rsidR="00542FAD">
        <w:rPr>
          <w:rFonts w:ascii="Times New Roman" w:hAnsi="Times New Roman" w:cs="Times New Roman"/>
          <w:sz w:val="24"/>
          <w:szCs w:val="24"/>
        </w:rPr>
        <w:t>ds removed</w:t>
      </w:r>
      <w:r w:rsidR="002D7B86">
        <w:rPr>
          <w:rFonts w:ascii="Times New Roman" w:hAnsi="Times New Roman" w:cs="Times New Roman"/>
          <w:sz w:val="24"/>
          <w:szCs w:val="24"/>
        </w:rPr>
        <w:t xml:space="preserve">, as the coefficient estimates for these treatments were both highly significant at the </w:t>
      </w:r>
      <w:proofErr w:type="gramStart"/>
      <w:r w:rsidR="002D7B86">
        <w:rPr>
          <w:rFonts w:ascii="Times New Roman" w:hAnsi="Times New Roman" w:cs="Times New Roman"/>
          <w:sz w:val="24"/>
          <w:szCs w:val="24"/>
        </w:rPr>
        <w:t>6, 12, 24, and 48 hour</w:t>
      </w:r>
      <w:proofErr w:type="gramEnd"/>
      <w:r w:rsidR="002D7B86">
        <w:rPr>
          <w:rFonts w:ascii="Times New Roman" w:hAnsi="Times New Roman" w:cs="Times New Roman"/>
          <w:sz w:val="24"/>
          <w:szCs w:val="24"/>
        </w:rPr>
        <w:t xml:space="preserve"> marks. </w:t>
      </w:r>
      <w:commentRangeStart w:id="26"/>
      <w:commentRangeStart w:id="27"/>
      <w:r w:rsidR="002D7B86">
        <w:rPr>
          <w:rFonts w:ascii="Times New Roman" w:hAnsi="Times New Roman" w:cs="Times New Roman"/>
          <w:sz w:val="24"/>
          <w:szCs w:val="24"/>
        </w:rPr>
        <w:t>A</w:t>
      </w:r>
      <w:r>
        <w:rPr>
          <w:rFonts w:ascii="Times New Roman" w:hAnsi="Times New Roman" w:cs="Times New Roman"/>
          <w:sz w:val="24"/>
          <w:szCs w:val="24"/>
        </w:rPr>
        <w:t>t</w:t>
      </w:r>
      <w:r w:rsidR="00DF7ED0">
        <w:rPr>
          <w:rFonts w:ascii="Times New Roman" w:hAnsi="Times New Roman" w:cs="Times New Roman"/>
          <w:sz w:val="24"/>
          <w:szCs w:val="24"/>
        </w:rPr>
        <w:t xml:space="preserve"> the</w:t>
      </w:r>
      <w:r w:rsidR="002D7B86">
        <w:rPr>
          <w:rFonts w:ascii="Times New Roman" w:hAnsi="Times New Roman" w:cs="Times New Roman"/>
          <w:sz w:val="24"/>
          <w:szCs w:val="24"/>
        </w:rPr>
        <w:t>se times</w:t>
      </w:r>
      <w:r>
        <w:rPr>
          <w:rFonts w:ascii="Times New Roman" w:hAnsi="Times New Roman" w:cs="Times New Roman"/>
          <w:sz w:val="24"/>
          <w:szCs w:val="24"/>
        </w:rPr>
        <w:t>, seeds from warmed maternal plants were more likely to</w:t>
      </w:r>
      <w:r w:rsidR="002D7B86">
        <w:rPr>
          <w:rFonts w:ascii="Times New Roman" w:hAnsi="Times New Roman" w:cs="Times New Roman"/>
          <w:sz w:val="24"/>
          <w:szCs w:val="24"/>
        </w:rPr>
        <w:t xml:space="preserve"> have</w:t>
      </w:r>
      <w:r>
        <w:rPr>
          <w:rFonts w:ascii="Times New Roman" w:hAnsi="Times New Roman" w:cs="Times New Roman"/>
          <w:sz w:val="24"/>
          <w:szCs w:val="24"/>
        </w:rPr>
        <w:t xml:space="preserve"> be</w:t>
      </w:r>
      <w:r w:rsidR="002D7B86">
        <w:rPr>
          <w:rFonts w:ascii="Times New Roman" w:hAnsi="Times New Roman" w:cs="Times New Roman"/>
          <w:sz w:val="24"/>
          <w:szCs w:val="24"/>
        </w:rPr>
        <w:t>en</w:t>
      </w:r>
      <w:r>
        <w:rPr>
          <w:rFonts w:ascii="Times New Roman" w:hAnsi="Times New Roman" w:cs="Times New Roman"/>
          <w:sz w:val="24"/>
          <w:szCs w:val="24"/>
        </w:rPr>
        <w:t xml:space="preserve"> removed than those from </w:t>
      </w:r>
      <w:proofErr w:type="spellStart"/>
      <w:r w:rsidR="00DC5051">
        <w:rPr>
          <w:rFonts w:ascii="Times New Roman" w:hAnsi="Times New Roman" w:cs="Times New Roman"/>
          <w:sz w:val="24"/>
          <w:szCs w:val="24"/>
        </w:rPr>
        <w:t>un</w:t>
      </w:r>
      <w:r>
        <w:rPr>
          <w:rFonts w:ascii="Times New Roman" w:hAnsi="Times New Roman" w:cs="Times New Roman"/>
          <w:sz w:val="24"/>
          <w:szCs w:val="24"/>
        </w:rPr>
        <w:t>warmed</w:t>
      </w:r>
      <w:proofErr w:type="spellEnd"/>
      <w:r>
        <w:rPr>
          <w:rFonts w:ascii="Times New Roman" w:hAnsi="Times New Roman" w:cs="Times New Roman"/>
          <w:sz w:val="24"/>
          <w:szCs w:val="24"/>
        </w:rPr>
        <w:t xml:space="preserve"> maternal plants, and seeds with their </w:t>
      </w:r>
      <w:proofErr w:type="spellStart"/>
      <w:r>
        <w:rPr>
          <w:rFonts w:ascii="Times New Roman" w:hAnsi="Times New Roman" w:cs="Times New Roman"/>
          <w:sz w:val="24"/>
          <w:szCs w:val="24"/>
        </w:rPr>
        <w:t>elaiosomes</w:t>
      </w:r>
      <w:proofErr w:type="spellEnd"/>
      <w:r>
        <w:rPr>
          <w:rFonts w:ascii="Times New Roman" w:hAnsi="Times New Roman" w:cs="Times New Roman"/>
          <w:sz w:val="24"/>
          <w:szCs w:val="24"/>
        </w:rPr>
        <w:t xml:space="preserve"> intact were more likely to</w:t>
      </w:r>
      <w:r w:rsidR="002D7B86">
        <w:rPr>
          <w:rFonts w:ascii="Times New Roman" w:hAnsi="Times New Roman" w:cs="Times New Roman"/>
          <w:sz w:val="24"/>
          <w:szCs w:val="24"/>
        </w:rPr>
        <w:t xml:space="preserve"> have</w:t>
      </w:r>
      <w:r>
        <w:rPr>
          <w:rFonts w:ascii="Times New Roman" w:hAnsi="Times New Roman" w:cs="Times New Roman"/>
          <w:sz w:val="24"/>
          <w:szCs w:val="24"/>
        </w:rPr>
        <w:t xml:space="preserve"> be</w:t>
      </w:r>
      <w:r w:rsidR="002D7B86">
        <w:rPr>
          <w:rFonts w:ascii="Times New Roman" w:hAnsi="Times New Roman" w:cs="Times New Roman"/>
          <w:sz w:val="24"/>
          <w:szCs w:val="24"/>
        </w:rPr>
        <w:t>en</w:t>
      </w:r>
      <w:r>
        <w:rPr>
          <w:rFonts w:ascii="Times New Roman" w:hAnsi="Times New Roman" w:cs="Times New Roman"/>
          <w:sz w:val="24"/>
          <w:szCs w:val="24"/>
        </w:rPr>
        <w:t xml:space="preserve"> removed than those without their </w:t>
      </w:r>
      <w:proofErr w:type="spellStart"/>
      <w:r>
        <w:rPr>
          <w:rFonts w:ascii="Times New Roman" w:hAnsi="Times New Roman" w:cs="Times New Roman"/>
          <w:sz w:val="24"/>
          <w:szCs w:val="24"/>
        </w:rPr>
        <w:t>elaiosomes</w:t>
      </w:r>
      <w:proofErr w:type="spellEnd"/>
      <w:r w:rsidR="001318CD">
        <w:rPr>
          <w:rFonts w:ascii="Times New Roman" w:hAnsi="Times New Roman" w:cs="Times New Roman"/>
          <w:sz w:val="24"/>
          <w:szCs w:val="24"/>
        </w:rPr>
        <w:t>.</w:t>
      </w:r>
      <w:commentRangeEnd w:id="26"/>
      <w:r w:rsidR="00876EB3">
        <w:rPr>
          <w:rStyle w:val="CommentReference"/>
        </w:rPr>
        <w:commentReference w:id="26"/>
      </w:r>
      <w:commentRangeEnd w:id="27"/>
      <w:r w:rsidR="009D62D3">
        <w:rPr>
          <w:rStyle w:val="CommentReference"/>
        </w:rPr>
        <w:commentReference w:id="27"/>
      </w:r>
      <w:r w:rsidR="00FD2CD6">
        <w:rPr>
          <w:rFonts w:ascii="Times New Roman" w:hAnsi="Times New Roman" w:cs="Times New Roman"/>
          <w:sz w:val="24"/>
          <w:szCs w:val="24"/>
        </w:rPr>
        <w:t xml:space="preserve"> Over the course of the experiment, seeds with their </w:t>
      </w:r>
      <w:proofErr w:type="spellStart"/>
      <w:r w:rsidR="00FD2CD6">
        <w:rPr>
          <w:rFonts w:ascii="Times New Roman" w:hAnsi="Times New Roman" w:cs="Times New Roman"/>
          <w:sz w:val="24"/>
          <w:szCs w:val="24"/>
        </w:rPr>
        <w:t>elaiosomes</w:t>
      </w:r>
      <w:proofErr w:type="spellEnd"/>
      <w:r w:rsidR="00FD2CD6">
        <w:rPr>
          <w:rFonts w:ascii="Times New Roman" w:hAnsi="Times New Roman" w:cs="Times New Roman"/>
          <w:sz w:val="24"/>
          <w:szCs w:val="24"/>
        </w:rPr>
        <w:t xml:space="preserve"> intact </w:t>
      </w:r>
      <w:r w:rsidR="00D53D74">
        <w:rPr>
          <w:rFonts w:ascii="Times New Roman" w:hAnsi="Times New Roman" w:cs="Times New Roman"/>
          <w:sz w:val="24"/>
          <w:szCs w:val="24"/>
        </w:rPr>
        <w:t>were generally removed</w:t>
      </w:r>
      <w:r w:rsidR="00FD2CD6">
        <w:rPr>
          <w:rFonts w:ascii="Times New Roman" w:hAnsi="Times New Roman" w:cs="Times New Roman"/>
          <w:sz w:val="24"/>
          <w:szCs w:val="24"/>
        </w:rPr>
        <w:t xml:space="preserve"> at a faster rate than seeds without their </w:t>
      </w:r>
      <w:proofErr w:type="spellStart"/>
      <w:r w:rsidR="00FD2CD6">
        <w:rPr>
          <w:rFonts w:ascii="Times New Roman" w:hAnsi="Times New Roman" w:cs="Times New Roman"/>
          <w:sz w:val="24"/>
          <w:szCs w:val="24"/>
        </w:rPr>
        <w:t>elaiosomes</w:t>
      </w:r>
      <w:proofErr w:type="spellEnd"/>
      <w:r w:rsidR="00FD2CD6">
        <w:rPr>
          <w:rFonts w:ascii="Times New Roman" w:hAnsi="Times New Roman" w:cs="Times New Roman"/>
          <w:sz w:val="24"/>
          <w:szCs w:val="24"/>
        </w:rPr>
        <w:t xml:space="preserve"> for all combinations of warming and species, except for warmed </w:t>
      </w:r>
      <w:r w:rsidR="00FD2CD6">
        <w:rPr>
          <w:rFonts w:ascii="Times New Roman" w:hAnsi="Times New Roman" w:cs="Times New Roman"/>
          <w:i/>
          <w:iCs/>
          <w:sz w:val="24"/>
          <w:szCs w:val="24"/>
        </w:rPr>
        <w:t xml:space="preserve">C. </w:t>
      </w:r>
      <w:proofErr w:type="spellStart"/>
      <w:r w:rsidR="00F65A3F">
        <w:rPr>
          <w:rFonts w:ascii="Times New Roman" w:hAnsi="Times New Roman" w:cs="Times New Roman"/>
          <w:i/>
          <w:iCs/>
          <w:sz w:val="24"/>
          <w:szCs w:val="24"/>
        </w:rPr>
        <w:t>acanthoides</w:t>
      </w:r>
      <w:proofErr w:type="spellEnd"/>
      <w:r w:rsidR="00FD2CD6">
        <w:rPr>
          <w:rFonts w:ascii="Times New Roman" w:hAnsi="Times New Roman" w:cs="Times New Roman"/>
          <w:sz w:val="24"/>
          <w:szCs w:val="24"/>
        </w:rPr>
        <w:t xml:space="preserve"> (Figure </w:t>
      </w:r>
      <w:r w:rsidR="0068119A">
        <w:rPr>
          <w:rFonts w:ascii="Times New Roman" w:hAnsi="Times New Roman" w:cs="Times New Roman"/>
          <w:sz w:val="24"/>
          <w:szCs w:val="24"/>
        </w:rPr>
        <w:t>4</w:t>
      </w:r>
      <w:r w:rsidR="00FD2CD6">
        <w:rPr>
          <w:rFonts w:ascii="Times New Roman" w:hAnsi="Times New Roman" w:cs="Times New Roman"/>
          <w:sz w:val="24"/>
          <w:szCs w:val="24"/>
        </w:rPr>
        <w:t>)</w:t>
      </w:r>
      <w:r w:rsidR="00CF4EA1">
        <w:rPr>
          <w:rFonts w:ascii="Times New Roman" w:hAnsi="Times New Roman" w:cs="Times New Roman"/>
          <w:sz w:val="24"/>
          <w:szCs w:val="24"/>
        </w:rPr>
        <w:t>.</w:t>
      </w:r>
      <w:r w:rsidR="00FD2CD6">
        <w:rPr>
          <w:rFonts w:ascii="Times New Roman" w:hAnsi="Times New Roman" w:cs="Times New Roman"/>
          <w:sz w:val="24"/>
          <w:szCs w:val="24"/>
        </w:rPr>
        <w:t xml:space="preserve"> </w:t>
      </w:r>
      <w:r w:rsidR="00C77B70">
        <w:rPr>
          <w:rFonts w:ascii="Times New Roman" w:hAnsi="Times New Roman" w:cs="Times New Roman"/>
          <w:sz w:val="24"/>
          <w:szCs w:val="24"/>
        </w:rPr>
        <w:t>S</w:t>
      </w:r>
      <w:r w:rsidR="00FD2CD6">
        <w:rPr>
          <w:rFonts w:ascii="Times New Roman" w:hAnsi="Times New Roman" w:cs="Times New Roman"/>
          <w:sz w:val="24"/>
          <w:szCs w:val="24"/>
        </w:rPr>
        <w:t>eeds from warmed maternal</w:t>
      </w:r>
      <w:r w:rsidR="00F65A3F">
        <w:rPr>
          <w:rFonts w:ascii="Times New Roman" w:hAnsi="Times New Roman" w:cs="Times New Roman"/>
          <w:sz w:val="24"/>
          <w:szCs w:val="24"/>
        </w:rPr>
        <w:t xml:space="preserve"> plants</w:t>
      </w:r>
      <w:r w:rsidR="00FD2CD6">
        <w:rPr>
          <w:rFonts w:ascii="Times New Roman" w:hAnsi="Times New Roman" w:cs="Times New Roman"/>
          <w:sz w:val="24"/>
          <w:szCs w:val="24"/>
        </w:rPr>
        <w:t xml:space="preserve"> </w:t>
      </w:r>
      <w:r w:rsidR="00D53D74">
        <w:rPr>
          <w:rFonts w:ascii="Times New Roman" w:hAnsi="Times New Roman" w:cs="Times New Roman"/>
          <w:sz w:val="24"/>
          <w:szCs w:val="24"/>
        </w:rPr>
        <w:t>were</w:t>
      </w:r>
      <w:r w:rsidR="00FD2CD6">
        <w:rPr>
          <w:rFonts w:ascii="Times New Roman" w:hAnsi="Times New Roman" w:cs="Times New Roman"/>
          <w:sz w:val="24"/>
          <w:szCs w:val="24"/>
        </w:rPr>
        <w:t xml:space="preserve"> removed at a faster rate than seeds from </w:t>
      </w:r>
      <w:proofErr w:type="spellStart"/>
      <w:r w:rsidR="00FD2CD6">
        <w:rPr>
          <w:rFonts w:ascii="Times New Roman" w:hAnsi="Times New Roman" w:cs="Times New Roman"/>
          <w:sz w:val="24"/>
          <w:szCs w:val="24"/>
        </w:rPr>
        <w:t>unwarmed</w:t>
      </w:r>
      <w:proofErr w:type="spellEnd"/>
      <w:r w:rsidR="00FD2CD6">
        <w:rPr>
          <w:rFonts w:ascii="Times New Roman" w:hAnsi="Times New Roman" w:cs="Times New Roman"/>
          <w:sz w:val="24"/>
          <w:szCs w:val="24"/>
        </w:rPr>
        <w:t xml:space="preserve"> maternal plants for all combinations of </w:t>
      </w:r>
      <w:proofErr w:type="spellStart"/>
      <w:r w:rsidR="00FD2CD6">
        <w:rPr>
          <w:rFonts w:ascii="Times New Roman" w:hAnsi="Times New Roman" w:cs="Times New Roman"/>
          <w:sz w:val="24"/>
          <w:szCs w:val="24"/>
        </w:rPr>
        <w:t>elaiosome</w:t>
      </w:r>
      <w:proofErr w:type="spellEnd"/>
      <w:r w:rsidR="00FD2CD6">
        <w:rPr>
          <w:rFonts w:ascii="Times New Roman" w:hAnsi="Times New Roman" w:cs="Times New Roman"/>
          <w:sz w:val="24"/>
          <w:szCs w:val="24"/>
        </w:rPr>
        <w:t xml:space="preserve"> </w:t>
      </w:r>
      <w:r w:rsidR="00D53D74">
        <w:rPr>
          <w:rFonts w:ascii="Times New Roman" w:hAnsi="Times New Roman" w:cs="Times New Roman"/>
          <w:sz w:val="24"/>
          <w:szCs w:val="24"/>
        </w:rPr>
        <w:t>presence/absence</w:t>
      </w:r>
      <w:r w:rsidR="00FD2CD6">
        <w:rPr>
          <w:rFonts w:ascii="Times New Roman" w:hAnsi="Times New Roman" w:cs="Times New Roman"/>
          <w:sz w:val="24"/>
          <w:szCs w:val="24"/>
        </w:rPr>
        <w:t xml:space="preserve"> and species, except for </w:t>
      </w:r>
      <w:r w:rsidR="00FD2CD6">
        <w:rPr>
          <w:rFonts w:ascii="Times New Roman" w:hAnsi="Times New Roman" w:cs="Times New Roman"/>
          <w:i/>
          <w:iCs/>
          <w:sz w:val="24"/>
          <w:szCs w:val="24"/>
        </w:rPr>
        <w:t xml:space="preserve">C. </w:t>
      </w:r>
      <w:proofErr w:type="spellStart"/>
      <w:r w:rsidR="00F65A3F">
        <w:rPr>
          <w:rFonts w:ascii="Times New Roman" w:hAnsi="Times New Roman" w:cs="Times New Roman"/>
          <w:i/>
          <w:iCs/>
          <w:sz w:val="24"/>
          <w:szCs w:val="24"/>
        </w:rPr>
        <w:t>acanthoides</w:t>
      </w:r>
      <w:proofErr w:type="spellEnd"/>
      <w:r w:rsidR="00F65A3F">
        <w:rPr>
          <w:rFonts w:ascii="Times New Roman" w:hAnsi="Times New Roman" w:cs="Times New Roman"/>
          <w:sz w:val="24"/>
          <w:szCs w:val="24"/>
        </w:rPr>
        <w:t xml:space="preserve"> </w:t>
      </w:r>
      <w:r w:rsidR="00FD2CD6">
        <w:rPr>
          <w:rFonts w:ascii="Times New Roman" w:hAnsi="Times New Roman" w:cs="Times New Roman"/>
          <w:sz w:val="24"/>
          <w:szCs w:val="24"/>
        </w:rPr>
        <w:t xml:space="preserve">with intact </w:t>
      </w:r>
      <w:proofErr w:type="spellStart"/>
      <w:r w:rsidR="00FD2CD6">
        <w:rPr>
          <w:rFonts w:ascii="Times New Roman" w:hAnsi="Times New Roman" w:cs="Times New Roman"/>
          <w:sz w:val="24"/>
          <w:szCs w:val="24"/>
        </w:rPr>
        <w:t>elaiosomes</w:t>
      </w:r>
      <w:proofErr w:type="spellEnd"/>
      <w:r w:rsidR="00FD2CD6">
        <w:rPr>
          <w:rFonts w:ascii="Times New Roman" w:hAnsi="Times New Roman" w:cs="Times New Roman"/>
          <w:sz w:val="24"/>
          <w:szCs w:val="24"/>
        </w:rPr>
        <w:t xml:space="preserve"> (Figure</w:t>
      </w:r>
      <w:r w:rsidR="00C71007">
        <w:rPr>
          <w:rFonts w:ascii="Times New Roman" w:hAnsi="Times New Roman" w:cs="Times New Roman"/>
          <w:sz w:val="24"/>
          <w:szCs w:val="24"/>
        </w:rPr>
        <w:t xml:space="preserve"> </w:t>
      </w:r>
      <w:r w:rsidR="0068119A">
        <w:rPr>
          <w:rFonts w:ascii="Times New Roman" w:hAnsi="Times New Roman" w:cs="Times New Roman"/>
          <w:sz w:val="24"/>
          <w:szCs w:val="24"/>
        </w:rPr>
        <w:t>5</w:t>
      </w:r>
      <w:r w:rsidR="00FD2CD6">
        <w:rPr>
          <w:rFonts w:ascii="Times New Roman" w:hAnsi="Times New Roman" w:cs="Times New Roman"/>
          <w:sz w:val="24"/>
          <w:szCs w:val="24"/>
        </w:rPr>
        <w:t>)</w:t>
      </w:r>
      <w:r w:rsidR="00B9480E">
        <w:rPr>
          <w:rFonts w:ascii="Times New Roman" w:hAnsi="Times New Roman" w:cs="Times New Roman"/>
          <w:sz w:val="24"/>
          <w:szCs w:val="24"/>
        </w:rPr>
        <w:t>.</w:t>
      </w:r>
      <w:r>
        <w:rPr>
          <w:rFonts w:ascii="Times New Roman" w:hAnsi="Times New Roman" w:cs="Times New Roman"/>
          <w:sz w:val="24"/>
          <w:szCs w:val="24"/>
        </w:rPr>
        <w:t xml:space="preserve"> There is not substantial evidence that </w:t>
      </w:r>
      <w:r w:rsidR="000A2425">
        <w:rPr>
          <w:rFonts w:ascii="Times New Roman" w:hAnsi="Times New Roman" w:cs="Times New Roman"/>
          <w:sz w:val="24"/>
          <w:szCs w:val="24"/>
        </w:rPr>
        <w:t>seed removal rates differed between species</w:t>
      </w:r>
      <w:r w:rsidR="00B9480E">
        <w:rPr>
          <w:rFonts w:ascii="Times New Roman" w:hAnsi="Times New Roman" w:cs="Times New Roman"/>
          <w:sz w:val="24"/>
          <w:szCs w:val="24"/>
        </w:rPr>
        <w:t xml:space="preserve"> (Figure </w:t>
      </w:r>
      <w:r w:rsidR="0068119A">
        <w:rPr>
          <w:rFonts w:ascii="Times New Roman" w:hAnsi="Times New Roman" w:cs="Times New Roman"/>
          <w:sz w:val="24"/>
          <w:szCs w:val="24"/>
        </w:rPr>
        <w:t>6</w:t>
      </w:r>
      <w:r w:rsidR="00B9480E">
        <w:rPr>
          <w:rFonts w:ascii="Times New Roman" w:hAnsi="Times New Roman" w:cs="Times New Roman"/>
          <w:sz w:val="24"/>
          <w:szCs w:val="24"/>
        </w:rPr>
        <w:t xml:space="preserve">), </w:t>
      </w:r>
      <w:r w:rsidR="00D53D74">
        <w:rPr>
          <w:rFonts w:ascii="Times New Roman" w:hAnsi="Times New Roman" w:cs="Times New Roman"/>
          <w:sz w:val="24"/>
          <w:szCs w:val="24"/>
        </w:rPr>
        <w:t>as</w:t>
      </w:r>
      <w:r w:rsidR="00B9480E">
        <w:rPr>
          <w:rFonts w:ascii="Times New Roman" w:hAnsi="Times New Roman" w:cs="Times New Roman"/>
          <w:sz w:val="24"/>
          <w:szCs w:val="24"/>
        </w:rPr>
        <w:t xml:space="preserve"> coefficient estimates for the species term in the mixed-effects model were not significant for three of the four time points at which the model was fit.</w:t>
      </w:r>
    </w:p>
    <w:p w14:paraId="2E9C43F3" w14:textId="6DE6F971" w:rsidR="00170229" w:rsidRDefault="00071C42" w:rsidP="00A527CB">
      <w:pPr>
        <w:spacing w:line="240" w:lineRule="auto"/>
        <w:ind w:firstLine="284"/>
        <w:jc w:val="both"/>
        <w:rPr>
          <w:rFonts w:ascii="Times New Roman" w:hAnsi="Times New Roman" w:cs="Times New Roman"/>
          <w:sz w:val="24"/>
          <w:szCs w:val="24"/>
        </w:rPr>
      </w:pPr>
      <w:r>
        <w:rPr>
          <w:rFonts w:ascii="Times New Roman" w:hAnsi="Times New Roman" w:cs="Times New Roman"/>
          <w:sz w:val="24"/>
          <w:szCs w:val="24"/>
        </w:rPr>
        <w:t xml:space="preserve">Interactions between species and warming treatment, between species and </w:t>
      </w:r>
      <w:proofErr w:type="spellStart"/>
      <w:r>
        <w:rPr>
          <w:rFonts w:ascii="Times New Roman" w:hAnsi="Times New Roman" w:cs="Times New Roman"/>
          <w:sz w:val="24"/>
          <w:szCs w:val="24"/>
        </w:rPr>
        <w:t>elaiosome</w:t>
      </w:r>
      <w:proofErr w:type="spellEnd"/>
      <w:r>
        <w:rPr>
          <w:rFonts w:ascii="Times New Roman" w:hAnsi="Times New Roman" w:cs="Times New Roman"/>
          <w:sz w:val="24"/>
          <w:szCs w:val="24"/>
        </w:rPr>
        <w:t xml:space="preserve"> treatment, and between warming treatment and </w:t>
      </w:r>
      <w:proofErr w:type="spellStart"/>
      <w:r>
        <w:rPr>
          <w:rFonts w:ascii="Times New Roman" w:hAnsi="Times New Roman" w:cs="Times New Roman"/>
          <w:sz w:val="24"/>
          <w:szCs w:val="24"/>
        </w:rPr>
        <w:t>elaiosome</w:t>
      </w:r>
      <w:proofErr w:type="spellEnd"/>
      <w:r>
        <w:rPr>
          <w:rFonts w:ascii="Times New Roman" w:hAnsi="Times New Roman" w:cs="Times New Roman"/>
          <w:sz w:val="24"/>
          <w:szCs w:val="24"/>
        </w:rPr>
        <w:t xml:space="preserve"> treatment were observed in the mixed effects models, though their </w:t>
      </w:r>
      <w:r w:rsidR="001653B5">
        <w:rPr>
          <w:rFonts w:ascii="Times New Roman" w:hAnsi="Times New Roman" w:cs="Times New Roman"/>
          <w:sz w:val="24"/>
          <w:szCs w:val="24"/>
        </w:rPr>
        <w:t xml:space="preserve">direction and significance varied between the time marks. For example, while the interaction between species and </w:t>
      </w:r>
      <w:proofErr w:type="spellStart"/>
      <w:r w:rsidR="001653B5">
        <w:rPr>
          <w:rFonts w:ascii="Times New Roman" w:hAnsi="Times New Roman" w:cs="Times New Roman"/>
          <w:sz w:val="24"/>
          <w:szCs w:val="24"/>
        </w:rPr>
        <w:t>elaiosome</w:t>
      </w:r>
      <w:proofErr w:type="spellEnd"/>
      <w:r w:rsidR="001653B5">
        <w:rPr>
          <w:rFonts w:ascii="Times New Roman" w:hAnsi="Times New Roman" w:cs="Times New Roman"/>
          <w:sz w:val="24"/>
          <w:szCs w:val="24"/>
        </w:rPr>
        <w:t xml:space="preserve"> treatment was significant for the </w:t>
      </w:r>
      <w:proofErr w:type="gramStart"/>
      <w:r w:rsidR="001653B5">
        <w:rPr>
          <w:rFonts w:ascii="Times New Roman" w:hAnsi="Times New Roman" w:cs="Times New Roman"/>
          <w:sz w:val="24"/>
          <w:szCs w:val="24"/>
        </w:rPr>
        <w:t>6, 12, 24, and 48 hour</w:t>
      </w:r>
      <w:proofErr w:type="gramEnd"/>
      <w:r w:rsidR="001653B5">
        <w:rPr>
          <w:rFonts w:ascii="Times New Roman" w:hAnsi="Times New Roman" w:cs="Times New Roman"/>
          <w:sz w:val="24"/>
          <w:szCs w:val="24"/>
        </w:rPr>
        <w:t xml:space="preserve"> marks, it was negative at the 48-hour mark and positive at the others. The interactions between species and warming</w:t>
      </w:r>
      <w:r w:rsidR="000363AA">
        <w:rPr>
          <w:rFonts w:ascii="Times New Roman" w:hAnsi="Times New Roman" w:cs="Times New Roman"/>
          <w:sz w:val="24"/>
          <w:szCs w:val="24"/>
        </w:rPr>
        <w:t xml:space="preserve"> treatment</w:t>
      </w:r>
      <w:r w:rsidR="00692214">
        <w:rPr>
          <w:rFonts w:ascii="Times New Roman" w:hAnsi="Times New Roman" w:cs="Times New Roman"/>
          <w:sz w:val="24"/>
          <w:szCs w:val="24"/>
        </w:rPr>
        <w:t xml:space="preserve"> were only significant at the 6- and 24-hour marks. </w:t>
      </w:r>
      <w:r w:rsidR="003F3DC5">
        <w:rPr>
          <w:rFonts w:ascii="Times New Roman" w:hAnsi="Times New Roman" w:cs="Times New Roman"/>
          <w:sz w:val="24"/>
          <w:szCs w:val="24"/>
        </w:rPr>
        <w:t>I</w:t>
      </w:r>
      <w:r w:rsidR="00692214">
        <w:rPr>
          <w:rFonts w:ascii="Times New Roman" w:hAnsi="Times New Roman" w:cs="Times New Roman"/>
          <w:sz w:val="24"/>
          <w:szCs w:val="24"/>
        </w:rPr>
        <w:t>nteractions</w:t>
      </w:r>
      <w:r w:rsidR="001653B5">
        <w:rPr>
          <w:rFonts w:ascii="Times New Roman" w:hAnsi="Times New Roman" w:cs="Times New Roman"/>
          <w:sz w:val="24"/>
          <w:szCs w:val="24"/>
        </w:rPr>
        <w:t xml:space="preserve"> </w:t>
      </w:r>
      <w:commentRangeStart w:id="28"/>
      <w:commentRangeStart w:id="29"/>
      <w:r w:rsidR="001653B5">
        <w:rPr>
          <w:rFonts w:ascii="Times New Roman" w:hAnsi="Times New Roman" w:cs="Times New Roman"/>
          <w:sz w:val="24"/>
          <w:szCs w:val="24"/>
        </w:rPr>
        <w:t>between warming</w:t>
      </w:r>
      <w:r w:rsidR="000363AA">
        <w:rPr>
          <w:rFonts w:ascii="Times New Roman" w:hAnsi="Times New Roman" w:cs="Times New Roman"/>
          <w:sz w:val="24"/>
          <w:szCs w:val="24"/>
        </w:rPr>
        <w:t xml:space="preserve"> treatment</w:t>
      </w:r>
      <w:r w:rsidR="001653B5">
        <w:rPr>
          <w:rFonts w:ascii="Times New Roman" w:hAnsi="Times New Roman" w:cs="Times New Roman"/>
          <w:sz w:val="24"/>
          <w:szCs w:val="24"/>
        </w:rPr>
        <w:t xml:space="preserve"> and </w:t>
      </w:r>
      <w:proofErr w:type="spellStart"/>
      <w:r w:rsidR="001653B5">
        <w:rPr>
          <w:rFonts w:ascii="Times New Roman" w:hAnsi="Times New Roman" w:cs="Times New Roman"/>
          <w:sz w:val="24"/>
          <w:szCs w:val="24"/>
        </w:rPr>
        <w:t>elaiosome</w:t>
      </w:r>
      <w:proofErr w:type="spellEnd"/>
      <w:r w:rsidR="001653B5">
        <w:rPr>
          <w:rFonts w:ascii="Times New Roman" w:hAnsi="Times New Roman" w:cs="Times New Roman"/>
          <w:sz w:val="24"/>
          <w:szCs w:val="24"/>
        </w:rPr>
        <w:t xml:space="preserve"> treatment </w:t>
      </w:r>
      <w:commentRangeEnd w:id="28"/>
      <w:r w:rsidR="00876EB3">
        <w:rPr>
          <w:rStyle w:val="CommentReference"/>
        </w:rPr>
        <w:commentReference w:id="28"/>
      </w:r>
      <w:commentRangeEnd w:id="29"/>
      <w:r w:rsidR="003F3DC5">
        <w:rPr>
          <w:rStyle w:val="CommentReference"/>
        </w:rPr>
        <w:commentReference w:id="29"/>
      </w:r>
      <w:r w:rsidR="001653B5">
        <w:rPr>
          <w:rFonts w:ascii="Times New Roman" w:hAnsi="Times New Roman" w:cs="Times New Roman"/>
          <w:sz w:val="24"/>
          <w:szCs w:val="24"/>
        </w:rPr>
        <w:t>were consistent</w:t>
      </w:r>
      <w:r w:rsidR="00692214">
        <w:rPr>
          <w:rFonts w:ascii="Times New Roman" w:hAnsi="Times New Roman" w:cs="Times New Roman"/>
          <w:sz w:val="24"/>
          <w:szCs w:val="24"/>
        </w:rPr>
        <w:t>ly</w:t>
      </w:r>
      <w:r w:rsidR="001653B5">
        <w:rPr>
          <w:rFonts w:ascii="Times New Roman" w:hAnsi="Times New Roman" w:cs="Times New Roman"/>
          <w:sz w:val="24"/>
          <w:szCs w:val="24"/>
        </w:rPr>
        <w:t xml:space="preserve"> </w:t>
      </w:r>
      <w:r w:rsidR="00692214">
        <w:rPr>
          <w:rFonts w:ascii="Times New Roman" w:hAnsi="Times New Roman" w:cs="Times New Roman"/>
          <w:sz w:val="24"/>
          <w:szCs w:val="24"/>
        </w:rPr>
        <w:t>negative</w:t>
      </w:r>
      <w:r w:rsidR="001653B5">
        <w:rPr>
          <w:rFonts w:ascii="Times New Roman" w:hAnsi="Times New Roman" w:cs="Times New Roman"/>
          <w:sz w:val="24"/>
          <w:szCs w:val="24"/>
        </w:rPr>
        <w:t xml:space="preserve"> between hour </w:t>
      </w:r>
      <w:proofErr w:type="gramStart"/>
      <w:r w:rsidR="001653B5">
        <w:rPr>
          <w:rFonts w:ascii="Times New Roman" w:hAnsi="Times New Roman" w:cs="Times New Roman"/>
          <w:sz w:val="24"/>
          <w:szCs w:val="24"/>
        </w:rPr>
        <w:lastRenderedPageBreak/>
        <w:t>marks,</w:t>
      </w:r>
      <w:r w:rsidR="00692214">
        <w:rPr>
          <w:rFonts w:ascii="Times New Roman" w:hAnsi="Times New Roman" w:cs="Times New Roman"/>
          <w:sz w:val="24"/>
          <w:szCs w:val="24"/>
        </w:rPr>
        <w:t xml:space="preserve"> </w:t>
      </w:r>
      <w:r w:rsidR="003F3DC5">
        <w:rPr>
          <w:rFonts w:ascii="Times New Roman" w:hAnsi="Times New Roman" w:cs="Times New Roman"/>
          <w:sz w:val="24"/>
          <w:szCs w:val="24"/>
        </w:rPr>
        <w:t>and</w:t>
      </w:r>
      <w:proofErr w:type="gramEnd"/>
      <w:r w:rsidR="00692214">
        <w:rPr>
          <w:rFonts w:ascii="Times New Roman" w:hAnsi="Times New Roman" w:cs="Times New Roman"/>
          <w:sz w:val="24"/>
          <w:szCs w:val="24"/>
        </w:rPr>
        <w:t xml:space="preserve"> were significant at all but the 48-hour mark</w:t>
      </w:r>
      <w:r w:rsidR="003F3DC5">
        <w:rPr>
          <w:rFonts w:ascii="Times New Roman" w:hAnsi="Times New Roman" w:cs="Times New Roman"/>
          <w:sz w:val="24"/>
          <w:szCs w:val="24"/>
        </w:rPr>
        <w:t>, as can be seen in Table 1. These warming-</w:t>
      </w:r>
      <w:proofErr w:type="spellStart"/>
      <w:r w:rsidR="003F3DC5">
        <w:rPr>
          <w:rFonts w:ascii="Times New Roman" w:hAnsi="Times New Roman" w:cs="Times New Roman"/>
          <w:sz w:val="24"/>
          <w:szCs w:val="24"/>
        </w:rPr>
        <w:t>elaiosome</w:t>
      </w:r>
      <w:proofErr w:type="spellEnd"/>
      <w:r w:rsidR="003F3DC5">
        <w:rPr>
          <w:rFonts w:ascii="Times New Roman" w:hAnsi="Times New Roman" w:cs="Times New Roman"/>
          <w:sz w:val="24"/>
          <w:szCs w:val="24"/>
        </w:rPr>
        <w:t xml:space="preserve"> interactions indicate that the </w:t>
      </w:r>
      <w:r w:rsidR="00C13C06">
        <w:rPr>
          <w:rFonts w:ascii="Times New Roman" w:hAnsi="Times New Roman" w:cs="Times New Roman"/>
          <w:sz w:val="24"/>
          <w:szCs w:val="24"/>
        </w:rPr>
        <w:t>positive effect on</w:t>
      </w:r>
      <w:r w:rsidR="003F3DC5">
        <w:rPr>
          <w:rFonts w:ascii="Times New Roman" w:hAnsi="Times New Roman" w:cs="Times New Roman"/>
          <w:sz w:val="24"/>
          <w:szCs w:val="24"/>
        </w:rPr>
        <w:t xml:space="preserve"> seed removal rates </w:t>
      </w:r>
      <w:r w:rsidR="00913293">
        <w:rPr>
          <w:rFonts w:ascii="Times New Roman" w:hAnsi="Times New Roman" w:cs="Times New Roman"/>
          <w:sz w:val="24"/>
          <w:szCs w:val="24"/>
        </w:rPr>
        <w:t>due to the warming treatment</w:t>
      </w:r>
      <w:r w:rsidR="003F3DC5">
        <w:rPr>
          <w:rFonts w:ascii="Times New Roman" w:hAnsi="Times New Roman" w:cs="Times New Roman"/>
          <w:sz w:val="24"/>
          <w:szCs w:val="24"/>
        </w:rPr>
        <w:t xml:space="preserve"> is s</w:t>
      </w:r>
      <w:r w:rsidR="00913293">
        <w:rPr>
          <w:rFonts w:ascii="Times New Roman" w:hAnsi="Times New Roman" w:cs="Times New Roman"/>
          <w:sz w:val="24"/>
          <w:szCs w:val="24"/>
        </w:rPr>
        <w:t xml:space="preserve">trengthened by removal of the </w:t>
      </w:r>
      <w:proofErr w:type="spellStart"/>
      <w:r w:rsidR="00913293">
        <w:rPr>
          <w:rFonts w:ascii="Times New Roman" w:hAnsi="Times New Roman" w:cs="Times New Roman"/>
          <w:sz w:val="24"/>
          <w:szCs w:val="24"/>
        </w:rPr>
        <w:t>elaiosome</w:t>
      </w:r>
      <w:proofErr w:type="spellEnd"/>
      <w:r w:rsidR="00913293">
        <w:rPr>
          <w:rFonts w:ascii="Times New Roman" w:hAnsi="Times New Roman" w:cs="Times New Roman"/>
          <w:sz w:val="24"/>
          <w:szCs w:val="24"/>
        </w:rPr>
        <w:t>; alternatively, this can also be interpreted as the</w:t>
      </w:r>
      <w:r w:rsidR="00C13C06">
        <w:rPr>
          <w:rFonts w:ascii="Times New Roman" w:hAnsi="Times New Roman" w:cs="Times New Roman"/>
          <w:sz w:val="24"/>
          <w:szCs w:val="24"/>
        </w:rPr>
        <w:t xml:space="preserve"> negative</w:t>
      </w:r>
      <w:r w:rsidR="00913293">
        <w:rPr>
          <w:rFonts w:ascii="Times New Roman" w:hAnsi="Times New Roman" w:cs="Times New Roman"/>
          <w:sz w:val="24"/>
          <w:szCs w:val="24"/>
        </w:rPr>
        <w:t xml:space="preserve"> effect </w:t>
      </w:r>
      <w:r w:rsidR="00C13C06">
        <w:rPr>
          <w:rFonts w:ascii="Times New Roman" w:hAnsi="Times New Roman" w:cs="Times New Roman"/>
          <w:sz w:val="24"/>
          <w:szCs w:val="24"/>
        </w:rPr>
        <w:t>on seed removal rates</w:t>
      </w:r>
      <w:r w:rsidR="00C13C06">
        <w:rPr>
          <w:rFonts w:ascii="Times New Roman" w:hAnsi="Times New Roman" w:cs="Times New Roman"/>
          <w:sz w:val="24"/>
          <w:szCs w:val="24"/>
        </w:rPr>
        <w:t xml:space="preserve"> due</w:t>
      </w:r>
      <w:r w:rsidR="00913293">
        <w:rPr>
          <w:rFonts w:ascii="Times New Roman" w:hAnsi="Times New Roman" w:cs="Times New Roman"/>
          <w:sz w:val="24"/>
          <w:szCs w:val="24"/>
        </w:rPr>
        <w:t xml:space="preserve"> </w:t>
      </w:r>
      <w:proofErr w:type="spellStart"/>
      <w:r w:rsidR="00913293">
        <w:rPr>
          <w:rFonts w:ascii="Times New Roman" w:hAnsi="Times New Roman" w:cs="Times New Roman"/>
          <w:sz w:val="24"/>
          <w:szCs w:val="24"/>
        </w:rPr>
        <w:t>elaiosome</w:t>
      </w:r>
      <w:proofErr w:type="spellEnd"/>
      <w:r w:rsidR="00913293">
        <w:rPr>
          <w:rFonts w:ascii="Times New Roman" w:hAnsi="Times New Roman" w:cs="Times New Roman"/>
          <w:sz w:val="24"/>
          <w:szCs w:val="24"/>
        </w:rPr>
        <w:t xml:space="preserve"> removal</w:t>
      </w:r>
      <w:r w:rsidR="00C13C06">
        <w:rPr>
          <w:rFonts w:ascii="Times New Roman" w:hAnsi="Times New Roman" w:cs="Times New Roman"/>
          <w:sz w:val="24"/>
          <w:szCs w:val="24"/>
        </w:rPr>
        <w:t xml:space="preserve"> is dampened under the warming treatment.</w:t>
      </w:r>
    </w:p>
    <w:p w14:paraId="3BE787DC" w14:textId="77777777" w:rsidR="00170229" w:rsidRDefault="00170229" w:rsidP="00170229">
      <w:pPr>
        <w:jc w:val="both"/>
      </w:pPr>
    </w:p>
    <w:p w14:paraId="3C53E0CF" w14:textId="13DF9178" w:rsidR="00170229" w:rsidRPr="007C1F05" w:rsidRDefault="00170229" w:rsidP="00170229">
      <w:pPr>
        <w:spacing w:line="240" w:lineRule="auto"/>
        <w:jc w:val="both"/>
        <w:rPr>
          <w:rFonts w:ascii="Times New Roman" w:hAnsi="Times New Roman" w:cs="Times New Roman"/>
          <w:b/>
          <w:bCs/>
          <w:sz w:val="32"/>
          <w:szCs w:val="32"/>
        </w:rPr>
      </w:pPr>
      <w:r>
        <w:rPr>
          <w:rFonts w:ascii="Times New Roman" w:hAnsi="Times New Roman" w:cs="Times New Roman"/>
          <w:b/>
          <w:bCs/>
          <w:sz w:val="32"/>
          <w:szCs w:val="32"/>
        </w:rPr>
        <w:t>Discussion</w:t>
      </w:r>
    </w:p>
    <w:p w14:paraId="3092371F" w14:textId="56FC33E0" w:rsidR="00860960" w:rsidRDefault="00696987" w:rsidP="00113270">
      <w:pPr>
        <w:spacing w:line="240" w:lineRule="auto"/>
        <w:ind w:firstLine="284"/>
        <w:jc w:val="both"/>
        <w:rPr>
          <w:rFonts w:ascii="Times New Roman" w:hAnsi="Times New Roman" w:cs="Times New Roman"/>
          <w:sz w:val="24"/>
          <w:szCs w:val="24"/>
        </w:rPr>
        <w:pPrChange w:id="30" w:author="Trevor D." w:date="2022-04-14T22:36:00Z">
          <w:pPr>
            <w:spacing w:line="240" w:lineRule="auto"/>
            <w:jc w:val="both"/>
          </w:pPr>
        </w:pPrChange>
      </w:pPr>
      <w:r>
        <w:rPr>
          <w:rFonts w:ascii="Times New Roman" w:hAnsi="Times New Roman" w:cs="Times New Roman"/>
          <w:sz w:val="24"/>
          <w:szCs w:val="24"/>
        </w:rPr>
        <w:t xml:space="preserve">The prevalence in </w:t>
      </w:r>
      <w:r w:rsidR="00876EB3">
        <w:rPr>
          <w:rFonts w:ascii="Times New Roman" w:hAnsi="Times New Roman" w:cs="Times New Roman"/>
          <w:sz w:val="24"/>
          <w:szCs w:val="24"/>
        </w:rPr>
        <w:t xml:space="preserve">the </w:t>
      </w:r>
      <w:r>
        <w:rPr>
          <w:rFonts w:ascii="Times New Roman" w:hAnsi="Times New Roman" w:cs="Times New Roman"/>
          <w:sz w:val="24"/>
          <w:szCs w:val="24"/>
        </w:rPr>
        <w:t xml:space="preserve">ecological literature of studies regarding </w:t>
      </w:r>
      <w:r w:rsidR="009D6535">
        <w:rPr>
          <w:rFonts w:ascii="Times New Roman" w:hAnsi="Times New Roman" w:cs="Times New Roman"/>
          <w:sz w:val="24"/>
          <w:szCs w:val="24"/>
        </w:rPr>
        <w:t>seed removal and secondary dispersal</w:t>
      </w:r>
      <w:r>
        <w:rPr>
          <w:rFonts w:ascii="Times New Roman" w:hAnsi="Times New Roman" w:cs="Times New Roman"/>
          <w:sz w:val="24"/>
          <w:szCs w:val="24"/>
        </w:rPr>
        <w:t xml:space="preserve"> indicates a growing interest in identifying and quantifying </w:t>
      </w:r>
      <w:r w:rsidR="009D6535">
        <w:rPr>
          <w:rFonts w:ascii="Times New Roman" w:hAnsi="Times New Roman" w:cs="Times New Roman"/>
          <w:sz w:val="24"/>
          <w:szCs w:val="24"/>
        </w:rPr>
        <w:t>the movement of seeds</w:t>
      </w:r>
      <w:r>
        <w:rPr>
          <w:rFonts w:ascii="Times New Roman" w:hAnsi="Times New Roman" w:cs="Times New Roman"/>
          <w:sz w:val="24"/>
          <w:szCs w:val="24"/>
        </w:rPr>
        <w:t xml:space="preserve"> by organisms such as insects, animals, and humans.</w:t>
      </w:r>
      <w:r w:rsidR="00860960">
        <w:rPr>
          <w:rFonts w:ascii="Times New Roman" w:hAnsi="Times New Roman" w:cs="Times New Roman"/>
          <w:sz w:val="24"/>
          <w:szCs w:val="24"/>
        </w:rPr>
        <w:t xml:space="preserve"> For example, the seeds of the mahaleb cherry </w:t>
      </w:r>
      <w:r w:rsidR="00860960">
        <w:rPr>
          <w:rFonts w:ascii="Times New Roman" w:hAnsi="Times New Roman" w:cs="Times New Roman"/>
          <w:i/>
          <w:iCs/>
          <w:sz w:val="24"/>
          <w:szCs w:val="24"/>
        </w:rPr>
        <w:t>Prunus mahaleb</w:t>
      </w:r>
      <w:r w:rsidR="00860960">
        <w:rPr>
          <w:rFonts w:ascii="Times New Roman" w:hAnsi="Times New Roman" w:cs="Times New Roman"/>
          <w:sz w:val="24"/>
          <w:szCs w:val="24"/>
        </w:rPr>
        <w:t xml:space="preserve"> are ingested, moved, and defecated by a variety of mammals such as foxes and badgers as well as birds such as crows, thrushes, warblers, and robins (Herrera and </w:t>
      </w:r>
      <w:proofErr w:type="spellStart"/>
      <w:r w:rsidR="00860960">
        <w:rPr>
          <w:rFonts w:ascii="Times New Roman" w:hAnsi="Times New Roman" w:cs="Times New Roman"/>
          <w:sz w:val="24"/>
          <w:szCs w:val="24"/>
        </w:rPr>
        <w:t>Jordano</w:t>
      </w:r>
      <w:proofErr w:type="spellEnd"/>
      <w:r w:rsidR="00860960">
        <w:rPr>
          <w:rFonts w:ascii="Times New Roman" w:hAnsi="Times New Roman" w:cs="Times New Roman"/>
          <w:sz w:val="24"/>
          <w:szCs w:val="24"/>
        </w:rPr>
        <w:t xml:space="preserve"> 1981; </w:t>
      </w:r>
      <w:proofErr w:type="spellStart"/>
      <w:r w:rsidR="00860960" w:rsidRPr="00C05AC4">
        <w:rPr>
          <w:rFonts w:ascii="Times New Roman" w:hAnsi="Times New Roman" w:cs="Times New Roman"/>
          <w:color w:val="222222"/>
          <w:sz w:val="24"/>
          <w:szCs w:val="24"/>
          <w:shd w:val="clear" w:color="auto" w:fill="FFFFFF"/>
        </w:rPr>
        <w:t>Guitián</w:t>
      </w:r>
      <w:proofErr w:type="spellEnd"/>
      <w:r w:rsidR="00860960">
        <w:rPr>
          <w:rFonts w:ascii="Times New Roman" w:hAnsi="Times New Roman" w:cs="Times New Roman"/>
          <w:color w:val="222222"/>
          <w:sz w:val="24"/>
          <w:szCs w:val="24"/>
          <w:shd w:val="clear" w:color="auto" w:fill="FFFFFF"/>
        </w:rPr>
        <w:t xml:space="preserve"> </w:t>
      </w:r>
      <w:r w:rsidR="00860960">
        <w:rPr>
          <w:rFonts w:ascii="Times New Roman" w:hAnsi="Times New Roman" w:cs="Times New Roman"/>
          <w:i/>
          <w:iCs/>
          <w:color w:val="222222"/>
          <w:sz w:val="24"/>
          <w:szCs w:val="24"/>
          <w:shd w:val="clear" w:color="auto" w:fill="FFFFFF"/>
        </w:rPr>
        <w:t>et al</w:t>
      </w:r>
      <w:r w:rsidR="00860960">
        <w:rPr>
          <w:rFonts w:ascii="Times New Roman" w:hAnsi="Times New Roman" w:cs="Times New Roman"/>
          <w:color w:val="222222"/>
          <w:sz w:val="24"/>
          <w:szCs w:val="24"/>
          <w:shd w:val="clear" w:color="auto" w:fill="FFFFFF"/>
        </w:rPr>
        <w:t>. 1992;</w:t>
      </w:r>
      <w:r w:rsidR="00860960">
        <w:rPr>
          <w:rFonts w:ascii="Times New Roman" w:hAnsi="Times New Roman" w:cs="Times New Roman"/>
          <w:sz w:val="24"/>
          <w:szCs w:val="24"/>
        </w:rPr>
        <w:t xml:space="preserve"> </w:t>
      </w:r>
      <w:proofErr w:type="spellStart"/>
      <w:r w:rsidR="00860960">
        <w:rPr>
          <w:rFonts w:ascii="Times New Roman" w:hAnsi="Times New Roman" w:cs="Times New Roman"/>
          <w:sz w:val="24"/>
          <w:szCs w:val="24"/>
        </w:rPr>
        <w:t>Jordano</w:t>
      </w:r>
      <w:proofErr w:type="spellEnd"/>
      <w:r w:rsidR="00860960">
        <w:rPr>
          <w:rFonts w:ascii="Times New Roman" w:hAnsi="Times New Roman" w:cs="Times New Roman"/>
          <w:sz w:val="24"/>
          <w:szCs w:val="24"/>
        </w:rPr>
        <w:t xml:space="preserve"> </w:t>
      </w:r>
      <w:r w:rsidR="00860960">
        <w:rPr>
          <w:rFonts w:ascii="Times New Roman" w:hAnsi="Times New Roman" w:cs="Times New Roman"/>
          <w:i/>
          <w:iCs/>
          <w:sz w:val="24"/>
          <w:szCs w:val="24"/>
        </w:rPr>
        <w:t>et al</w:t>
      </w:r>
      <w:r w:rsidR="00860960">
        <w:rPr>
          <w:rFonts w:ascii="Times New Roman" w:hAnsi="Times New Roman" w:cs="Times New Roman"/>
          <w:sz w:val="24"/>
          <w:szCs w:val="24"/>
        </w:rPr>
        <w:t>. 2007). Multiple dispersal pathways exist</w:t>
      </w:r>
      <w:r>
        <w:rPr>
          <w:rFonts w:ascii="Times New Roman" w:hAnsi="Times New Roman" w:cs="Times New Roman"/>
          <w:sz w:val="24"/>
          <w:szCs w:val="24"/>
        </w:rPr>
        <w:t xml:space="preserve"> </w:t>
      </w:r>
      <w:r w:rsidR="006E6EC1">
        <w:rPr>
          <w:rFonts w:ascii="Times New Roman" w:hAnsi="Times New Roman" w:cs="Times New Roman"/>
          <w:sz w:val="24"/>
          <w:szCs w:val="24"/>
        </w:rPr>
        <w:t>in that system</w:t>
      </w:r>
      <w:r>
        <w:rPr>
          <w:rFonts w:ascii="Times New Roman" w:hAnsi="Times New Roman" w:cs="Times New Roman"/>
          <w:sz w:val="24"/>
          <w:szCs w:val="24"/>
        </w:rPr>
        <w:t>,</w:t>
      </w:r>
      <w:r w:rsidR="00860960">
        <w:rPr>
          <w:rFonts w:ascii="Times New Roman" w:hAnsi="Times New Roman" w:cs="Times New Roman"/>
          <w:sz w:val="24"/>
          <w:szCs w:val="24"/>
        </w:rPr>
        <w:t xml:space="preserve"> </w:t>
      </w:r>
      <w:r w:rsidR="006E6EC1">
        <w:rPr>
          <w:rFonts w:ascii="Times New Roman" w:hAnsi="Times New Roman" w:cs="Times New Roman"/>
          <w:sz w:val="24"/>
          <w:szCs w:val="24"/>
        </w:rPr>
        <w:t xml:space="preserve">with </w:t>
      </w:r>
      <w:r w:rsidR="00860960">
        <w:rPr>
          <w:rFonts w:ascii="Times New Roman" w:hAnsi="Times New Roman" w:cs="Times New Roman"/>
          <w:sz w:val="24"/>
          <w:szCs w:val="24"/>
        </w:rPr>
        <w:t xml:space="preserve">seeds consumed directly from the tree by birds, </w:t>
      </w:r>
      <w:proofErr w:type="gramStart"/>
      <w:r w:rsidR="00860960">
        <w:rPr>
          <w:rFonts w:ascii="Times New Roman" w:hAnsi="Times New Roman" w:cs="Times New Roman"/>
          <w:sz w:val="24"/>
          <w:szCs w:val="24"/>
        </w:rPr>
        <w:t>and also</w:t>
      </w:r>
      <w:proofErr w:type="gramEnd"/>
      <w:r w:rsidR="00860960">
        <w:rPr>
          <w:rFonts w:ascii="Times New Roman" w:hAnsi="Times New Roman" w:cs="Times New Roman"/>
          <w:sz w:val="24"/>
          <w:szCs w:val="24"/>
        </w:rPr>
        <w:t xml:space="preserve"> consumed </w:t>
      </w:r>
      <w:r w:rsidR="00876EB3">
        <w:rPr>
          <w:rFonts w:ascii="Times New Roman" w:hAnsi="Times New Roman" w:cs="Times New Roman"/>
          <w:sz w:val="24"/>
          <w:szCs w:val="24"/>
        </w:rPr>
        <w:t xml:space="preserve">from </w:t>
      </w:r>
      <w:r w:rsidR="00860960">
        <w:rPr>
          <w:rFonts w:ascii="Times New Roman" w:hAnsi="Times New Roman" w:cs="Times New Roman"/>
          <w:sz w:val="24"/>
          <w:szCs w:val="24"/>
        </w:rPr>
        <w:t>the ground to undergo secondary dispersal by birds and mammals after primary dispersal via gravity. The acorns of various oak trees (</w:t>
      </w:r>
      <w:r w:rsidR="00860960">
        <w:rPr>
          <w:rFonts w:ascii="Times New Roman" w:hAnsi="Times New Roman" w:cs="Times New Roman"/>
          <w:i/>
          <w:iCs/>
          <w:sz w:val="24"/>
          <w:szCs w:val="24"/>
        </w:rPr>
        <w:t xml:space="preserve">Quercus </w:t>
      </w:r>
      <w:r w:rsidR="00860960">
        <w:rPr>
          <w:rFonts w:ascii="Times New Roman" w:hAnsi="Times New Roman" w:cs="Times New Roman"/>
          <w:sz w:val="24"/>
          <w:szCs w:val="24"/>
        </w:rPr>
        <w:t xml:space="preserve">sp.) are often dispersed and cached by a variety of rodents such as mice and squirrels (Jensen and Nielsen 1986; Vander Wall 2001; </w:t>
      </w:r>
      <w:r w:rsidR="00860960" w:rsidRPr="006D0C19">
        <w:rPr>
          <w:rFonts w:ascii="Times New Roman" w:hAnsi="Times New Roman" w:cs="Times New Roman"/>
          <w:color w:val="222222"/>
          <w:sz w:val="24"/>
          <w:szCs w:val="24"/>
          <w:shd w:val="clear" w:color="auto" w:fill="FFFFFF"/>
        </w:rPr>
        <w:t>Gómez</w:t>
      </w:r>
      <w:r w:rsidR="00860960">
        <w:rPr>
          <w:rFonts w:ascii="Times New Roman" w:hAnsi="Times New Roman" w:cs="Times New Roman"/>
          <w:color w:val="222222"/>
          <w:sz w:val="24"/>
          <w:szCs w:val="24"/>
          <w:shd w:val="clear" w:color="auto" w:fill="FFFFFF"/>
        </w:rPr>
        <w:t xml:space="preserve"> </w:t>
      </w:r>
      <w:r w:rsidR="00860960">
        <w:rPr>
          <w:rFonts w:ascii="Times New Roman" w:hAnsi="Times New Roman" w:cs="Times New Roman"/>
          <w:i/>
          <w:iCs/>
          <w:color w:val="222222"/>
          <w:sz w:val="24"/>
          <w:szCs w:val="24"/>
          <w:shd w:val="clear" w:color="auto" w:fill="FFFFFF"/>
        </w:rPr>
        <w:t>et al</w:t>
      </w:r>
      <w:r w:rsidR="00860960">
        <w:rPr>
          <w:rFonts w:ascii="Times New Roman" w:hAnsi="Times New Roman" w:cs="Times New Roman"/>
          <w:color w:val="222222"/>
          <w:sz w:val="24"/>
          <w:szCs w:val="24"/>
          <w:shd w:val="clear" w:color="auto" w:fill="FFFFFF"/>
        </w:rPr>
        <w:t>. 2008</w:t>
      </w:r>
      <w:r w:rsidR="00860960">
        <w:rPr>
          <w:rFonts w:ascii="Times New Roman" w:hAnsi="Times New Roman" w:cs="Times New Roman"/>
          <w:sz w:val="24"/>
          <w:szCs w:val="24"/>
        </w:rPr>
        <w:t>). Some species can even be dispersed by carnivores when they prey on frugivores or granivores with seeds in their digestive tract (</w:t>
      </w:r>
      <w:proofErr w:type="spellStart"/>
      <w:r w:rsidR="00860960" w:rsidRPr="00E57B27">
        <w:rPr>
          <w:rFonts w:ascii="Times New Roman" w:hAnsi="Times New Roman" w:cs="Times New Roman"/>
          <w:sz w:val="24"/>
          <w:szCs w:val="24"/>
        </w:rPr>
        <w:t>Hämäläinen</w:t>
      </w:r>
      <w:proofErr w:type="spellEnd"/>
      <w:r w:rsidR="00860960">
        <w:rPr>
          <w:rFonts w:ascii="Times New Roman" w:hAnsi="Times New Roman" w:cs="Times New Roman"/>
          <w:sz w:val="24"/>
          <w:szCs w:val="24"/>
        </w:rPr>
        <w:t xml:space="preserve"> </w:t>
      </w:r>
      <w:r w:rsidR="00860960">
        <w:rPr>
          <w:rFonts w:ascii="Times New Roman" w:hAnsi="Times New Roman" w:cs="Times New Roman"/>
          <w:i/>
          <w:iCs/>
          <w:sz w:val="24"/>
          <w:szCs w:val="24"/>
        </w:rPr>
        <w:t>et al</w:t>
      </w:r>
      <w:r w:rsidR="00860960">
        <w:rPr>
          <w:rFonts w:ascii="Times New Roman" w:hAnsi="Times New Roman" w:cs="Times New Roman"/>
          <w:sz w:val="24"/>
          <w:szCs w:val="24"/>
        </w:rPr>
        <w:t xml:space="preserve">. 2017). Humans are also often involved in the process of dispersing plant propagules, as numerous plants can be dispersed when propagules attach to clothing (Wichmann </w:t>
      </w:r>
      <w:r w:rsidR="00860960">
        <w:rPr>
          <w:rFonts w:ascii="Times New Roman" w:hAnsi="Times New Roman" w:cs="Times New Roman"/>
          <w:i/>
          <w:iCs/>
          <w:sz w:val="24"/>
          <w:szCs w:val="24"/>
        </w:rPr>
        <w:t>et al</w:t>
      </w:r>
      <w:r w:rsidR="00860960">
        <w:rPr>
          <w:rFonts w:ascii="Times New Roman" w:hAnsi="Times New Roman" w:cs="Times New Roman"/>
          <w:sz w:val="24"/>
          <w:szCs w:val="24"/>
        </w:rPr>
        <w:t xml:space="preserve">. 2009; </w:t>
      </w:r>
      <w:proofErr w:type="spellStart"/>
      <w:r w:rsidR="00860960">
        <w:rPr>
          <w:rFonts w:ascii="Times New Roman" w:hAnsi="Times New Roman" w:cs="Times New Roman"/>
          <w:sz w:val="24"/>
          <w:szCs w:val="24"/>
        </w:rPr>
        <w:t>Ansong</w:t>
      </w:r>
      <w:proofErr w:type="spellEnd"/>
      <w:r w:rsidR="00860960">
        <w:rPr>
          <w:rFonts w:ascii="Times New Roman" w:hAnsi="Times New Roman" w:cs="Times New Roman"/>
          <w:sz w:val="24"/>
          <w:szCs w:val="24"/>
        </w:rPr>
        <w:t xml:space="preserve"> and Pickering 2014), are caught in air currents generated by passing vehicles (Von Der Lippe </w:t>
      </w:r>
      <w:r w:rsidR="00860960">
        <w:rPr>
          <w:rFonts w:ascii="Times New Roman" w:hAnsi="Times New Roman" w:cs="Times New Roman"/>
          <w:i/>
          <w:iCs/>
          <w:sz w:val="24"/>
          <w:szCs w:val="24"/>
        </w:rPr>
        <w:t>et al</w:t>
      </w:r>
      <w:r w:rsidR="00860960">
        <w:rPr>
          <w:rFonts w:ascii="Times New Roman" w:hAnsi="Times New Roman" w:cs="Times New Roman"/>
          <w:sz w:val="24"/>
          <w:szCs w:val="24"/>
        </w:rPr>
        <w:t>. 2013) or on the vehicles themselves (</w:t>
      </w:r>
      <w:proofErr w:type="spellStart"/>
      <w:r w:rsidR="00860960">
        <w:rPr>
          <w:rFonts w:ascii="Times New Roman" w:hAnsi="Times New Roman" w:cs="Times New Roman"/>
          <w:sz w:val="24"/>
          <w:szCs w:val="24"/>
        </w:rPr>
        <w:t>Veldman</w:t>
      </w:r>
      <w:proofErr w:type="spellEnd"/>
      <w:r w:rsidR="00860960">
        <w:rPr>
          <w:rFonts w:ascii="Times New Roman" w:hAnsi="Times New Roman" w:cs="Times New Roman"/>
          <w:sz w:val="24"/>
          <w:szCs w:val="24"/>
        </w:rPr>
        <w:t xml:space="preserve"> and Putz 2010; Taylor </w:t>
      </w:r>
      <w:r w:rsidR="00860960">
        <w:rPr>
          <w:rFonts w:ascii="Times New Roman" w:hAnsi="Times New Roman" w:cs="Times New Roman"/>
          <w:i/>
          <w:iCs/>
          <w:sz w:val="24"/>
          <w:szCs w:val="24"/>
        </w:rPr>
        <w:t>et al</w:t>
      </w:r>
      <w:r w:rsidR="00860960">
        <w:rPr>
          <w:rFonts w:ascii="Times New Roman" w:hAnsi="Times New Roman" w:cs="Times New Roman"/>
          <w:sz w:val="24"/>
          <w:szCs w:val="24"/>
        </w:rPr>
        <w:t>. 2012), as a contaminant of horticultural stock (Hodkinson and Thompson 1997), and as impurities in agricultural produce such as grains (</w:t>
      </w:r>
      <w:proofErr w:type="spellStart"/>
      <w:r w:rsidR="00860960">
        <w:rPr>
          <w:rFonts w:ascii="Times New Roman" w:hAnsi="Times New Roman" w:cs="Times New Roman"/>
          <w:sz w:val="24"/>
          <w:szCs w:val="24"/>
        </w:rPr>
        <w:t>Shimono</w:t>
      </w:r>
      <w:proofErr w:type="spellEnd"/>
      <w:r w:rsidR="00860960">
        <w:rPr>
          <w:rFonts w:ascii="Times New Roman" w:hAnsi="Times New Roman" w:cs="Times New Roman"/>
          <w:sz w:val="24"/>
          <w:szCs w:val="24"/>
        </w:rPr>
        <w:t xml:space="preserve"> and </w:t>
      </w:r>
      <w:proofErr w:type="spellStart"/>
      <w:r w:rsidR="00860960">
        <w:rPr>
          <w:rFonts w:ascii="Times New Roman" w:hAnsi="Times New Roman" w:cs="Times New Roman"/>
          <w:sz w:val="24"/>
          <w:szCs w:val="24"/>
        </w:rPr>
        <w:t>Konuma</w:t>
      </w:r>
      <w:proofErr w:type="spellEnd"/>
      <w:r w:rsidR="00860960">
        <w:rPr>
          <w:rFonts w:ascii="Times New Roman" w:hAnsi="Times New Roman" w:cs="Times New Roman"/>
          <w:sz w:val="24"/>
          <w:szCs w:val="24"/>
        </w:rPr>
        <w:t xml:space="preserve"> 2008; Michael </w:t>
      </w:r>
      <w:r w:rsidR="00860960">
        <w:rPr>
          <w:rFonts w:ascii="Times New Roman" w:hAnsi="Times New Roman" w:cs="Times New Roman"/>
          <w:i/>
          <w:iCs/>
          <w:sz w:val="24"/>
          <w:szCs w:val="24"/>
        </w:rPr>
        <w:t>et al</w:t>
      </w:r>
      <w:r w:rsidR="00860960">
        <w:rPr>
          <w:rFonts w:ascii="Times New Roman" w:hAnsi="Times New Roman" w:cs="Times New Roman"/>
          <w:sz w:val="24"/>
          <w:szCs w:val="24"/>
        </w:rPr>
        <w:t xml:space="preserve">. 2010; Wilson </w:t>
      </w:r>
      <w:r w:rsidR="00860960">
        <w:rPr>
          <w:rFonts w:ascii="Times New Roman" w:hAnsi="Times New Roman" w:cs="Times New Roman"/>
          <w:i/>
          <w:iCs/>
          <w:sz w:val="24"/>
          <w:szCs w:val="24"/>
        </w:rPr>
        <w:t>et al</w:t>
      </w:r>
      <w:r w:rsidR="00860960">
        <w:rPr>
          <w:rFonts w:ascii="Times New Roman" w:hAnsi="Times New Roman" w:cs="Times New Roman"/>
          <w:sz w:val="24"/>
          <w:szCs w:val="24"/>
        </w:rPr>
        <w:t xml:space="preserve">. 2016). </w:t>
      </w:r>
      <w:r>
        <w:rPr>
          <w:rFonts w:ascii="Times New Roman" w:hAnsi="Times New Roman" w:cs="Times New Roman"/>
          <w:sz w:val="24"/>
          <w:szCs w:val="24"/>
        </w:rPr>
        <w:t xml:space="preserve">Here, we provide evidence of ant-mediated seed removal and dispersal, or myrmecochory, and demonstrate the importance of the </w:t>
      </w:r>
      <w:proofErr w:type="spellStart"/>
      <w:r>
        <w:rPr>
          <w:rFonts w:ascii="Times New Roman" w:hAnsi="Times New Roman" w:cs="Times New Roman"/>
          <w:sz w:val="24"/>
          <w:szCs w:val="24"/>
        </w:rPr>
        <w:t>elaiosome</w:t>
      </w:r>
      <w:proofErr w:type="spellEnd"/>
      <w:r>
        <w:rPr>
          <w:rFonts w:ascii="Times New Roman" w:hAnsi="Times New Roman" w:cs="Times New Roman"/>
          <w:sz w:val="24"/>
          <w:szCs w:val="24"/>
        </w:rPr>
        <w:t xml:space="preserve"> in these processes.</w:t>
      </w:r>
    </w:p>
    <w:p w14:paraId="1BEB7AF2" w14:textId="0BC69A04" w:rsidR="003A1447" w:rsidRDefault="005C7EE5" w:rsidP="00A02EDA">
      <w:pPr>
        <w:spacing w:line="240" w:lineRule="auto"/>
        <w:ind w:firstLine="284"/>
        <w:jc w:val="both"/>
        <w:rPr>
          <w:rFonts w:ascii="Times New Roman" w:hAnsi="Times New Roman" w:cs="Times New Roman"/>
          <w:sz w:val="24"/>
          <w:szCs w:val="24"/>
        </w:rPr>
      </w:pPr>
      <w:r>
        <w:rPr>
          <w:rFonts w:ascii="Times New Roman" w:hAnsi="Times New Roman" w:cs="Times New Roman"/>
          <w:sz w:val="24"/>
          <w:szCs w:val="24"/>
        </w:rPr>
        <w:t xml:space="preserve">Our results indicate that the rate of seed removal </w:t>
      </w:r>
      <w:r w:rsidR="006E6EC1">
        <w:rPr>
          <w:rFonts w:ascii="Times New Roman" w:hAnsi="Times New Roman" w:cs="Times New Roman"/>
          <w:sz w:val="24"/>
          <w:szCs w:val="24"/>
        </w:rPr>
        <w:t xml:space="preserve">from the ground </w:t>
      </w:r>
      <w:r>
        <w:rPr>
          <w:rFonts w:ascii="Times New Roman" w:hAnsi="Times New Roman" w:cs="Times New Roman"/>
          <w:sz w:val="24"/>
          <w:szCs w:val="24"/>
        </w:rPr>
        <w:t xml:space="preserve">is </w:t>
      </w:r>
      <w:r w:rsidR="006E6EC1">
        <w:rPr>
          <w:rFonts w:ascii="Times New Roman" w:hAnsi="Times New Roman" w:cs="Times New Roman"/>
          <w:sz w:val="24"/>
          <w:szCs w:val="24"/>
        </w:rPr>
        <w:t xml:space="preserve">very </w:t>
      </w:r>
      <w:r>
        <w:rPr>
          <w:rFonts w:ascii="Times New Roman" w:hAnsi="Times New Roman" w:cs="Times New Roman"/>
          <w:sz w:val="24"/>
          <w:szCs w:val="24"/>
        </w:rPr>
        <w:t>high, with more than 85.5% of all seeds removed over the course of only 24 hours</w:t>
      </w:r>
      <w:r w:rsidR="003A1447">
        <w:rPr>
          <w:rFonts w:ascii="Times New Roman" w:hAnsi="Times New Roman" w:cs="Times New Roman"/>
          <w:sz w:val="24"/>
          <w:szCs w:val="24"/>
        </w:rPr>
        <w:t xml:space="preserve">. </w:t>
      </w:r>
      <w:r>
        <w:rPr>
          <w:rFonts w:ascii="Times New Roman" w:hAnsi="Times New Roman" w:cs="Times New Roman"/>
          <w:sz w:val="24"/>
          <w:szCs w:val="24"/>
        </w:rPr>
        <w:t xml:space="preserve">These results are </w:t>
      </w:r>
      <w:proofErr w:type="gramStart"/>
      <w:r>
        <w:rPr>
          <w:rFonts w:ascii="Times New Roman" w:hAnsi="Times New Roman" w:cs="Times New Roman"/>
          <w:sz w:val="24"/>
          <w:szCs w:val="24"/>
        </w:rPr>
        <w:t>similar to</w:t>
      </w:r>
      <w:proofErr w:type="gramEnd"/>
      <w:r>
        <w:rPr>
          <w:rFonts w:ascii="Times New Roman" w:hAnsi="Times New Roman" w:cs="Times New Roman"/>
          <w:sz w:val="24"/>
          <w:szCs w:val="24"/>
        </w:rPr>
        <w:t xml:space="preserve"> observed removal rates of </w:t>
      </w:r>
      <w:r>
        <w:rPr>
          <w:rFonts w:ascii="Times New Roman" w:hAnsi="Times New Roman" w:cs="Times New Roman"/>
          <w:i/>
          <w:iCs/>
          <w:sz w:val="24"/>
          <w:szCs w:val="24"/>
        </w:rPr>
        <w:t>C. nutans</w:t>
      </w:r>
      <w:r>
        <w:rPr>
          <w:rFonts w:ascii="Times New Roman" w:hAnsi="Times New Roman" w:cs="Times New Roman"/>
          <w:sz w:val="24"/>
          <w:szCs w:val="24"/>
        </w:rPr>
        <w:t xml:space="preserve"> and </w:t>
      </w:r>
      <w:r>
        <w:rPr>
          <w:rFonts w:ascii="Times New Roman" w:hAnsi="Times New Roman" w:cs="Times New Roman"/>
          <w:i/>
          <w:iCs/>
          <w:sz w:val="24"/>
          <w:szCs w:val="24"/>
        </w:rPr>
        <w:t xml:space="preserve">C. </w:t>
      </w:r>
      <w:proofErr w:type="spellStart"/>
      <w:r>
        <w:rPr>
          <w:rFonts w:ascii="Times New Roman" w:hAnsi="Times New Roman" w:cs="Times New Roman"/>
          <w:i/>
          <w:iCs/>
          <w:sz w:val="24"/>
          <w:szCs w:val="24"/>
        </w:rPr>
        <w:t>acanthoides</w:t>
      </w:r>
      <w:proofErr w:type="spellEnd"/>
      <w:r>
        <w:rPr>
          <w:rFonts w:ascii="Times New Roman" w:hAnsi="Times New Roman" w:cs="Times New Roman"/>
          <w:sz w:val="24"/>
          <w:szCs w:val="24"/>
        </w:rPr>
        <w:t xml:space="preserve"> in a similar study by </w:t>
      </w:r>
      <w:proofErr w:type="spellStart"/>
      <w:r w:rsidR="003A1447">
        <w:rPr>
          <w:rFonts w:ascii="Times New Roman" w:hAnsi="Times New Roman" w:cs="Times New Roman"/>
          <w:sz w:val="24"/>
          <w:szCs w:val="24"/>
        </w:rPr>
        <w:t>Jongejans</w:t>
      </w:r>
      <w:proofErr w:type="spellEnd"/>
      <w:r w:rsidR="003A1447">
        <w:rPr>
          <w:rFonts w:ascii="Times New Roman" w:hAnsi="Times New Roman" w:cs="Times New Roman"/>
          <w:sz w:val="24"/>
          <w:szCs w:val="24"/>
        </w:rPr>
        <w:t xml:space="preserve"> </w:t>
      </w:r>
      <w:r w:rsidR="003A1447" w:rsidRPr="005C7EE5">
        <w:rPr>
          <w:rFonts w:ascii="Times New Roman" w:hAnsi="Times New Roman" w:cs="Times New Roman"/>
          <w:i/>
          <w:iCs/>
          <w:sz w:val="24"/>
          <w:szCs w:val="24"/>
        </w:rPr>
        <w:t>et al</w:t>
      </w:r>
      <w:r>
        <w:rPr>
          <w:rFonts w:ascii="Times New Roman" w:hAnsi="Times New Roman" w:cs="Times New Roman"/>
          <w:sz w:val="24"/>
          <w:szCs w:val="24"/>
        </w:rPr>
        <w:t>. (</w:t>
      </w:r>
      <w:r w:rsidR="00EC15D4">
        <w:rPr>
          <w:rFonts w:ascii="Times New Roman" w:hAnsi="Times New Roman" w:cs="Times New Roman"/>
          <w:sz w:val="24"/>
          <w:szCs w:val="24"/>
        </w:rPr>
        <w:t>2015b</w:t>
      </w:r>
      <w:r>
        <w:rPr>
          <w:rFonts w:ascii="Times New Roman" w:hAnsi="Times New Roman" w:cs="Times New Roman"/>
          <w:sz w:val="24"/>
          <w:szCs w:val="24"/>
        </w:rPr>
        <w:t>), wh</w:t>
      </w:r>
      <w:r w:rsidR="00945490">
        <w:rPr>
          <w:rFonts w:ascii="Times New Roman" w:hAnsi="Times New Roman" w:cs="Times New Roman"/>
          <w:sz w:val="24"/>
          <w:szCs w:val="24"/>
        </w:rPr>
        <w:t>o</w:t>
      </w:r>
      <w:r>
        <w:rPr>
          <w:rFonts w:ascii="Times New Roman" w:hAnsi="Times New Roman" w:cs="Times New Roman"/>
          <w:sz w:val="24"/>
          <w:szCs w:val="24"/>
        </w:rPr>
        <w:t xml:space="preserve"> </w:t>
      </w:r>
      <w:r w:rsidR="003A1447">
        <w:rPr>
          <w:rFonts w:ascii="Times New Roman" w:hAnsi="Times New Roman" w:cs="Times New Roman"/>
          <w:sz w:val="24"/>
          <w:szCs w:val="24"/>
        </w:rPr>
        <w:t xml:space="preserve">demonstrate that </w:t>
      </w:r>
      <w:r>
        <w:rPr>
          <w:rFonts w:ascii="Times New Roman" w:hAnsi="Times New Roman" w:cs="Times New Roman"/>
          <w:sz w:val="24"/>
          <w:szCs w:val="24"/>
        </w:rPr>
        <w:t>up to 88% of seeds are removed in 24 hours when there is</w:t>
      </w:r>
      <w:r w:rsidR="003A1447">
        <w:rPr>
          <w:rFonts w:ascii="Times New Roman" w:hAnsi="Times New Roman" w:cs="Times New Roman"/>
          <w:sz w:val="24"/>
          <w:szCs w:val="24"/>
        </w:rPr>
        <w:t xml:space="preserve"> no impediment to the movement of</w:t>
      </w:r>
      <w:r>
        <w:rPr>
          <w:rFonts w:ascii="Times New Roman" w:hAnsi="Times New Roman" w:cs="Times New Roman"/>
          <w:sz w:val="24"/>
          <w:szCs w:val="24"/>
        </w:rPr>
        <w:t xml:space="preserve"> insect</w:t>
      </w:r>
      <w:r w:rsidR="003A1447">
        <w:rPr>
          <w:rFonts w:ascii="Times New Roman" w:hAnsi="Times New Roman" w:cs="Times New Roman"/>
          <w:sz w:val="24"/>
          <w:szCs w:val="24"/>
        </w:rPr>
        <w:t xml:space="preserve"> dispersers</w:t>
      </w:r>
      <w:r>
        <w:rPr>
          <w:rFonts w:ascii="Times New Roman" w:hAnsi="Times New Roman" w:cs="Times New Roman"/>
          <w:sz w:val="24"/>
          <w:szCs w:val="24"/>
        </w:rPr>
        <w:t xml:space="preserve">. These extremely high rates of seed removal suggest that the majority of </w:t>
      </w:r>
      <w:r>
        <w:rPr>
          <w:rFonts w:ascii="Times New Roman" w:hAnsi="Times New Roman" w:cs="Times New Roman"/>
          <w:i/>
          <w:iCs/>
          <w:sz w:val="24"/>
          <w:szCs w:val="24"/>
        </w:rPr>
        <w:t>C. nutans</w:t>
      </w:r>
      <w:r>
        <w:rPr>
          <w:rFonts w:ascii="Times New Roman" w:hAnsi="Times New Roman" w:cs="Times New Roman"/>
          <w:sz w:val="24"/>
          <w:szCs w:val="24"/>
        </w:rPr>
        <w:t xml:space="preserve"> and </w:t>
      </w:r>
      <w:r>
        <w:rPr>
          <w:rFonts w:ascii="Times New Roman" w:hAnsi="Times New Roman" w:cs="Times New Roman"/>
          <w:i/>
          <w:iCs/>
          <w:sz w:val="24"/>
          <w:szCs w:val="24"/>
        </w:rPr>
        <w:t xml:space="preserve">C. </w:t>
      </w:r>
      <w:proofErr w:type="spellStart"/>
      <w:r>
        <w:rPr>
          <w:rFonts w:ascii="Times New Roman" w:hAnsi="Times New Roman" w:cs="Times New Roman"/>
          <w:i/>
          <w:iCs/>
          <w:sz w:val="24"/>
          <w:szCs w:val="24"/>
        </w:rPr>
        <w:t>acanthoides</w:t>
      </w:r>
      <w:proofErr w:type="spellEnd"/>
      <w:r>
        <w:rPr>
          <w:rFonts w:ascii="Times New Roman" w:hAnsi="Times New Roman" w:cs="Times New Roman"/>
          <w:sz w:val="24"/>
          <w:szCs w:val="24"/>
        </w:rPr>
        <w:t xml:space="preserve"> seeds dispersed via wind also </w:t>
      </w:r>
      <w:r w:rsidR="00C1549D">
        <w:rPr>
          <w:rFonts w:ascii="Times New Roman" w:hAnsi="Times New Roman" w:cs="Times New Roman"/>
          <w:sz w:val="24"/>
          <w:szCs w:val="24"/>
        </w:rPr>
        <w:t xml:space="preserve">experience some sort of </w:t>
      </w:r>
      <w:r w:rsidR="00624609">
        <w:rPr>
          <w:rFonts w:ascii="Times New Roman" w:hAnsi="Times New Roman" w:cs="Times New Roman"/>
          <w:sz w:val="24"/>
          <w:szCs w:val="24"/>
        </w:rPr>
        <w:t xml:space="preserve">dispersal </w:t>
      </w:r>
      <w:r w:rsidR="00C1549D">
        <w:rPr>
          <w:rFonts w:ascii="Times New Roman" w:hAnsi="Times New Roman" w:cs="Times New Roman"/>
          <w:sz w:val="24"/>
          <w:szCs w:val="24"/>
        </w:rPr>
        <w:t>or consumption</w:t>
      </w:r>
      <w:r>
        <w:rPr>
          <w:rFonts w:ascii="Times New Roman" w:hAnsi="Times New Roman" w:cs="Times New Roman"/>
          <w:sz w:val="24"/>
          <w:szCs w:val="24"/>
        </w:rPr>
        <w:t xml:space="preserve"> via insects or animals. </w:t>
      </w:r>
      <w:proofErr w:type="spellStart"/>
      <w:r w:rsidR="008E279E">
        <w:rPr>
          <w:rFonts w:ascii="Times New Roman" w:hAnsi="Times New Roman" w:cs="Times New Roman"/>
          <w:sz w:val="24"/>
          <w:szCs w:val="24"/>
        </w:rPr>
        <w:t>Jongejans</w:t>
      </w:r>
      <w:proofErr w:type="spellEnd"/>
      <w:r w:rsidR="008E279E">
        <w:rPr>
          <w:rFonts w:ascii="Times New Roman" w:hAnsi="Times New Roman" w:cs="Times New Roman"/>
          <w:sz w:val="24"/>
          <w:szCs w:val="24"/>
        </w:rPr>
        <w:t xml:space="preserve"> </w:t>
      </w:r>
      <w:r w:rsidR="008E279E" w:rsidRPr="005C7EE5">
        <w:rPr>
          <w:rFonts w:ascii="Times New Roman" w:hAnsi="Times New Roman" w:cs="Times New Roman"/>
          <w:i/>
          <w:iCs/>
          <w:sz w:val="24"/>
          <w:szCs w:val="24"/>
        </w:rPr>
        <w:t>et al</w:t>
      </w:r>
      <w:r w:rsidR="008E279E">
        <w:rPr>
          <w:rFonts w:ascii="Times New Roman" w:hAnsi="Times New Roman" w:cs="Times New Roman"/>
          <w:sz w:val="24"/>
          <w:szCs w:val="24"/>
        </w:rPr>
        <w:t>. (</w:t>
      </w:r>
      <w:r w:rsidR="00EC15D4">
        <w:rPr>
          <w:rFonts w:ascii="Times New Roman" w:hAnsi="Times New Roman" w:cs="Times New Roman"/>
          <w:sz w:val="24"/>
          <w:szCs w:val="24"/>
        </w:rPr>
        <w:t>2015b</w:t>
      </w:r>
      <w:r w:rsidR="008E279E">
        <w:rPr>
          <w:rFonts w:ascii="Times New Roman" w:hAnsi="Times New Roman" w:cs="Times New Roman"/>
          <w:sz w:val="24"/>
          <w:szCs w:val="24"/>
        </w:rPr>
        <w:t xml:space="preserve">) also demonstrate that rates of seed removal were significantly lower when ant access to seed depots was restricted, indicating that </w:t>
      </w:r>
      <w:r w:rsidR="00945490">
        <w:rPr>
          <w:rFonts w:ascii="Times New Roman" w:hAnsi="Times New Roman" w:cs="Times New Roman"/>
          <w:sz w:val="24"/>
          <w:szCs w:val="24"/>
        </w:rPr>
        <w:t xml:space="preserve">ants were responsible for </w:t>
      </w:r>
      <w:proofErr w:type="gramStart"/>
      <w:r w:rsidR="00945490">
        <w:rPr>
          <w:rFonts w:ascii="Times New Roman" w:hAnsi="Times New Roman" w:cs="Times New Roman"/>
          <w:sz w:val="24"/>
          <w:szCs w:val="24"/>
        </w:rPr>
        <w:t>the majority of</w:t>
      </w:r>
      <w:proofErr w:type="gramEnd"/>
      <w:r w:rsidR="00945490">
        <w:rPr>
          <w:rFonts w:ascii="Times New Roman" w:hAnsi="Times New Roman" w:cs="Times New Roman"/>
          <w:sz w:val="24"/>
          <w:szCs w:val="24"/>
        </w:rPr>
        <w:t xml:space="preserve"> seed removal events</w:t>
      </w:r>
      <w:r w:rsidR="008E279E">
        <w:rPr>
          <w:rFonts w:ascii="Times New Roman" w:hAnsi="Times New Roman" w:cs="Times New Roman"/>
          <w:sz w:val="24"/>
          <w:szCs w:val="24"/>
        </w:rPr>
        <w:t>; our observations of a disproportionately large number of ant visits to seed depots</w:t>
      </w:r>
      <w:r w:rsidR="00945490">
        <w:rPr>
          <w:rFonts w:ascii="Times New Roman" w:hAnsi="Times New Roman" w:cs="Times New Roman"/>
          <w:sz w:val="24"/>
          <w:szCs w:val="24"/>
        </w:rPr>
        <w:t xml:space="preserve"> further support these results.</w:t>
      </w:r>
    </w:p>
    <w:p w14:paraId="1DD1186E" w14:textId="3E7F03BA" w:rsidR="003A1447" w:rsidRPr="00F65A3F" w:rsidRDefault="00B909E9" w:rsidP="00F65A3F">
      <w:pPr>
        <w:spacing w:line="240" w:lineRule="auto"/>
        <w:ind w:firstLine="284"/>
        <w:jc w:val="both"/>
        <w:rPr>
          <w:rFonts w:ascii="Times New Roman" w:hAnsi="Times New Roman" w:cs="Times New Roman"/>
          <w:sz w:val="24"/>
          <w:szCs w:val="24"/>
        </w:rPr>
      </w:pPr>
      <w:r>
        <w:rPr>
          <w:rFonts w:ascii="Times New Roman" w:hAnsi="Times New Roman" w:cs="Times New Roman"/>
          <w:sz w:val="24"/>
          <w:szCs w:val="24"/>
        </w:rPr>
        <w:t xml:space="preserve">We also demonstrate that the </w:t>
      </w:r>
      <w:proofErr w:type="spellStart"/>
      <w:r>
        <w:rPr>
          <w:rFonts w:ascii="Times New Roman" w:hAnsi="Times New Roman" w:cs="Times New Roman"/>
          <w:sz w:val="24"/>
          <w:szCs w:val="24"/>
        </w:rPr>
        <w:t>elaiosome</w:t>
      </w:r>
      <w:proofErr w:type="spellEnd"/>
      <w:r>
        <w:rPr>
          <w:rFonts w:ascii="Times New Roman" w:hAnsi="Times New Roman" w:cs="Times New Roman"/>
          <w:sz w:val="24"/>
          <w:szCs w:val="24"/>
        </w:rPr>
        <w:t xml:space="preserve"> plays an important role in </w:t>
      </w:r>
      <w:r w:rsidR="005F553C">
        <w:rPr>
          <w:rFonts w:ascii="Times New Roman" w:hAnsi="Times New Roman" w:cs="Times New Roman"/>
          <w:sz w:val="24"/>
          <w:szCs w:val="24"/>
        </w:rPr>
        <w:t>attracting seed removers</w:t>
      </w:r>
      <w:r>
        <w:rPr>
          <w:rFonts w:ascii="Times New Roman" w:hAnsi="Times New Roman" w:cs="Times New Roman"/>
          <w:sz w:val="24"/>
          <w:szCs w:val="24"/>
        </w:rPr>
        <w:t xml:space="preserve">, as seeds of both species had significantly higher rates of removal when the </w:t>
      </w:r>
      <w:proofErr w:type="spellStart"/>
      <w:r>
        <w:rPr>
          <w:rFonts w:ascii="Times New Roman" w:hAnsi="Times New Roman" w:cs="Times New Roman"/>
          <w:sz w:val="24"/>
          <w:szCs w:val="24"/>
        </w:rPr>
        <w:t>elaiosome</w:t>
      </w:r>
      <w:proofErr w:type="spellEnd"/>
      <w:r>
        <w:rPr>
          <w:rFonts w:ascii="Times New Roman" w:hAnsi="Times New Roman" w:cs="Times New Roman"/>
          <w:sz w:val="24"/>
          <w:szCs w:val="24"/>
        </w:rPr>
        <w:t xml:space="preserve"> was left intact compared to when it was removed</w:t>
      </w:r>
      <w:r w:rsidR="00C1549D">
        <w:rPr>
          <w:rFonts w:ascii="Times New Roman" w:hAnsi="Times New Roman" w:cs="Times New Roman"/>
          <w:sz w:val="24"/>
          <w:szCs w:val="24"/>
        </w:rPr>
        <w:t xml:space="preserve"> from the seed achene</w:t>
      </w:r>
      <w:r>
        <w:rPr>
          <w:rFonts w:ascii="Times New Roman" w:hAnsi="Times New Roman" w:cs="Times New Roman"/>
          <w:sz w:val="24"/>
          <w:szCs w:val="24"/>
        </w:rPr>
        <w:t>.</w:t>
      </w:r>
      <w:r w:rsidR="003C03C7">
        <w:rPr>
          <w:rFonts w:ascii="Times New Roman" w:hAnsi="Times New Roman" w:cs="Times New Roman"/>
          <w:sz w:val="24"/>
          <w:szCs w:val="24"/>
        </w:rPr>
        <w:t xml:space="preserve"> Previous studies have suggested that the</w:t>
      </w:r>
      <w:r w:rsidR="00147A50">
        <w:rPr>
          <w:rFonts w:ascii="Times New Roman" w:hAnsi="Times New Roman" w:cs="Times New Roman"/>
          <w:sz w:val="24"/>
          <w:szCs w:val="24"/>
        </w:rPr>
        <w:t>se</w:t>
      </w:r>
      <w:r w:rsidR="003C03C7">
        <w:rPr>
          <w:rFonts w:ascii="Times New Roman" w:hAnsi="Times New Roman" w:cs="Times New Roman"/>
          <w:sz w:val="24"/>
          <w:szCs w:val="24"/>
        </w:rPr>
        <w:t xml:space="preserve"> </w:t>
      </w:r>
      <w:proofErr w:type="spellStart"/>
      <w:r w:rsidR="003C03C7">
        <w:rPr>
          <w:rFonts w:ascii="Times New Roman" w:hAnsi="Times New Roman" w:cs="Times New Roman"/>
          <w:sz w:val="24"/>
          <w:szCs w:val="24"/>
        </w:rPr>
        <w:t>elaiosomes</w:t>
      </w:r>
      <w:proofErr w:type="spellEnd"/>
      <w:r w:rsidR="003C03C7">
        <w:rPr>
          <w:rFonts w:ascii="Times New Roman" w:hAnsi="Times New Roman" w:cs="Times New Roman"/>
          <w:sz w:val="24"/>
          <w:szCs w:val="24"/>
        </w:rPr>
        <w:t xml:space="preserve"> in </w:t>
      </w:r>
      <w:r w:rsidR="003C03C7">
        <w:rPr>
          <w:rFonts w:ascii="Times New Roman" w:hAnsi="Times New Roman" w:cs="Times New Roman"/>
          <w:i/>
          <w:iCs/>
          <w:sz w:val="24"/>
          <w:szCs w:val="24"/>
        </w:rPr>
        <w:t>C. nutans</w:t>
      </w:r>
      <w:r w:rsidR="003C03C7">
        <w:rPr>
          <w:rFonts w:ascii="Times New Roman" w:hAnsi="Times New Roman" w:cs="Times New Roman"/>
          <w:sz w:val="24"/>
          <w:szCs w:val="24"/>
        </w:rPr>
        <w:t xml:space="preserve"> and </w:t>
      </w:r>
      <w:r w:rsidR="003C03C7">
        <w:rPr>
          <w:rFonts w:ascii="Times New Roman" w:hAnsi="Times New Roman" w:cs="Times New Roman"/>
          <w:i/>
          <w:iCs/>
          <w:sz w:val="24"/>
          <w:szCs w:val="24"/>
        </w:rPr>
        <w:t xml:space="preserve">C. </w:t>
      </w:r>
      <w:proofErr w:type="spellStart"/>
      <w:r w:rsidR="003C03C7">
        <w:rPr>
          <w:rFonts w:ascii="Times New Roman" w:hAnsi="Times New Roman" w:cs="Times New Roman"/>
          <w:i/>
          <w:iCs/>
          <w:sz w:val="24"/>
          <w:szCs w:val="24"/>
        </w:rPr>
        <w:t>acanthoides</w:t>
      </w:r>
      <w:proofErr w:type="spellEnd"/>
      <w:r w:rsidR="003C03C7">
        <w:rPr>
          <w:rFonts w:ascii="Times New Roman" w:hAnsi="Times New Roman" w:cs="Times New Roman"/>
          <w:sz w:val="24"/>
          <w:szCs w:val="24"/>
        </w:rPr>
        <w:t xml:space="preserve"> are involved in myrmecochory</w:t>
      </w:r>
      <w:r w:rsidR="00147A50">
        <w:rPr>
          <w:rFonts w:ascii="Times New Roman" w:hAnsi="Times New Roman" w:cs="Times New Roman"/>
          <w:sz w:val="24"/>
          <w:szCs w:val="24"/>
        </w:rPr>
        <w:t xml:space="preserve">, attracting </w:t>
      </w:r>
      <w:proofErr w:type="gramStart"/>
      <w:r w:rsidR="00147A50">
        <w:rPr>
          <w:rFonts w:ascii="Times New Roman" w:hAnsi="Times New Roman" w:cs="Times New Roman"/>
          <w:sz w:val="24"/>
          <w:szCs w:val="24"/>
        </w:rPr>
        <w:t>ants</w:t>
      </w:r>
      <w:proofErr w:type="gramEnd"/>
      <w:r w:rsidR="00147A50">
        <w:rPr>
          <w:rFonts w:ascii="Times New Roman" w:hAnsi="Times New Roman" w:cs="Times New Roman"/>
          <w:sz w:val="24"/>
          <w:szCs w:val="24"/>
        </w:rPr>
        <w:t xml:space="preserve"> and playing an important role in how they disperse seeds </w:t>
      </w:r>
      <w:r w:rsidR="00147A50" w:rsidRPr="007C1F05">
        <w:rPr>
          <w:rFonts w:ascii="Times New Roman" w:hAnsi="Times New Roman" w:cs="Times New Roman"/>
          <w:sz w:val="24"/>
          <w:szCs w:val="24"/>
        </w:rPr>
        <w:t>(Pemberton and Irving 1990</w:t>
      </w:r>
      <w:r w:rsidR="00147A50">
        <w:rPr>
          <w:rFonts w:ascii="Times New Roman" w:hAnsi="Times New Roman" w:cs="Times New Roman"/>
          <w:sz w:val="24"/>
          <w:szCs w:val="24"/>
        </w:rPr>
        <w:t>, Alba-Lynn and Henk 2010</w:t>
      </w:r>
      <w:r w:rsidR="00147A50" w:rsidRPr="007C1F05">
        <w:rPr>
          <w:rFonts w:ascii="Times New Roman" w:hAnsi="Times New Roman" w:cs="Times New Roman"/>
          <w:sz w:val="24"/>
          <w:szCs w:val="24"/>
        </w:rPr>
        <w:t>)</w:t>
      </w:r>
      <w:r w:rsidR="003C03C7">
        <w:rPr>
          <w:rFonts w:ascii="Times New Roman" w:hAnsi="Times New Roman" w:cs="Times New Roman"/>
          <w:sz w:val="24"/>
          <w:szCs w:val="24"/>
        </w:rPr>
        <w:t>;</w:t>
      </w:r>
      <w:r>
        <w:rPr>
          <w:rFonts w:ascii="Times New Roman" w:hAnsi="Times New Roman" w:cs="Times New Roman"/>
          <w:sz w:val="24"/>
          <w:szCs w:val="24"/>
        </w:rPr>
        <w:t xml:space="preserve"> </w:t>
      </w:r>
      <w:r w:rsidR="00147A50">
        <w:rPr>
          <w:rFonts w:ascii="Times New Roman" w:hAnsi="Times New Roman" w:cs="Times New Roman"/>
          <w:sz w:val="24"/>
          <w:szCs w:val="24"/>
        </w:rPr>
        <w:t xml:space="preserve">the differences in seed removal rates between </w:t>
      </w:r>
      <w:proofErr w:type="spellStart"/>
      <w:r w:rsidR="00147A50">
        <w:rPr>
          <w:rFonts w:ascii="Times New Roman" w:hAnsi="Times New Roman" w:cs="Times New Roman"/>
          <w:sz w:val="24"/>
          <w:szCs w:val="24"/>
        </w:rPr>
        <w:t>elaiosome</w:t>
      </w:r>
      <w:proofErr w:type="spellEnd"/>
      <w:r w:rsidR="00147A50">
        <w:rPr>
          <w:rFonts w:ascii="Times New Roman" w:hAnsi="Times New Roman" w:cs="Times New Roman"/>
          <w:sz w:val="24"/>
          <w:szCs w:val="24"/>
        </w:rPr>
        <w:t xml:space="preserve">-present and </w:t>
      </w:r>
      <w:proofErr w:type="spellStart"/>
      <w:r w:rsidR="00147A50">
        <w:rPr>
          <w:rFonts w:ascii="Times New Roman" w:hAnsi="Times New Roman" w:cs="Times New Roman"/>
          <w:sz w:val="24"/>
          <w:szCs w:val="24"/>
        </w:rPr>
        <w:t>elaiosome</w:t>
      </w:r>
      <w:proofErr w:type="spellEnd"/>
      <w:r w:rsidR="00147A50">
        <w:rPr>
          <w:rFonts w:ascii="Times New Roman" w:hAnsi="Times New Roman" w:cs="Times New Roman"/>
          <w:sz w:val="24"/>
          <w:szCs w:val="24"/>
        </w:rPr>
        <w:t>-</w:t>
      </w:r>
      <w:r w:rsidR="00147A50">
        <w:rPr>
          <w:rFonts w:ascii="Times New Roman" w:hAnsi="Times New Roman" w:cs="Times New Roman"/>
          <w:sz w:val="24"/>
          <w:szCs w:val="24"/>
        </w:rPr>
        <w:lastRenderedPageBreak/>
        <w:t>absent seeds in our study lend further support to evidence of myrmecochory in these two thistle species.</w:t>
      </w:r>
      <w:r w:rsidR="00F65A3F">
        <w:rPr>
          <w:rFonts w:ascii="Times New Roman" w:hAnsi="Times New Roman" w:cs="Times New Roman"/>
          <w:sz w:val="24"/>
          <w:szCs w:val="24"/>
        </w:rPr>
        <w:t xml:space="preserve"> In addition to removal of the </w:t>
      </w:r>
      <w:proofErr w:type="spellStart"/>
      <w:r w:rsidR="00F65A3F">
        <w:rPr>
          <w:rFonts w:ascii="Times New Roman" w:hAnsi="Times New Roman" w:cs="Times New Roman"/>
          <w:sz w:val="24"/>
          <w:szCs w:val="24"/>
        </w:rPr>
        <w:t>elaiosome</w:t>
      </w:r>
      <w:proofErr w:type="spellEnd"/>
      <w:r w:rsidR="00F65A3F">
        <w:rPr>
          <w:rFonts w:ascii="Times New Roman" w:hAnsi="Times New Roman" w:cs="Times New Roman"/>
          <w:sz w:val="24"/>
          <w:szCs w:val="24"/>
        </w:rPr>
        <w:t xml:space="preserve"> significantly impacting seed removal rates, we find that exposing the maternal plant to increased growing temperatures also increases the rate at which its seeds are removed by insect dispersers, with seeds from warmed plants experiencing higher rates of removal. Why this is the case is unclear, as the effects of increased growing temperature on factors such as seed size or nutrient content, which likely play a role in how attractive insect dispersers find seeds, are not clear for </w:t>
      </w:r>
      <w:r w:rsidR="00F65A3F">
        <w:rPr>
          <w:rFonts w:ascii="Times New Roman" w:hAnsi="Times New Roman" w:cs="Times New Roman"/>
          <w:i/>
          <w:iCs/>
          <w:sz w:val="24"/>
          <w:szCs w:val="24"/>
        </w:rPr>
        <w:t>C. nutans</w:t>
      </w:r>
      <w:r w:rsidR="00F65A3F">
        <w:rPr>
          <w:rFonts w:ascii="Times New Roman" w:hAnsi="Times New Roman" w:cs="Times New Roman"/>
          <w:sz w:val="24"/>
          <w:szCs w:val="24"/>
        </w:rPr>
        <w:t xml:space="preserve"> and </w:t>
      </w:r>
      <w:r w:rsidR="00F65A3F">
        <w:rPr>
          <w:rFonts w:ascii="Times New Roman" w:hAnsi="Times New Roman" w:cs="Times New Roman"/>
          <w:i/>
          <w:iCs/>
          <w:sz w:val="24"/>
          <w:szCs w:val="24"/>
        </w:rPr>
        <w:t xml:space="preserve">C. </w:t>
      </w:r>
      <w:proofErr w:type="spellStart"/>
      <w:r w:rsidR="00F65A3F">
        <w:rPr>
          <w:rFonts w:ascii="Times New Roman" w:hAnsi="Times New Roman" w:cs="Times New Roman"/>
          <w:i/>
          <w:iCs/>
          <w:sz w:val="24"/>
          <w:szCs w:val="24"/>
        </w:rPr>
        <w:t>acanthoides</w:t>
      </w:r>
      <w:proofErr w:type="spellEnd"/>
      <w:r w:rsidR="00F65A3F">
        <w:rPr>
          <w:rFonts w:ascii="Times New Roman" w:hAnsi="Times New Roman" w:cs="Times New Roman"/>
          <w:sz w:val="24"/>
          <w:szCs w:val="24"/>
        </w:rPr>
        <w:t xml:space="preserve">. Additional analyses </w:t>
      </w:r>
      <w:r w:rsidR="00624609">
        <w:rPr>
          <w:rFonts w:ascii="Times New Roman" w:hAnsi="Times New Roman" w:cs="Times New Roman"/>
          <w:sz w:val="24"/>
          <w:szCs w:val="24"/>
        </w:rPr>
        <w:t xml:space="preserve">will be </w:t>
      </w:r>
      <w:r w:rsidR="00F65A3F">
        <w:rPr>
          <w:rFonts w:ascii="Times New Roman" w:hAnsi="Times New Roman" w:cs="Times New Roman"/>
          <w:sz w:val="24"/>
          <w:szCs w:val="24"/>
        </w:rPr>
        <w:t xml:space="preserve">necessary to explore the </w:t>
      </w:r>
      <w:r w:rsidR="000001F3">
        <w:rPr>
          <w:rFonts w:ascii="Times New Roman" w:hAnsi="Times New Roman" w:cs="Times New Roman"/>
          <w:sz w:val="24"/>
          <w:szCs w:val="24"/>
        </w:rPr>
        <w:t xml:space="preserve">link between increased growing temperatures and increased seed removal </w:t>
      </w:r>
      <w:proofErr w:type="gramStart"/>
      <w:r w:rsidR="000001F3">
        <w:rPr>
          <w:rFonts w:ascii="Times New Roman" w:hAnsi="Times New Roman" w:cs="Times New Roman"/>
          <w:sz w:val="24"/>
          <w:szCs w:val="24"/>
        </w:rPr>
        <w:t>in order to</w:t>
      </w:r>
      <w:proofErr w:type="gramEnd"/>
      <w:r w:rsidR="000001F3">
        <w:rPr>
          <w:rFonts w:ascii="Times New Roman" w:hAnsi="Times New Roman" w:cs="Times New Roman"/>
          <w:sz w:val="24"/>
          <w:szCs w:val="24"/>
        </w:rPr>
        <w:t xml:space="preserve"> highlight the underlying mechanisms responsible for these changes.</w:t>
      </w:r>
    </w:p>
    <w:p w14:paraId="1BCF6B78" w14:textId="6DCAA056" w:rsidR="00D17587" w:rsidRPr="009D5E60" w:rsidRDefault="00624609" w:rsidP="00196CCD">
      <w:pPr>
        <w:spacing w:line="240" w:lineRule="auto"/>
        <w:ind w:firstLine="284"/>
        <w:jc w:val="both"/>
        <w:rPr>
          <w:rFonts w:ascii="Times New Roman" w:hAnsi="Times New Roman" w:cs="Times New Roman"/>
          <w:sz w:val="24"/>
          <w:szCs w:val="24"/>
        </w:rPr>
      </w:pPr>
      <w:r>
        <w:rPr>
          <w:rFonts w:ascii="Times New Roman" w:hAnsi="Times New Roman" w:cs="Times New Roman"/>
          <w:sz w:val="24"/>
          <w:szCs w:val="24"/>
        </w:rPr>
        <w:t>Our study is an important first step in quantifying secondary seed dispersal of thistle seeds by ants, but important challenges remain.  W</w:t>
      </w:r>
      <w:r w:rsidR="00E906F4">
        <w:rPr>
          <w:rFonts w:ascii="Times New Roman" w:hAnsi="Times New Roman" w:cs="Times New Roman"/>
          <w:sz w:val="24"/>
          <w:szCs w:val="24"/>
        </w:rPr>
        <w:t xml:space="preserve">hile we can easily observe seeds being removed from a controlled experimental area, it is significantly more </w:t>
      </w:r>
      <w:r>
        <w:rPr>
          <w:rFonts w:ascii="Times New Roman" w:hAnsi="Times New Roman" w:cs="Times New Roman"/>
          <w:sz w:val="24"/>
          <w:szCs w:val="24"/>
        </w:rPr>
        <w:t xml:space="preserve">difficult </w:t>
      </w:r>
      <w:r w:rsidR="00E906F4">
        <w:rPr>
          <w:rFonts w:ascii="Times New Roman" w:hAnsi="Times New Roman" w:cs="Times New Roman"/>
          <w:sz w:val="24"/>
          <w:szCs w:val="24"/>
        </w:rPr>
        <w:t>to find where</w:t>
      </w:r>
      <w:r>
        <w:rPr>
          <w:rFonts w:ascii="Times New Roman" w:hAnsi="Times New Roman" w:cs="Times New Roman"/>
          <w:sz w:val="24"/>
          <w:szCs w:val="24"/>
        </w:rPr>
        <w:t xml:space="preserve"> and how far</w:t>
      </w:r>
      <w:r w:rsidR="00E906F4">
        <w:rPr>
          <w:rFonts w:ascii="Times New Roman" w:hAnsi="Times New Roman" w:cs="Times New Roman"/>
          <w:sz w:val="24"/>
          <w:szCs w:val="24"/>
        </w:rPr>
        <w:t xml:space="preserve"> </w:t>
      </w:r>
      <w:r w:rsidR="004C2AB5">
        <w:rPr>
          <w:rFonts w:ascii="Times New Roman" w:hAnsi="Times New Roman" w:cs="Times New Roman"/>
          <w:sz w:val="24"/>
          <w:szCs w:val="24"/>
        </w:rPr>
        <w:t>dispersers move seeds after removing them from the seed depots</w:t>
      </w:r>
      <w:r w:rsidR="00E906F4">
        <w:rPr>
          <w:rFonts w:ascii="Times New Roman" w:hAnsi="Times New Roman" w:cs="Times New Roman"/>
          <w:sz w:val="24"/>
          <w:szCs w:val="24"/>
        </w:rPr>
        <w:t>.</w:t>
      </w:r>
      <w:r w:rsidR="001536F2">
        <w:rPr>
          <w:rFonts w:ascii="Times New Roman" w:hAnsi="Times New Roman" w:cs="Times New Roman"/>
          <w:sz w:val="24"/>
          <w:szCs w:val="24"/>
        </w:rPr>
        <w:t xml:space="preserve"> </w:t>
      </w:r>
      <w:r w:rsidR="004C2AB5">
        <w:rPr>
          <w:rFonts w:ascii="Times New Roman" w:hAnsi="Times New Roman" w:cs="Times New Roman"/>
          <w:sz w:val="24"/>
          <w:szCs w:val="24"/>
        </w:rPr>
        <w:t>While not used in our study here, t</w:t>
      </w:r>
      <w:r w:rsidR="001536F2">
        <w:rPr>
          <w:rFonts w:ascii="Times New Roman" w:hAnsi="Times New Roman" w:cs="Times New Roman"/>
          <w:sz w:val="24"/>
          <w:szCs w:val="24"/>
        </w:rPr>
        <w:t xml:space="preserve">here </w:t>
      </w:r>
      <w:r>
        <w:rPr>
          <w:rFonts w:ascii="Times New Roman" w:hAnsi="Times New Roman" w:cs="Times New Roman"/>
          <w:sz w:val="24"/>
          <w:szCs w:val="24"/>
        </w:rPr>
        <w:t xml:space="preserve">exist </w:t>
      </w:r>
      <w:r w:rsidR="00196CCD">
        <w:rPr>
          <w:rFonts w:ascii="Times New Roman" w:hAnsi="Times New Roman" w:cs="Times New Roman"/>
          <w:sz w:val="24"/>
          <w:szCs w:val="24"/>
        </w:rPr>
        <w:t>a variety of techniques to assess where animal-dispersed seeds are moved, with each having its own set of strengths and weaknesses</w:t>
      </w:r>
      <w:r w:rsidR="001536F2">
        <w:rPr>
          <w:rFonts w:ascii="Times New Roman" w:hAnsi="Times New Roman" w:cs="Times New Roman"/>
          <w:sz w:val="24"/>
          <w:szCs w:val="24"/>
        </w:rPr>
        <w:t xml:space="preserve">. </w:t>
      </w:r>
      <w:r w:rsidR="009D1071">
        <w:rPr>
          <w:rFonts w:ascii="Times New Roman" w:hAnsi="Times New Roman" w:cs="Times New Roman"/>
          <w:sz w:val="24"/>
          <w:szCs w:val="24"/>
        </w:rPr>
        <w:t>Some</w:t>
      </w:r>
      <w:r w:rsidR="001536F2">
        <w:rPr>
          <w:rFonts w:ascii="Times New Roman" w:hAnsi="Times New Roman" w:cs="Times New Roman"/>
          <w:sz w:val="24"/>
          <w:szCs w:val="24"/>
        </w:rPr>
        <w:t xml:space="preserve"> seeds are large enough to store electronic devices and</w:t>
      </w:r>
      <w:r w:rsidR="004C2AB5">
        <w:rPr>
          <w:rFonts w:ascii="Times New Roman" w:hAnsi="Times New Roman" w:cs="Times New Roman"/>
          <w:sz w:val="24"/>
          <w:szCs w:val="24"/>
        </w:rPr>
        <w:t xml:space="preserve"> can</w:t>
      </w:r>
      <w:r w:rsidR="001536F2">
        <w:rPr>
          <w:rFonts w:ascii="Times New Roman" w:hAnsi="Times New Roman" w:cs="Times New Roman"/>
          <w:sz w:val="24"/>
          <w:szCs w:val="24"/>
        </w:rPr>
        <w:t xml:space="preserve"> be tracked using telemetry (e.g.</w:t>
      </w:r>
      <w:r w:rsidR="00DF2A76">
        <w:rPr>
          <w:rFonts w:ascii="Times New Roman" w:hAnsi="Times New Roman" w:cs="Times New Roman"/>
          <w:sz w:val="24"/>
          <w:szCs w:val="24"/>
        </w:rPr>
        <w:t>,</w:t>
      </w:r>
      <w:r w:rsidR="001536F2">
        <w:rPr>
          <w:rFonts w:ascii="Times New Roman" w:hAnsi="Times New Roman" w:cs="Times New Roman"/>
          <w:sz w:val="24"/>
          <w:szCs w:val="24"/>
        </w:rPr>
        <w:t xml:space="preserve"> Pons and </w:t>
      </w:r>
      <w:proofErr w:type="spellStart"/>
      <w:r w:rsidR="001536F2">
        <w:rPr>
          <w:rFonts w:ascii="Times New Roman" w:hAnsi="Times New Roman" w:cs="Times New Roman"/>
          <w:sz w:val="24"/>
          <w:szCs w:val="24"/>
        </w:rPr>
        <w:t>Pausas</w:t>
      </w:r>
      <w:proofErr w:type="spellEnd"/>
      <w:r w:rsidR="001536F2">
        <w:rPr>
          <w:rFonts w:ascii="Times New Roman" w:hAnsi="Times New Roman" w:cs="Times New Roman"/>
          <w:sz w:val="24"/>
          <w:szCs w:val="24"/>
        </w:rPr>
        <w:t xml:space="preserve"> 2007, Hirsch </w:t>
      </w:r>
      <w:r w:rsidR="001536F2">
        <w:rPr>
          <w:rFonts w:ascii="Times New Roman" w:hAnsi="Times New Roman" w:cs="Times New Roman"/>
          <w:i/>
          <w:iCs/>
          <w:sz w:val="24"/>
          <w:szCs w:val="24"/>
        </w:rPr>
        <w:t>et al</w:t>
      </w:r>
      <w:r w:rsidR="001536F2">
        <w:rPr>
          <w:rFonts w:ascii="Times New Roman" w:hAnsi="Times New Roman" w:cs="Times New Roman"/>
          <w:sz w:val="24"/>
          <w:szCs w:val="24"/>
        </w:rPr>
        <w:t xml:space="preserve">. </w:t>
      </w:r>
      <w:commentRangeStart w:id="31"/>
      <w:commentRangeStart w:id="32"/>
      <w:r w:rsidR="001536F2">
        <w:rPr>
          <w:rFonts w:ascii="Times New Roman" w:hAnsi="Times New Roman" w:cs="Times New Roman"/>
          <w:sz w:val="24"/>
          <w:szCs w:val="24"/>
        </w:rPr>
        <w:t>2012</w:t>
      </w:r>
      <w:commentRangeEnd w:id="31"/>
      <w:r w:rsidR="009C0227">
        <w:rPr>
          <w:rStyle w:val="CommentReference"/>
        </w:rPr>
        <w:commentReference w:id="31"/>
      </w:r>
      <w:commentRangeEnd w:id="32"/>
      <w:r w:rsidR="005609D7">
        <w:rPr>
          <w:rStyle w:val="CommentReference"/>
        </w:rPr>
        <w:commentReference w:id="32"/>
      </w:r>
      <w:r w:rsidR="001536F2">
        <w:rPr>
          <w:rFonts w:ascii="Times New Roman" w:hAnsi="Times New Roman" w:cs="Times New Roman"/>
          <w:sz w:val="24"/>
          <w:szCs w:val="24"/>
        </w:rPr>
        <w:t>)</w:t>
      </w:r>
      <w:r w:rsidR="009D1071">
        <w:rPr>
          <w:rFonts w:ascii="Times New Roman" w:hAnsi="Times New Roman" w:cs="Times New Roman"/>
          <w:sz w:val="24"/>
          <w:szCs w:val="24"/>
        </w:rPr>
        <w:t xml:space="preserve">, and can thus be found without visual cues, which can be </w:t>
      </w:r>
      <w:r w:rsidR="00196CCD">
        <w:rPr>
          <w:rFonts w:ascii="Times New Roman" w:hAnsi="Times New Roman" w:cs="Times New Roman"/>
          <w:sz w:val="24"/>
          <w:szCs w:val="24"/>
        </w:rPr>
        <w:t>particularly</w:t>
      </w:r>
      <w:r w:rsidR="009D1071">
        <w:rPr>
          <w:rFonts w:ascii="Times New Roman" w:hAnsi="Times New Roman" w:cs="Times New Roman"/>
          <w:sz w:val="24"/>
          <w:szCs w:val="24"/>
        </w:rPr>
        <w:t xml:space="preserve"> useful in </w:t>
      </w:r>
      <w:r w:rsidR="00196CCD">
        <w:rPr>
          <w:rFonts w:ascii="Times New Roman" w:hAnsi="Times New Roman" w:cs="Times New Roman"/>
          <w:sz w:val="24"/>
          <w:szCs w:val="24"/>
        </w:rPr>
        <w:t>areas with dense vegetation or when seeds are cached underground</w:t>
      </w:r>
      <w:r w:rsidR="009D1071">
        <w:rPr>
          <w:rFonts w:ascii="Times New Roman" w:hAnsi="Times New Roman" w:cs="Times New Roman"/>
          <w:sz w:val="24"/>
          <w:szCs w:val="24"/>
        </w:rPr>
        <w:t xml:space="preserve">. Seeds of various sizes can be </w:t>
      </w:r>
      <w:r w:rsidR="005609D7">
        <w:rPr>
          <w:rFonts w:ascii="Times New Roman" w:hAnsi="Times New Roman" w:cs="Times New Roman"/>
          <w:sz w:val="24"/>
          <w:szCs w:val="24"/>
        </w:rPr>
        <w:t xml:space="preserve">painted or </w:t>
      </w:r>
      <w:r w:rsidR="009D1071">
        <w:rPr>
          <w:rFonts w:ascii="Times New Roman" w:hAnsi="Times New Roman" w:cs="Times New Roman"/>
          <w:sz w:val="24"/>
          <w:szCs w:val="24"/>
        </w:rPr>
        <w:t>dyed with a fluorescent</w:t>
      </w:r>
      <w:r w:rsidR="004C2AB5">
        <w:rPr>
          <w:rFonts w:ascii="Times New Roman" w:hAnsi="Times New Roman" w:cs="Times New Roman"/>
          <w:sz w:val="24"/>
          <w:szCs w:val="24"/>
        </w:rPr>
        <w:t xml:space="preserve"> material or</w:t>
      </w:r>
      <w:r w:rsidR="009D1071">
        <w:rPr>
          <w:rFonts w:ascii="Times New Roman" w:hAnsi="Times New Roman" w:cs="Times New Roman"/>
          <w:sz w:val="24"/>
          <w:szCs w:val="24"/>
        </w:rPr>
        <w:t xml:space="preserve"> pigment</w:t>
      </w:r>
      <w:r w:rsidR="00C93440">
        <w:rPr>
          <w:rFonts w:ascii="Times New Roman" w:hAnsi="Times New Roman" w:cs="Times New Roman"/>
          <w:sz w:val="24"/>
          <w:szCs w:val="24"/>
        </w:rPr>
        <w:t xml:space="preserve"> </w:t>
      </w:r>
      <w:r w:rsidR="009D1071">
        <w:rPr>
          <w:rFonts w:ascii="Times New Roman" w:hAnsi="Times New Roman" w:cs="Times New Roman"/>
          <w:sz w:val="24"/>
          <w:szCs w:val="24"/>
        </w:rPr>
        <w:t xml:space="preserve">that makes </w:t>
      </w:r>
      <w:r w:rsidR="00196CCD">
        <w:rPr>
          <w:rFonts w:ascii="Times New Roman" w:hAnsi="Times New Roman" w:cs="Times New Roman"/>
          <w:sz w:val="24"/>
          <w:szCs w:val="24"/>
        </w:rPr>
        <w:t>visual location easier</w:t>
      </w:r>
      <w:r w:rsidR="009D1071">
        <w:rPr>
          <w:rFonts w:ascii="Times New Roman" w:hAnsi="Times New Roman" w:cs="Times New Roman"/>
          <w:sz w:val="24"/>
          <w:szCs w:val="24"/>
        </w:rPr>
        <w:t xml:space="preserve"> (e.g.</w:t>
      </w:r>
      <w:r w:rsidR="00C93440">
        <w:rPr>
          <w:rFonts w:ascii="Times New Roman" w:hAnsi="Times New Roman" w:cs="Times New Roman"/>
          <w:sz w:val="24"/>
          <w:szCs w:val="24"/>
        </w:rPr>
        <w:t xml:space="preserve"> Levey and Sargent 2000,</w:t>
      </w:r>
      <w:r w:rsidR="009D1071">
        <w:rPr>
          <w:rFonts w:ascii="Times New Roman" w:hAnsi="Times New Roman" w:cs="Times New Roman"/>
          <w:sz w:val="24"/>
          <w:szCs w:val="24"/>
        </w:rPr>
        <w:t xml:space="preserve"> Reiter </w:t>
      </w:r>
      <w:r w:rsidR="009D1071">
        <w:rPr>
          <w:rFonts w:ascii="Times New Roman" w:hAnsi="Times New Roman" w:cs="Times New Roman"/>
          <w:i/>
          <w:iCs/>
          <w:sz w:val="24"/>
          <w:szCs w:val="24"/>
        </w:rPr>
        <w:t>et al</w:t>
      </w:r>
      <w:r w:rsidR="009D1071">
        <w:rPr>
          <w:rFonts w:ascii="Times New Roman" w:hAnsi="Times New Roman" w:cs="Times New Roman"/>
          <w:sz w:val="24"/>
          <w:szCs w:val="24"/>
        </w:rPr>
        <w:t>. 2006</w:t>
      </w:r>
      <w:r w:rsidR="005609D7">
        <w:rPr>
          <w:rFonts w:ascii="Times New Roman" w:hAnsi="Times New Roman" w:cs="Times New Roman"/>
          <w:sz w:val="24"/>
          <w:szCs w:val="24"/>
        </w:rPr>
        <w:t>, Thomson 2007</w:t>
      </w:r>
      <w:r w:rsidR="009D1071">
        <w:rPr>
          <w:rFonts w:ascii="Times New Roman" w:hAnsi="Times New Roman" w:cs="Times New Roman"/>
          <w:sz w:val="24"/>
          <w:szCs w:val="24"/>
        </w:rPr>
        <w:t xml:space="preserve">), but </w:t>
      </w:r>
      <w:r w:rsidR="004C2AB5">
        <w:rPr>
          <w:rFonts w:ascii="Times New Roman" w:hAnsi="Times New Roman" w:cs="Times New Roman"/>
          <w:sz w:val="24"/>
          <w:szCs w:val="24"/>
        </w:rPr>
        <w:t>addition of pigment to seeds</w:t>
      </w:r>
      <w:r w:rsidR="009D1071">
        <w:rPr>
          <w:rFonts w:ascii="Times New Roman" w:hAnsi="Times New Roman" w:cs="Times New Roman"/>
          <w:sz w:val="24"/>
          <w:szCs w:val="24"/>
        </w:rPr>
        <w:t xml:space="preserve"> can significantly change </w:t>
      </w:r>
      <w:r w:rsidR="004C2AB5">
        <w:rPr>
          <w:rFonts w:ascii="Times New Roman" w:hAnsi="Times New Roman" w:cs="Times New Roman"/>
          <w:sz w:val="24"/>
          <w:szCs w:val="24"/>
        </w:rPr>
        <w:t>their</w:t>
      </w:r>
      <w:r w:rsidR="009D1071">
        <w:rPr>
          <w:rFonts w:ascii="Times New Roman" w:hAnsi="Times New Roman" w:cs="Times New Roman"/>
          <w:sz w:val="24"/>
          <w:szCs w:val="24"/>
        </w:rPr>
        <w:t xml:space="preserve"> mass depending on the size of the seed and amount of pigment applied (Lemke </w:t>
      </w:r>
      <w:r w:rsidR="009D1071">
        <w:rPr>
          <w:rFonts w:ascii="Times New Roman" w:hAnsi="Times New Roman" w:cs="Times New Roman"/>
          <w:i/>
          <w:iCs/>
          <w:sz w:val="24"/>
          <w:szCs w:val="24"/>
        </w:rPr>
        <w:t>et al</w:t>
      </w:r>
      <w:r w:rsidR="009D1071">
        <w:rPr>
          <w:rFonts w:ascii="Times New Roman" w:hAnsi="Times New Roman" w:cs="Times New Roman"/>
          <w:sz w:val="24"/>
          <w:szCs w:val="24"/>
        </w:rPr>
        <w:t xml:space="preserve">. 2009), which </w:t>
      </w:r>
      <w:r w:rsidR="00196CCD">
        <w:rPr>
          <w:rFonts w:ascii="Times New Roman" w:hAnsi="Times New Roman" w:cs="Times New Roman"/>
          <w:sz w:val="24"/>
          <w:szCs w:val="24"/>
        </w:rPr>
        <w:t>could possibly</w:t>
      </w:r>
      <w:r w:rsidR="009D1071">
        <w:rPr>
          <w:rFonts w:ascii="Times New Roman" w:hAnsi="Times New Roman" w:cs="Times New Roman"/>
          <w:sz w:val="24"/>
          <w:szCs w:val="24"/>
        </w:rPr>
        <w:t xml:space="preserve"> alter </w:t>
      </w:r>
      <w:r w:rsidR="004C2AB5">
        <w:rPr>
          <w:rFonts w:ascii="Times New Roman" w:hAnsi="Times New Roman" w:cs="Times New Roman"/>
          <w:sz w:val="24"/>
          <w:szCs w:val="24"/>
        </w:rPr>
        <w:t>the dynamics of</w:t>
      </w:r>
      <w:r w:rsidR="009D1071">
        <w:rPr>
          <w:rFonts w:ascii="Times New Roman" w:hAnsi="Times New Roman" w:cs="Times New Roman"/>
          <w:sz w:val="24"/>
          <w:szCs w:val="24"/>
        </w:rPr>
        <w:t xml:space="preserve"> seed </w:t>
      </w:r>
      <w:r w:rsidR="00196CCD">
        <w:rPr>
          <w:rFonts w:ascii="Times New Roman" w:hAnsi="Times New Roman" w:cs="Times New Roman"/>
          <w:sz w:val="24"/>
          <w:szCs w:val="24"/>
        </w:rPr>
        <w:t>remov</w:t>
      </w:r>
      <w:r w:rsidR="004C2AB5">
        <w:rPr>
          <w:rFonts w:ascii="Times New Roman" w:hAnsi="Times New Roman" w:cs="Times New Roman"/>
          <w:sz w:val="24"/>
          <w:szCs w:val="24"/>
        </w:rPr>
        <w:t>al</w:t>
      </w:r>
      <w:r w:rsidR="00196CCD">
        <w:rPr>
          <w:rFonts w:ascii="Times New Roman" w:hAnsi="Times New Roman" w:cs="Times New Roman"/>
          <w:sz w:val="24"/>
          <w:szCs w:val="24"/>
        </w:rPr>
        <w:t xml:space="preserve"> or</w:t>
      </w:r>
      <w:r w:rsidR="009D1071">
        <w:rPr>
          <w:rFonts w:ascii="Times New Roman" w:hAnsi="Times New Roman" w:cs="Times New Roman"/>
          <w:sz w:val="24"/>
          <w:szCs w:val="24"/>
        </w:rPr>
        <w:t xml:space="preserve"> dispers</w:t>
      </w:r>
      <w:r w:rsidR="004C2AB5">
        <w:rPr>
          <w:rFonts w:ascii="Times New Roman" w:hAnsi="Times New Roman" w:cs="Times New Roman"/>
          <w:sz w:val="24"/>
          <w:szCs w:val="24"/>
        </w:rPr>
        <w:t>al</w:t>
      </w:r>
      <w:r w:rsidR="0093614E">
        <w:rPr>
          <w:rFonts w:ascii="Times New Roman" w:hAnsi="Times New Roman" w:cs="Times New Roman"/>
          <w:sz w:val="24"/>
          <w:szCs w:val="24"/>
        </w:rPr>
        <w:t>; such pigmentation could also possibly alter seed scent or taste.</w:t>
      </w:r>
      <w:r w:rsidR="00196CCD">
        <w:rPr>
          <w:rFonts w:ascii="Times New Roman" w:hAnsi="Times New Roman" w:cs="Times New Roman"/>
          <w:sz w:val="24"/>
          <w:szCs w:val="24"/>
        </w:rPr>
        <w:t xml:space="preserve"> For ant-dispersed seeds such as </w:t>
      </w:r>
      <w:r w:rsidR="00196CCD">
        <w:rPr>
          <w:rFonts w:ascii="Times New Roman" w:hAnsi="Times New Roman" w:cs="Times New Roman"/>
          <w:i/>
          <w:iCs/>
          <w:sz w:val="24"/>
          <w:szCs w:val="24"/>
        </w:rPr>
        <w:t>C. nutans</w:t>
      </w:r>
      <w:r w:rsidR="00196CCD">
        <w:rPr>
          <w:rFonts w:ascii="Times New Roman" w:hAnsi="Times New Roman" w:cs="Times New Roman"/>
          <w:sz w:val="24"/>
          <w:szCs w:val="24"/>
        </w:rPr>
        <w:t xml:space="preserve"> </w:t>
      </w:r>
      <w:r w:rsidR="004C2AB5">
        <w:rPr>
          <w:rFonts w:ascii="Times New Roman" w:hAnsi="Times New Roman" w:cs="Times New Roman"/>
          <w:sz w:val="24"/>
          <w:szCs w:val="24"/>
        </w:rPr>
        <w:t>and</w:t>
      </w:r>
      <w:r w:rsidR="00196CCD">
        <w:rPr>
          <w:rFonts w:ascii="Times New Roman" w:hAnsi="Times New Roman" w:cs="Times New Roman"/>
          <w:sz w:val="24"/>
          <w:szCs w:val="24"/>
        </w:rPr>
        <w:t xml:space="preserve"> </w:t>
      </w:r>
      <w:r w:rsidR="00196CCD">
        <w:rPr>
          <w:rFonts w:ascii="Times New Roman" w:hAnsi="Times New Roman" w:cs="Times New Roman"/>
          <w:i/>
          <w:iCs/>
          <w:sz w:val="24"/>
          <w:szCs w:val="24"/>
        </w:rPr>
        <w:t xml:space="preserve">C. </w:t>
      </w:r>
      <w:proofErr w:type="spellStart"/>
      <w:r w:rsidR="00196CCD">
        <w:rPr>
          <w:rFonts w:ascii="Times New Roman" w:hAnsi="Times New Roman" w:cs="Times New Roman"/>
          <w:i/>
          <w:iCs/>
          <w:sz w:val="24"/>
          <w:szCs w:val="24"/>
        </w:rPr>
        <w:t>acanthoides</w:t>
      </w:r>
      <w:proofErr w:type="spellEnd"/>
      <w:r w:rsidR="00196CCD">
        <w:rPr>
          <w:rFonts w:ascii="Times New Roman" w:hAnsi="Times New Roman" w:cs="Times New Roman"/>
          <w:sz w:val="24"/>
          <w:szCs w:val="24"/>
        </w:rPr>
        <w:t>, fluorescent pigment may not be helpful in tracking seeds if they are taken underground to ant nests</w:t>
      </w:r>
      <w:r w:rsidR="004C2AB5">
        <w:rPr>
          <w:rFonts w:ascii="Times New Roman" w:hAnsi="Times New Roman" w:cs="Times New Roman"/>
          <w:sz w:val="24"/>
          <w:szCs w:val="24"/>
        </w:rPr>
        <w:t>,</w:t>
      </w:r>
      <w:r w:rsidR="00196CCD">
        <w:rPr>
          <w:rFonts w:ascii="Times New Roman" w:hAnsi="Times New Roman" w:cs="Times New Roman"/>
          <w:sz w:val="24"/>
          <w:szCs w:val="24"/>
        </w:rPr>
        <w:t xml:space="preserve"> </w:t>
      </w:r>
      <w:r w:rsidR="004C2AB5">
        <w:rPr>
          <w:rFonts w:ascii="Times New Roman" w:hAnsi="Times New Roman" w:cs="Times New Roman"/>
          <w:sz w:val="24"/>
          <w:szCs w:val="24"/>
        </w:rPr>
        <w:t>where they are then</w:t>
      </w:r>
      <w:r w:rsidR="00196CCD">
        <w:rPr>
          <w:rFonts w:ascii="Times New Roman" w:hAnsi="Times New Roman" w:cs="Times New Roman"/>
          <w:sz w:val="24"/>
          <w:szCs w:val="24"/>
        </w:rPr>
        <w:t xml:space="preserve"> no longer visible from the surface.</w:t>
      </w:r>
      <w:r w:rsidR="007800D5">
        <w:rPr>
          <w:rFonts w:ascii="Times New Roman" w:hAnsi="Times New Roman" w:cs="Times New Roman"/>
          <w:sz w:val="24"/>
          <w:szCs w:val="24"/>
        </w:rPr>
        <w:t xml:space="preserve"> Mapping</w:t>
      </w:r>
      <w:r w:rsidR="009D5E60">
        <w:rPr>
          <w:rFonts w:ascii="Times New Roman" w:hAnsi="Times New Roman" w:cs="Times New Roman"/>
          <w:sz w:val="24"/>
          <w:szCs w:val="24"/>
        </w:rPr>
        <w:t xml:space="preserve"> emerging</w:t>
      </w:r>
      <w:r w:rsidR="007800D5">
        <w:rPr>
          <w:rFonts w:ascii="Times New Roman" w:hAnsi="Times New Roman" w:cs="Times New Roman"/>
          <w:sz w:val="24"/>
          <w:szCs w:val="24"/>
        </w:rPr>
        <w:t xml:space="preserve"> seedlings </w:t>
      </w:r>
      <w:r w:rsidR="009D5E60">
        <w:rPr>
          <w:rFonts w:ascii="Times New Roman" w:hAnsi="Times New Roman" w:cs="Times New Roman"/>
          <w:sz w:val="24"/>
          <w:szCs w:val="24"/>
        </w:rPr>
        <w:t>within the vicinity of a</w:t>
      </w:r>
      <w:r w:rsidR="007800D5">
        <w:rPr>
          <w:rFonts w:ascii="Times New Roman" w:hAnsi="Times New Roman" w:cs="Times New Roman"/>
          <w:sz w:val="24"/>
          <w:szCs w:val="24"/>
        </w:rPr>
        <w:t xml:space="preserve"> </w:t>
      </w:r>
      <w:r w:rsidR="009D5E60">
        <w:rPr>
          <w:rFonts w:ascii="Times New Roman" w:hAnsi="Times New Roman" w:cs="Times New Roman"/>
          <w:sz w:val="24"/>
          <w:szCs w:val="24"/>
        </w:rPr>
        <w:t>seed depot</w:t>
      </w:r>
      <w:r w:rsidR="007800D5">
        <w:rPr>
          <w:rFonts w:ascii="Times New Roman" w:hAnsi="Times New Roman" w:cs="Times New Roman"/>
          <w:sz w:val="24"/>
          <w:szCs w:val="24"/>
        </w:rPr>
        <w:t xml:space="preserve"> can </w:t>
      </w:r>
      <w:r w:rsidR="008C6725">
        <w:rPr>
          <w:rFonts w:ascii="Times New Roman" w:hAnsi="Times New Roman" w:cs="Times New Roman"/>
          <w:sz w:val="24"/>
          <w:szCs w:val="24"/>
        </w:rPr>
        <w:t xml:space="preserve">also </w:t>
      </w:r>
      <w:r w:rsidR="007800D5">
        <w:rPr>
          <w:rFonts w:ascii="Times New Roman" w:hAnsi="Times New Roman" w:cs="Times New Roman"/>
          <w:sz w:val="24"/>
          <w:szCs w:val="24"/>
        </w:rPr>
        <w:t>provide some information on</w:t>
      </w:r>
      <w:r w:rsidR="004C2AB5">
        <w:rPr>
          <w:rFonts w:ascii="Times New Roman" w:hAnsi="Times New Roman" w:cs="Times New Roman"/>
          <w:sz w:val="24"/>
          <w:szCs w:val="24"/>
        </w:rPr>
        <w:t xml:space="preserve"> secondary</w:t>
      </w:r>
      <w:r w:rsidR="007800D5">
        <w:rPr>
          <w:rFonts w:ascii="Times New Roman" w:hAnsi="Times New Roman" w:cs="Times New Roman"/>
          <w:sz w:val="24"/>
          <w:szCs w:val="24"/>
        </w:rPr>
        <w:t xml:space="preserve"> dispersal</w:t>
      </w:r>
      <w:r w:rsidR="004C2AB5">
        <w:rPr>
          <w:rFonts w:ascii="Times New Roman" w:hAnsi="Times New Roman" w:cs="Times New Roman"/>
          <w:sz w:val="24"/>
          <w:szCs w:val="24"/>
        </w:rPr>
        <w:t xml:space="preserve"> distances</w:t>
      </w:r>
      <w:r w:rsidR="007800D5">
        <w:rPr>
          <w:rFonts w:ascii="Times New Roman" w:hAnsi="Times New Roman" w:cs="Times New Roman"/>
          <w:sz w:val="24"/>
          <w:szCs w:val="24"/>
        </w:rPr>
        <w:t xml:space="preserve">, though for invasive species </w:t>
      </w:r>
      <w:r w:rsidR="009D5E60">
        <w:rPr>
          <w:rFonts w:ascii="Times New Roman" w:hAnsi="Times New Roman" w:cs="Times New Roman"/>
          <w:sz w:val="24"/>
          <w:szCs w:val="24"/>
        </w:rPr>
        <w:t xml:space="preserve">such as </w:t>
      </w:r>
      <w:r w:rsidR="009D5E60">
        <w:rPr>
          <w:rFonts w:ascii="Times New Roman" w:hAnsi="Times New Roman" w:cs="Times New Roman"/>
          <w:i/>
          <w:iCs/>
          <w:sz w:val="24"/>
          <w:szCs w:val="24"/>
        </w:rPr>
        <w:t>C. nutans</w:t>
      </w:r>
      <w:r w:rsidR="009D5E60">
        <w:rPr>
          <w:rFonts w:ascii="Times New Roman" w:hAnsi="Times New Roman" w:cs="Times New Roman"/>
          <w:sz w:val="24"/>
          <w:szCs w:val="24"/>
        </w:rPr>
        <w:t xml:space="preserve"> </w:t>
      </w:r>
      <w:r w:rsidR="004C2AB5">
        <w:rPr>
          <w:rFonts w:ascii="Times New Roman" w:hAnsi="Times New Roman" w:cs="Times New Roman"/>
          <w:sz w:val="24"/>
          <w:szCs w:val="24"/>
        </w:rPr>
        <w:t>and</w:t>
      </w:r>
      <w:r w:rsidR="009D5E60">
        <w:rPr>
          <w:rFonts w:ascii="Times New Roman" w:hAnsi="Times New Roman" w:cs="Times New Roman"/>
          <w:sz w:val="24"/>
          <w:szCs w:val="24"/>
        </w:rPr>
        <w:t xml:space="preserve"> </w:t>
      </w:r>
      <w:r w:rsidR="009D5E60">
        <w:rPr>
          <w:rFonts w:ascii="Times New Roman" w:hAnsi="Times New Roman" w:cs="Times New Roman"/>
          <w:i/>
          <w:iCs/>
          <w:sz w:val="24"/>
          <w:szCs w:val="24"/>
        </w:rPr>
        <w:t xml:space="preserve">C. </w:t>
      </w:r>
      <w:proofErr w:type="spellStart"/>
      <w:r w:rsidR="009D5E60">
        <w:rPr>
          <w:rFonts w:ascii="Times New Roman" w:hAnsi="Times New Roman" w:cs="Times New Roman"/>
          <w:i/>
          <w:iCs/>
          <w:sz w:val="24"/>
          <w:szCs w:val="24"/>
        </w:rPr>
        <w:t>acanthoides</w:t>
      </w:r>
      <w:proofErr w:type="spellEnd"/>
      <w:r w:rsidR="009D5E60">
        <w:rPr>
          <w:rFonts w:ascii="Times New Roman" w:hAnsi="Times New Roman" w:cs="Times New Roman"/>
          <w:sz w:val="24"/>
          <w:szCs w:val="24"/>
        </w:rPr>
        <w:t xml:space="preserve"> there are ethical concerns about allowing dispersal of</w:t>
      </w:r>
      <w:r w:rsidR="004C2AB5">
        <w:rPr>
          <w:rFonts w:ascii="Times New Roman" w:hAnsi="Times New Roman" w:cs="Times New Roman"/>
          <w:sz w:val="24"/>
          <w:szCs w:val="24"/>
        </w:rPr>
        <w:t xml:space="preserve"> viable</w:t>
      </w:r>
      <w:r w:rsidR="009D5E60">
        <w:rPr>
          <w:rFonts w:ascii="Times New Roman" w:hAnsi="Times New Roman" w:cs="Times New Roman"/>
          <w:sz w:val="24"/>
          <w:szCs w:val="24"/>
        </w:rPr>
        <w:t xml:space="preserve"> seeds from an experiment into the environment (</w:t>
      </w:r>
      <w:proofErr w:type="spellStart"/>
      <w:r w:rsidR="009D5E60">
        <w:rPr>
          <w:rFonts w:ascii="Times New Roman" w:hAnsi="Times New Roman" w:cs="Times New Roman"/>
          <w:sz w:val="24"/>
          <w:szCs w:val="24"/>
        </w:rPr>
        <w:t>Jongejans</w:t>
      </w:r>
      <w:proofErr w:type="spellEnd"/>
      <w:r w:rsidR="009D5E60">
        <w:rPr>
          <w:rFonts w:ascii="Times New Roman" w:hAnsi="Times New Roman" w:cs="Times New Roman"/>
          <w:sz w:val="24"/>
          <w:szCs w:val="24"/>
        </w:rPr>
        <w:t xml:space="preserve"> </w:t>
      </w:r>
      <w:r w:rsidR="009D5E60" w:rsidRPr="005C7EE5">
        <w:rPr>
          <w:rFonts w:ascii="Times New Roman" w:hAnsi="Times New Roman" w:cs="Times New Roman"/>
          <w:i/>
          <w:iCs/>
          <w:sz w:val="24"/>
          <w:szCs w:val="24"/>
        </w:rPr>
        <w:t>et al</w:t>
      </w:r>
      <w:r w:rsidR="009D5E60">
        <w:rPr>
          <w:rFonts w:ascii="Times New Roman" w:hAnsi="Times New Roman" w:cs="Times New Roman"/>
          <w:sz w:val="24"/>
          <w:szCs w:val="24"/>
        </w:rPr>
        <w:t xml:space="preserve">. </w:t>
      </w:r>
      <w:r w:rsidR="00EC15D4">
        <w:rPr>
          <w:rFonts w:ascii="Times New Roman" w:hAnsi="Times New Roman" w:cs="Times New Roman"/>
          <w:sz w:val="24"/>
          <w:szCs w:val="24"/>
        </w:rPr>
        <w:t>2015b</w:t>
      </w:r>
      <w:r w:rsidR="00D92BE8">
        <w:rPr>
          <w:rFonts w:ascii="Times New Roman" w:hAnsi="Times New Roman" w:cs="Times New Roman"/>
          <w:sz w:val="24"/>
          <w:szCs w:val="24"/>
        </w:rPr>
        <w:t xml:space="preserve">); </w:t>
      </w:r>
      <w:r w:rsidR="005F3411">
        <w:rPr>
          <w:rFonts w:ascii="Times New Roman" w:hAnsi="Times New Roman" w:cs="Times New Roman"/>
          <w:sz w:val="24"/>
          <w:szCs w:val="24"/>
        </w:rPr>
        <w:t>hence our use of gamma irradiation to render the seeds unviable</w:t>
      </w:r>
      <w:r w:rsidR="009D5E60">
        <w:rPr>
          <w:rFonts w:ascii="Times New Roman" w:hAnsi="Times New Roman" w:cs="Times New Roman"/>
          <w:sz w:val="24"/>
          <w:szCs w:val="24"/>
        </w:rPr>
        <w:t>. Also, this method would only provide dispersal</w:t>
      </w:r>
      <w:r w:rsidR="004C2AB5">
        <w:rPr>
          <w:rFonts w:ascii="Times New Roman" w:hAnsi="Times New Roman" w:cs="Times New Roman"/>
          <w:sz w:val="24"/>
          <w:szCs w:val="24"/>
        </w:rPr>
        <w:t xml:space="preserve"> distance</w:t>
      </w:r>
      <w:r w:rsidR="009D5E60">
        <w:rPr>
          <w:rFonts w:ascii="Times New Roman" w:hAnsi="Times New Roman" w:cs="Times New Roman"/>
          <w:sz w:val="24"/>
          <w:szCs w:val="24"/>
        </w:rPr>
        <w:t xml:space="preserve"> information </w:t>
      </w:r>
      <w:r w:rsidR="004C2AB5">
        <w:rPr>
          <w:rFonts w:ascii="Times New Roman" w:hAnsi="Times New Roman" w:cs="Times New Roman"/>
          <w:sz w:val="24"/>
          <w:szCs w:val="24"/>
        </w:rPr>
        <w:t>for</w:t>
      </w:r>
      <w:r w:rsidR="009D5E60">
        <w:rPr>
          <w:rFonts w:ascii="Times New Roman" w:hAnsi="Times New Roman" w:cs="Times New Roman"/>
          <w:sz w:val="24"/>
          <w:szCs w:val="24"/>
        </w:rPr>
        <w:t xml:space="preserve"> a fraction of dispersed seeds </w:t>
      </w:r>
      <w:r w:rsidR="004C2AB5">
        <w:rPr>
          <w:rFonts w:ascii="Times New Roman" w:hAnsi="Times New Roman" w:cs="Times New Roman"/>
          <w:sz w:val="24"/>
          <w:szCs w:val="24"/>
        </w:rPr>
        <w:t xml:space="preserve">because it only examines the seeds that </w:t>
      </w:r>
      <w:proofErr w:type="gramStart"/>
      <w:r w:rsidR="004C2AB5">
        <w:rPr>
          <w:rFonts w:ascii="Times New Roman" w:hAnsi="Times New Roman" w:cs="Times New Roman"/>
          <w:sz w:val="24"/>
          <w:szCs w:val="24"/>
        </w:rPr>
        <w:t>germinate</w:t>
      </w:r>
      <w:r w:rsidR="009D5E60">
        <w:rPr>
          <w:rFonts w:ascii="Times New Roman" w:hAnsi="Times New Roman" w:cs="Times New Roman"/>
          <w:sz w:val="24"/>
          <w:szCs w:val="24"/>
        </w:rPr>
        <w:t>, and</w:t>
      </w:r>
      <w:proofErr w:type="gramEnd"/>
      <w:r w:rsidR="009D5E60">
        <w:rPr>
          <w:rFonts w:ascii="Times New Roman" w:hAnsi="Times New Roman" w:cs="Times New Roman"/>
          <w:sz w:val="24"/>
          <w:szCs w:val="24"/>
        </w:rPr>
        <w:t xml:space="preserve"> would present the added challenge of ensuring that a</w:t>
      </w:r>
      <w:r w:rsidR="004C2AB5">
        <w:rPr>
          <w:rFonts w:ascii="Times New Roman" w:hAnsi="Times New Roman" w:cs="Times New Roman"/>
          <w:sz w:val="24"/>
          <w:szCs w:val="24"/>
        </w:rPr>
        <w:t xml:space="preserve"> particular</w:t>
      </w:r>
      <w:r w:rsidR="009D5E60">
        <w:rPr>
          <w:rFonts w:ascii="Times New Roman" w:hAnsi="Times New Roman" w:cs="Times New Roman"/>
          <w:sz w:val="24"/>
          <w:szCs w:val="24"/>
        </w:rPr>
        <w:t xml:space="preserve"> seedling can be </w:t>
      </w:r>
      <w:r w:rsidR="004C2AB5">
        <w:rPr>
          <w:rFonts w:ascii="Times New Roman" w:hAnsi="Times New Roman" w:cs="Times New Roman"/>
          <w:sz w:val="24"/>
          <w:szCs w:val="24"/>
        </w:rPr>
        <w:t>traced</w:t>
      </w:r>
      <w:r w:rsidR="009D5E60">
        <w:rPr>
          <w:rFonts w:ascii="Times New Roman" w:hAnsi="Times New Roman" w:cs="Times New Roman"/>
          <w:sz w:val="24"/>
          <w:szCs w:val="24"/>
        </w:rPr>
        <w:t xml:space="preserve"> back to its source so that dispersal distance can be accurately quantified.</w:t>
      </w:r>
    </w:p>
    <w:p w14:paraId="1D1CBAB5" w14:textId="5402F153" w:rsidR="003A1447" w:rsidRDefault="00713078" w:rsidP="00196CCD">
      <w:pPr>
        <w:spacing w:line="240" w:lineRule="auto"/>
        <w:ind w:firstLine="284"/>
        <w:jc w:val="both"/>
        <w:rPr>
          <w:rFonts w:ascii="Times New Roman" w:hAnsi="Times New Roman" w:cs="Times New Roman"/>
          <w:sz w:val="24"/>
          <w:szCs w:val="24"/>
        </w:rPr>
      </w:pPr>
      <w:r>
        <w:rPr>
          <w:rFonts w:ascii="Times New Roman" w:hAnsi="Times New Roman" w:cs="Times New Roman"/>
          <w:sz w:val="24"/>
          <w:szCs w:val="24"/>
        </w:rPr>
        <w:t xml:space="preserve">Given the difficulties with tracking small seeds such as those from </w:t>
      </w:r>
      <w:r>
        <w:rPr>
          <w:rFonts w:ascii="Times New Roman" w:hAnsi="Times New Roman" w:cs="Times New Roman"/>
          <w:i/>
          <w:iCs/>
          <w:sz w:val="24"/>
          <w:szCs w:val="24"/>
        </w:rPr>
        <w:t>C. nutans</w:t>
      </w:r>
      <w:r>
        <w:rPr>
          <w:rFonts w:ascii="Times New Roman" w:hAnsi="Times New Roman" w:cs="Times New Roman"/>
          <w:sz w:val="24"/>
          <w:szCs w:val="24"/>
        </w:rPr>
        <w:t xml:space="preserve"> and </w:t>
      </w:r>
      <w:r>
        <w:rPr>
          <w:rFonts w:ascii="Times New Roman" w:hAnsi="Times New Roman" w:cs="Times New Roman"/>
          <w:i/>
          <w:iCs/>
          <w:sz w:val="24"/>
          <w:szCs w:val="24"/>
        </w:rPr>
        <w:t xml:space="preserve">C. </w:t>
      </w:r>
      <w:proofErr w:type="spellStart"/>
      <w:r>
        <w:rPr>
          <w:rFonts w:ascii="Times New Roman" w:hAnsi="Times New Roman" w:cs="Times New Roman"/>
          <w:i/>
          <w:iCs/>
          <w:sz w:val="24"/>
          <w:szCs w:val="24"/>
        </w:rPr>
        <w:t>acanthoides</w:t>
      </w:r>
      <w:proofErr w:type="spellEnd"/>
      <w:r w:rsidR="00196CCD">
        <w:rPr>
          <w:rFonts w:ascii="Times New Roman" w:hAnsi="Times New Roman" w:cs="Times New Roman"/>
          <w:sz w:val="24"/>
          <w:szCs w:val="24"/>
        </w:rPr>
        <w:t>, while</w:t>
      </w:r>
      <w:r w:rsidR="005F553C">
        <w:rPr>
          <w:rFonts w:ascii="Times New Roman" w:hAnsi="Times New Roman" w:cs="Times New Roman"/>
          <w:sz w:val="24"/>
          <w:szCs w:val="24"/>
        </w:rPr>
        <w:t xml:space="preserve"> our study helps shed light on</w:t>
      </w:r>
      <w:r>
        <w:rPr>
          <w:rFonts w:ascii="Times New Roman" w:hAnsi="Times New Roman" w:cs="Times New Roman"/>
          <w:sz w:val="24"/>
          <w:szCs w:val="24"/>
        </w:rPr>
        <w:t xml:space="preserve"> the first part of the</w:t>
      </w:r>
      <w:r w:rsidR="005F553C">
        <w:rPr>
          <w:rFonts w:ascii="Times New Roman" w:hAnsi="Times New Roman" w:cs="Times New Roman"/>
          <w:sz w:val="24"/>
          <w:szCs w:val="24"/>
        </w:rPr>
        <w:t xml:space="preserve"> secondary dispersal by quantifying seed removal</w:t>
      </w:r>
      <w:r>
        <w:rPr>
          <w:rFonts w:ascii="Times New Roman" w:hAnsi="Times New Roman" w:cs="Times New Roman"/>
          <w:sz w:val="24"/>
          <w:szCs w:val="24"/>
        </w:rPr>
        <w:t xml:space="preserve"> after primary dispersal</w:t>
      </w:r>
      <w:r w:rsidR="005F553C">
        <w:rPr>
          <w:rFonts w:ascii="Times New Roman" w:hAnsi="Times New Roman" w:cs="Times New Roman"/>
          <w:sz w:val="24"/>
          <w:szCs w:val="24"/>
        </w:rPr>
        <w:t>, it does not document the fate of the seeds after they have been removed.</w:t>
      </w:r>
      <w:r>
        <w:rPr>
          <w:rFonts w:ascii="Times New Roman" w:hAnsi="Times New Roman" w:cs="Times New Roman"/>
          <w:sz w:val="24"/>
          <w:szCs w:val="24"/>
        </w:rPr>
        <w:t xml:space="preserve"> Accurately assessing the fate of seeds after they are removed can be quite challenging</w:t>
      </w:r>
      <w:r w:rsidR="00B9494F">
        <w:rPr>
          <w:rFonts w:ascii="Times New Roman" w:hAnsi="Times New Roman" w:cs="Times New Roman"/>
          <w:sz w:val="24"/>
          <w:szCs w:val="24"/>
        </w:rPr>
        <w:t>, as removed seeds are typically exposed to some mixture of dispersal and predation; for example, w</w:t>
      </w:r>
      <w:r w:rsidR="008B2AE6">
        <w:rPr>
          <w:rFonts w:ascii="Times New Roman" w:hAnsi="Times New Roman" w:cs="Times New Roman"/>
          <w:sz w:val="24"/>
          <w:szCs w:val="24"/>
        </w:rPr>
        <w:t>hile some seeds are consumed</w:t>
      </w:r>
      <w:r w:rsidR="00B9494F">
        <w:rPr>
          <w:rFonts w:ascii="Times New Roman" w:hAnsi="Times New Roman" w:cs="Times New Roman"/>
          <w:sz w:val="24"/>
          <w:szCs w:val="24"/>
        </w:rPr>
        <w:t xml:space="preserve"> in a destructive manner </w:t>
      </w:r>
      <w:r w:rsidR="008B2AE6">
        <w:rPr>
          <w:rFonts w:ascii="Times New Roman" w:hAnsi="Times New Roman" w:cs="Times New Roman"/>
          <w:sz w:val="24"/>
          <w:szCs w:val="24"/>
        </w:rPr>
        <w:t>after removal</w:t>
      </w:r>
      <w:r w:rsidR="00B9494F">
        <w:rPr>
          <w:rFonts w:ascii="Times New Roman" w:hAnsi="Times New Roman" w:cs="Times New Roman"/>
          <w:sz w:val="24"/>
          <w:szCs w:val="24"/>
        </w:rPr>
        <w:t xml:space="preserve"> or are otherwise rendered inviable</w:t>
      </w:r>
      <w:r w:rsidR="008B2AE6">
        <w:rPr>
          <w:rFonts w:ascii="Times New Roman" w:hAnsi="Times New Roman" w:cs="Times New Roman"/>
          <w:sz w:val="24"/>
          <w:szCs w:val="24"/>
        </w:rPr>
        <w:t>, others can be left intact by ants and scatter-hoarding animals (</w:t>
      </w:r>
      <w:r w:rsidR="00EF5383">
        <w:rPr>
          <w:rFonts w:ascii="Times New Roman" w:hAnsi="Times New Roman" w:cs="Times New Roman"/>
          <w:sz w:val="24"/>
          <w:szCs w:val="24"/>
        </w:rPr>
        <w:t xml:space="preserve">Hulme 1998, </w:t>
      </w:r>
      <w:r w:rsidR="00286EBE">
        <w:rPr>
          <w:rFonts w:ascii="Times New Roman" w:hAnsi="Times New Roman" w:cs="Times New Roman"/>
          <w:sz w:val="24"/>
          <w:szCs w:val="24"/>
        </w:rPr>
        <w:t xml:space="preserve">Vander Wall </w:t>
      </w:r>
      <w:r w:rsidR="00286EBE">
        <w:rPr>
          <w:rFonts w:ascii="Times New Roman" w:hAnsi="Times New Roman" w:cs="Times New Roman"/>
          <w:i/>
          <w:iCs/>
          <w:sz w:val="24"/>
          <w:szCs w:val="24"/>
        </w:rPr>
        <w:t>et al</w:t>
      </w:r>
      <w:r w:rsidR="00286EBE">
        <w:rPr>
          <w:rFonts w:ascii="Times New Roman" w:hAnsi="Times New Roman" w:cs="Times New Roman"/>
          <w:sz w:val="24"/>
          <w:szCs w:val="24"/>
        </w:rPr>
        <w:t>. 2005a</w:t>
      </w:r>
      <w:r w:rsidR="00EF5383">
        <w:rPr>
          <w:rFonts w:ascii="Times New Roman" w:hAnsi="Times New Roman" w:cs="Times New Roman"/>
          <w:sz w:val="24"/>
          <w:szCs w:val="24"/>
        </w:rPr>
        <w:t xml:space="preserve">, Penn and </w:t>
      </w:r>
      <w:proofErr w:type="spellStart"/>
      <w:r w:rsidR="00EF5383">
        <w:rPr>
          <w:rFonts w:ascii="Times New Roman" w:hAnsi="Times New Roman" w:cs="Times New Roman"/>
          <w:sz w:val="24"/>
          <w:szCs w:val="24"/>
        </w:rPr>
        <w:t>Crist</w:t>
      </w:r>
      <w:proofErr w:type="spellEnd"/>
      <w:r w:rsidR="00EF5383">
        <w:rPr>
          <w:rFonts w:ascii="Times New Roman" w:hAnsi="Times New Roman" w:cs="Times New Roman"/>
          <w:sz w:val="24"/>
          <w:szCs w:val="24"/>
        </w:rPr>
        <w:t xml:space="preserve"> 2018</w:t>
      </w:r>
      <w:r w:rsidR="008B2AE6">
        <w:rPr>
          <w:rFonts w:ascii="Times New Roman" w:hAnsi="Times New Roman" w:cs="Times New Roman"/>
          <w:sz w:val="24"/>
          <w:szCs w:val="24"/>
        </w:rPr>
        <w:t>).</w:t>
      </w:r>
      <w:r w:rsidR="00B9494F">
        <w:rPr>
          <w:rFonts w:ascii="Times New Roman" w:hAnsi="Times New Roman" w:cs="Times New Roman"/>
          <w:sz w:val="24"/>
          <w:szCs w:val="24"/>
        </w:rPr>
        <w:t xml:space="preserve"> Often, such caching</w:t>
      </w:r>
      <w:r w:rsidR="003C2041">
        <w:rPr>
          <w:rFonts w:ascii="Times New Roman" w:hAnsi="Times New Roman" w:cs="Times New Roman"/>
          <w:sz w:val="24"/>
          <w:szCs w:val="24"/>
        </w:rPr>
        <w:t xml:space="preserve"> and burial</w:t>
      </w:r>
      <w:r w:rsidR="00B9494F">
        <w:rPr>
          <w:rFonts w:ascii="Times New Roman" w:hAnsi="Times New Roman" w:cs="Times New Roman"/>
          <w:sz w:val="24"/>
          <w:szCs w:val="24"/>
        </w:rPr>
        <w:t xml:space="preserve"> can </w:t>
      </w:r>
      <w:r w:rsidR="003C2041">
        <w:rPr>
          <w:rFonts w:ascii="Times New Roman" w:hAnsi="Times New Roman" w:cs="Times New Roman"/>
          <w:sz w:val="24"/>
          <w:szCs w:val="24"/>
        </w:rPr>
        <w:t xml:space="preserve">improve chances of germination by protecting seeds from predation after secondary dispersal, though seeds </w:t>
      </w:r>
      <w:r w:rsidR="008C6725">
        <w:rPr>
          <w:rFonts w:ascii="Times New Roman" w:hAnsi="Times New Roman" w:cs="Times New Roman"/>
          <w:sz w:val="24"/>
          <w:szCs w:val="24"/>
        </w:rPr>
        <w:t xml:space="preserve">germinating after </w:t>
      </w:r>
      <w:r w:rsidR="00D92BE8">
        <w:rPr>
          <w:rFonts w:ascii="Times New Roman" w:hAnsi="Times New Roman" w:cs="Times New Roman"/>
          <w:sz w:val="24"/>
          <w:szCs w:val="24"/>
        </w:rPr>
        <w:t xml:space="preserve">being </w:t>
      </w:r>
      <w:r w:rsidR="003C2041">
        <w:rPr>
          <w:rFonts w:ascii="Times New Roman" w:hAnsi="Times New Roman" w:cs="Times New Roman"/>
          <w:sz w:val="24"/>
          <w:szCs w:val="24"/>
        </w:rPr>
        <w:t xml:space="preserve">cached at high densities may compete </w:t>
      </w:r>
      <w:r w:rsidR="008C6725">
        <w:rPr>
          <w:rFonts w:ascii="Times New Roman" w:hAnsi="Times New Roman" w:cs="Times New Roman"/>
          <w:sz w:val="24"/>
          <w:szCs w:val="24"/>
        </w:rPr>
        <w:t>as seedlings</w:t>
      </w:r>
      <w:r w:rsidR="00B9494F">
        <w:rPr>
          <w:rFonts w:ascii="Times New Roman" w:hAnsi="Times New Roman" w:cs="Times New Roman"/>
          <w:sz w:val="24"/>
          <w:szCs w:val="24"/>
        </w:rPr>
        <w:t xml:space="preserve"> (</w:t>
      </w:r>
      <w:r w:rsidR="003C2041">
        <w:rPr>
          <w:rFonts w:ascii="Times New Roman" w:hAnsi="Times New Roman" w:cs="Times New Roman"/>
          <w:sz w:val="24"/>
          <w:szCs w:val="24"/>
        </w:rPr>
        <w:t xml:space="preserve">Hulme and </w:t>
      </w:r>
      <w:proofErr w:type="spellStart"/>
      <w:r w:rsidR="003C2041">
        <w:rPr>
          <w:rFonts w:ascii="Times New Roman" w:hAnsi="Times New Roman" w:cs="Times New Roman"/>
          <w:sz w:val="24"/>
          <w:szCs w:val="24"/>
        </w:rPr>
        <w:t>Kollmann</w:t>
      </w:r>
      <w:proofErr w:type="spellEnd"/>
      <w:r w:rsidR="003C2041">
        <w:rPr>
          <w:rFonts w:ascii="Times New Roman" w:hAnsi="Times New Roman" w:cs="Times New Roman"/>
          <w:sz w:val="24"/>
          <w:szCs w:val="24"/>
        </w:rPr>
        <w:t xml:space="preserve"> 2005</w:t>
      </w:r>
      <w:r w:rsidR="00B9494F">
        <w:rPr>
          <w:rFonts w:ascii="Times New Roman" w:hAnsi="Times New Roman" w:cs="Times New Roman"/>
          <w:sz w:val="24"/>
          <w:szCs w:val="24"/>
        </w:rPr>
        <w:t>).</w:t>
      </w:r>
      <w:r w:rsidR="008B2AE6">
        <w:rPr>
          <w:rFonts w:ascii="Times New Roman" w:hAnsi="Times New Roman" w:cs="Times New Roman"/>
          <w:sz w:val="24"/>
          <w:szCs w:val="24"/>
        </w:rPr>
        <w:t xml:space="preserve"> </w:t>
      </w:r>
      <w:r w:rsidR="001543AE">
        <w:rPr>
          <w:rFonts w:ascii="Times New Roman" w:hAnsi="Times New Roman" w:cs="Times New Roman"/>
          <w:sz w:val="24"/>
          <w:szCs w:val="24"/>
        </w:rPr>
        <w:t xml:space="preserve">However, it is rarely known exactly what proportion of seeds are dispersed or cached </w:t>
      </w:r>
      <w:r w:rsidR="001543AE">
        <w:rPr>
          <w:rFonts w:ascii="Times New Roman" w:hAnsi="Times New Roman" w:cs="Times New Roman"/>
          <w:sz w:val="24"/>
          <w:szCs w:val="24"/>
        </w:rPr>
        <w:lastRenderedPageBreak/>
        <w:t>without harm and what proportion experience predation. Despite this uncertainty in seed fate</w:t>
      </w:r>
      <w:r w:rsidR="008B2AE6">
        <w:rPr>
          <w:rFonts w:ascii="Times New Roman" w:hAnsi="Times New Roman" w:cs="Times New Roman"/>
          <w:sz w:val="24"/>
          <w:szCs w:val="24"/>
        </w:rPr>
        <w:t xml:space="preserve">, many studies </w:t>
      </w:r>
      <w:r w:rsidR="001543AE">
        <w:rPr>
          <w:rFonts w:ascii="Times New Roman" w:hAnsi="Times New Roman" w:cs="Times New Roman"/>
          <w:sz w:val="24"/>
          <w:szCs w:val="24"/>
        </w:rPr>
        <w:t xml:space="preserve">have </w:t>
      </w:r>
      <w:r w:rsidR="008B2AE6">
        <w:rPr>
          <w:rFonts w:ascii="Times New Roman" w:hAnsi="Times New Roman" w:cs="Times New Roman"/>
          <w:sz w:val="24"/>
          <w:szCs w:val="24"/>
        </w:rPr>
        <w:t>conflate</w:t>
      </w:r>
      <w:r w:rsidR="001543AE">
        <w:rPr>
          <w:rFonts w:ascii="Times New Roman" w:hAnsi="Times New Roman" w:cs="Times New Roman"/>
          <w:sz w:val="24"/>
          <w:szCs w:val="24"/>
        </w:rPr>
        <w:t>d</w:t>
      </w:r>
      <w:r w:rsidR="008B2AE6">
        <w:rPr>
          <w:rFonts w:ascii="Times New Roman" w:hAnsi="Times New Roman" w:cs="Times New Roman"/>
          <w:sz w:val="24"/>
          <w:szCs w:val="24"/>
        </w:rPr>
        <w:t xml:space="preserve"> seed removal with predation, and often treat removed seeds as if they are consumed without </w:t>
      </w:r>
      <w:r w:rsidR="00845B59">
        <w:rPr>
          <w:rFonts w:ascii="Times New Roman" w:hAnsi="Times New Roman" w:cs="Times New Roman"/>
          <w:sz w:val="24"/>
          <w:szCs w:val="24"/>
        </w:rPr>
        <w:t>substantial</w:t>
      </w:r>
      <w:r w:rsidR="008B2AE6">
        <w:rPr>
          <w:rFonts w:ascii="Times New Roman" w:hAnsi="Times New Roman" w:cs="Times New Roman"/>
          <w:sz w:val="24"/>
          <w:szCs w:val="24"/>
        </w:rPr>
        <w:t xml:space="preserve"> evidence </w:t>
      </w:r>
      <w:r w:rsidR="00D92BE8">
        <w:rPr>
          <w:rFonts w:ascii="Times New Roman" w:hAnsi="Times New Roman" w:cs="Times New Roman"/>
          <w:sz w:val="24"/>
          <w:szCs w:val="24"/>
        </w:rPr>
        <w:t>to support this assumption</w:t>
      </w:r>
      <w:r w:rsidR="008B2AE6">
        <w:rPr>
          <w:rFonts w:ascii="Times New Roman" w:hAnsi="Times New Roman" w:cs="Times New Roman"/>
          <w:sz w:val="24"/>
          <w:szCs w:val="24"/>
        </w:rPr>
        <w:t xml:space="preserve"> (Vander Wall </w:t>
      </w:r>
      <w:r w:rsidR="008B2AE6">
        <w:rPr>
          <w:rFonts w:ascii="Times New Roman" w:hAnsi="Times New Roman" w:cs="Times New Roman"/>
          <w:i/>
          <w:iCs/>
          <w:sz w:val="24"/>
          <w:szCs w:val="24"/>
        </w:rPr>
        <w:t>et al</w:t>
      </w:r>
      <w:r w:rsidR="008B2AE6">
        <w:rPr>
          <w:rFonts w:ascii="Times New Roman" w:hAnsi="Times New Roman" w:cs="Times New Roman"/>
          <w:sz w:val="24"/>
          <w:szCs w:val="24"/>
        </w:rPr>
        <w:t>. 2005</w:t>
      </w:r>
      <w:r w:rsidR="00286EBE">
        <w:rPr>
          <w:rFonts w:ascii="Times New Roman" w:hAnsi="Times New Roman" w:cs="Times New Roman"/>
          <w:sz w:val="24"/>
          <w:szCs w:val="24"/>
        </w:rPr>
        <w:t>b</w:t>
      </w:r>
      <w:r w:rsidR="008B2AE6">
        <w:rPr>
          <w:rFonts w:ascii="Times New Roman" w:hAnsi="Times New Roman" w:cs="Times New Roman"/>
          <w:sz w:val="24"/>
          <w:szCs w:val="24"/>
        </w:rPr>
        <w:t>)</w:t>
      </w:r>
      <w:r w:rsidR="00D17587">
        <w:rPr>
          <w:rFonts w:ascii="Times New Roman" w:hAnsi="Times New Roman" w:cs="Times New Roman"/>
          <w:sz w:val="24"/>
          <w:szCs w:val="24"/>
        </w:rPr>
        <w:t xml:space="preserve">. </w:t>
      </w:r>
      <w:r w:rsidR="00845B59">
        <w:rPr>
          <w:rFonts w:ascii="Times New Roman" w:hAnsi="Times New Roman" w:cs="Times New Roman"/>
          <w:sz w:val="24"/>
          <w:szCs w:val="24"/>
        </w:rPr>
        <w:t>Such an assumption of seed fate may</w:t>
      </w:r>
      <w:r w:rsidR="00D17587">
        <w:rPr>
          <w:rFonts w:ascii="Times New Roman" w:hAnsi="Times New Roman" w:cs="Times New Roman"/>
          <w:sz w:val="24"/>
          <w:szCs w:val="24"/>
        </w:rPr>
        <w:t xml:space="preserve"> not only overestimate actual rates of seed predation, but also vastly underestimate secondary dispersal of seeds, as seed removal may not necessarily entail destruction but could instead be the first part of a </w:t>
      </w:r>
      <w:r w:rsidR="00845B59">
        <w:rPr>
          <w:rFonts w:ascii="Times New Roman" w:hAnsi="Times New Roman" w:cs="Times New Roman"/>
          <w:sz w:val="24"/>
          <w:szCs w:val="24"/>
        </w:rPr>
        <w:t>series of</w:t>
      </w:r>
      <w:r w:rsidR="00D17587">
        <w:rPr>
          <w:rFonts w:ascii="Times New Roman" w:hAnsi="Times New Roman" w:cs="Times New Roman"/>
          <w:sz w:val="24"/>
          <w:szCs w:val="24"/>
        </w:rPr>
        <w:t xml:space="preserve"> secondary dispersal </w:t>
      </w:r>
      <w:r w:rsidR="00845B59">
        <w:rPr>
          <w:rFonts w:ascii="Times New Roman" w:hAnsi="Times New Roman" w:cs="Times New Roman"/>
          <w:sz w:val="24"/>
          <w:szCs w:val="24"/>
        </w:rPr>
        <w:t>events</w:t>
      </w:r>
      <w:r w:rsidR="00A02EDA">
        <w:rPr>
          <w:rFonts w:ascii="Times New Roman" w:hAnsi="Times New Roman" w:cs="Times New Roman"/>
          <w:sz w:val="24"/>
          <w:szCs w:val="24"/>
        </w:rPr>
        <w:t xml:space="preserve"> (</w:t>
      </w:r>
      <w:r w:rsidR="00845B59">
        <w:rPr>
          <w:rFonts w:ascii="Times New Roman" w:hAnsi="Times New Roman" w:cs="Times New Roman"/>
          <w:sz w:val="24"/>
          <w:szCs w:val="24"/>
        </w:rPr>
        <w:t xml:space="preserve">Vander Wall </w:t>
      </w:r>
      <w:r w:rsidR="00845B59">
        <w:rPr>
          <w:rFonts w:ascii="Times New Roman" w:hAnsi="Times New Roman" w:cs="Times New Roman"/>
          <w:i/>
          <w:iCs/>
          <w:sz w:val="24"/>
          <w:szCs w:val="24"/>
        </w:rPr>
        <w:t>et al</w:t>
      </w:r>
      <w:r w:rsidR="00845B59">
        <w:rPr>
          <w:rFonts w:ascii="Times New Roman" w:hAnsi="Times New Roman" w:cs="Times New Roman"/>
          <w:sz w:val="24"/>
          <w:szCs w:val="24"/>
        </w:rPr>
        <w:t>. 2005b</w:t>
      </w:r>
      <w:r w:rsidR="00A02EDA">
        <w:rPr>
          <w:rFonts w:ascii="Times New Roman" w:hAnsi="Times New Roman" w:cs="Times New Roman"/>
          <w:sz w:val="24"/>
          <w:szCs w:val="24"/>
        </w:rPr>
        <w:t>)</w:t>
      </w:r>
      <w:r w:rsidR="00D17587">
        <w:rPr>
          <w:rFonts w:ascii="Times New Roman" w:hAnsi="Times New Roman" w:cs="Times New Roman"/>
          <w:sz w:val="24"/>
          <w:szCs w:val="24"/>
        </w:rPr>
        <w:t>.</w:t>
      </w:r>
      <w:r w:rsidR="00D1188E">
        <w:rPr>
          <w:rFonts w:ascii="Times New Roman" w:hAnsi="Times New Roman" w:cs="Times New Roman"/>
          <w:sz w:val="24"/>
          <w:szCs w:val="24"/>
        </w:rPr>
        <w:t xml:space="preserve"> For </w:t>
      </w:r>
      <w:r w:rsidR="00D1188E">
        <w:rPr>
          <w:rFonts w:ascii="Times New Roman" w:hAnsi="Times New Roman" w:cs="Times New Roman"/>
          <w:i/>
          <w:iCs/>
          <w:sz w:val="24"/>
          <w:szCs w:val="24"/>
        </w:rPr>
        <w:t>C. nutans</w:t>
      </w:r>
      <w:r w:rsidR="00D1188E">
        <w:rPr>
          <w:rFonts w:ascii="Times New Roman" w:hAnsi="Times New Roman" w:cs="Times New Roman"/>
          <w:sz w:val="24"/>
          <w:szCs w:val="24"/>
        </w:rPr>
        <w:t xml:space="preserve"> and </w:t>
      </w:r>
      <w:r w:rsidR="00D1188E">
        <w:rPr>
          <w:rFonts w:ascii="Times New Roman" w:hAnsi="Times New Roman" w:cs="Times New Roman"/>
          <w:i/>
          <w:iCs/>
          <w:sz w:val="24"/>
          <w:szCs w:val="24"/>
        </w:rPr>
        <w:t xml:space="preserve">C. </w:t>
      </w:r>
      <w:proofErr w:type="spellStart"/>
      <w:r w:rsidR="00D1188E">
        <w:rPr>
          <w:rFonts w:ascii="Times New Roman" w:hAnsi="Times New Roman" w:cs="Times New Roman"/>
          <w:i/>
          <w:iCs/>
          <w:sz w:val="24"/>
          <w:szCs w:val="24"/>
        </w:rPr>
        <w:t>acanthoides</w:t>
      </w:r>
      <w:proofErr w:type="spellEnd"/>
      <w:r w:rsidR="00D1188E">
        <w:rPr>
          <w:rFonts w:ascii="Times New Roman" w:hAnsi="Times New Roman" w:cs="Times New Roman"/>
          <w:sz w:val="24"/>
          <w:szCs w:val="24"/>
        </w:rPr>
        <w:t>, the likely case is that some proportion of removed seeds are destroyed while others are dispersed, with a fraction of the dispersed seeds successfully germinating.</w:t>
      </w:r>
      <w:r w:rsidR="00D17587">
        <w:rPr>
          <w:rFonts w:ascii="Times New Roman" w:hAnsi="Times New Roman" w:cs="Times New Roman"/>
          <w:sz w:val="24"/>
          <w:szCs w:val="24"/>
        </w:rPr>
        <w:t xml:space="preserve"> </w:t>
      </w:r>
      <w:r w:rsidR="00D92BE8">
        <w:rPr>
          <w:rFonts w:ascii="Times New Roman" w:hAnsi="Times New Roman" w:cs="Times New Roman"/>
          <w:sz w:val="24"/>
          <w:szCs w:val="24"/>
        </w:rPr>
        <w:t>For this reason</w:t>
      </w:r>
      <w:r w:rsidR="00D17587">
        <w:rPr>
          <w:rFonts w:ascii="Times New Roman" w:hAnsi="Times New Roman" w:cs="Times New Roman"/>
          <w:sz w:val="24"/>
          <w:szCs w:val="24"/>
        </w:rPr>
        <w:t xml:space="preserve">, we </w:t>
      </w:r>
      <w:r w:rsidR="00845B59">
        <w:rPr>
          <w:rFonts w:ascii="Times New Roman" w:hAnsi="Times New Roman" w:cs="Times New Roman"/>
          <w:sz w:val="24"/>
          <w:szCs w:val="24"/>
        </w:rPr>
        <w:t>have framed our</w:t>
      </w:r>
      <w:r w:rsidR="00D17587">
        <w:rPr>
          <w:rFonts w:ascii="Times New Roman" w:hAnsi="Times New Roman" w:cs="Times New Roman"/>
          <w:sz w:val="24"/>
          <w:szCs w:val="24"/>
        </w:rPr>
        <w:t xml:space="preserve"> results in terms of seed removal, </w:t>
      </w:r>
      <w:r w:rsidR="00845B59">
        <w:rPr>
          <w:rFonts w:ascii="Times New Roman" w:hAnsi="Times New Roman" w:cs="Times New Roman"/>
          <w:sz w:val="24"/>
          <w:szCs w:val="24"/>
        </w:rPr>
        <w:t>since</w:t>
      </w:r>
      <w:r w:rsidR="00D17587">
        <w:rPr>
          <w:rFonts w:ascii="Times New Roman" w:hAnsi="Times New Roman" w:cs="Times New Roman"/>
          <w:sz w:val="24"/>
          <w:szCs w:val="24"/>
        </w:rPr>
        <w:t xml:space="preserve"> our uncertainty </w:t>
      </w:r>
      <w:r w:rsidR="00D92BE8">
        <w:rPr>
          <w:rFonts w:ascii="Times New Roman" w:hAnsi="Times New Roman" w:cs="Times New Roman"/>
          <w:sz w:val="24"/>
          <w:szCs w:val="24"/>
        </w:rPr>
        <w:t xml:space="preserve">about </w:t>
      </w:r>
      <w:r w:rsidR="00D17587">
        <w:rPr>
          <w:rFonts w:ascii="Times New Roman" w:hAnsi="Times New Roman" w:cs="Times New Roman"/>
          <w:sz w:val="24"/>
          <w:szCs w:val="24"/>
        </w:rPr>
        <w:t>the proportions of removed seeds that are consumed or dispersed limits us from making any claims about post-removal seed fate.</w:t>
      </w:r>
      <w:r w:rsidR="00D92BE8">
        <w:rPr>
          <w:rFonts w:ascii="Times New Roman" w:hAnsi="Times New Roman" w:cs="Times New Roman"/>
          <w:sz w:val="24"/>
          <w:szCs w:val="24"/>
        </w:rPr>
        <w:t xml:space="preserve">  Modelling of possible outcomes to assess their potential impacts would be a fruitful way to explore the importance of different fates (Drees </w:t>
      </w:r>
      <w:r w:rsidR="00D92BE8" w:rsidRPr="00F65D3B">
        <w:rPr>
          <w:rFonts w:ascii="Times New Roman" w:hAnsi="Times New Roman" w:cs="Times New Roman"/>
          <w:i/>
          <w:iCs/>
          <w:sz w:val="24"/>
          <w:szCs w:val="24"/>
        </w:rPr>
        <w:t>et al</w:t>
      </w:r>
      <w:r w:rsidR="00D92BE8">
        <w:rPr>
          <w:rFonts w:ascii="Times New Roman" w:hAnsi="Times New Roman" w:cs="Times New Roman"/>
          <w:sz w:val="24"/>
          <w:szCs w:val="24"/>
        </w:rPr>
        <w:t xml:space="preserve">., </w:t>
      </w:r>
      <w:r w:rsidR="00D92BE8" w:rsidRPr="00D87F9B">
        <w:rPr>
          <w:rFonts w:ascii="Times New Roman" w:hAnsi="Times New Roman" w:cs="Times New Roman"/>
          <w:i/>
          <w:iCs/>
          <w:sz w:val="24"/>
          <w:szCs w:val="24"/>
        </w:rPr>
        <w:t>in prep</w:t>
      </w:r>
      <w:r w:rsidR="00111A98" w:rsidRPr="00D87F9B">
        <w:rPr>
          <w:rFonts w:ascii="Times New Roman" w:hAnsi="Times New Roman" w:cs="Times New Roman"/>
          <w:i/>
          <w:iCs/>
          <w:sz w:val="24"/>
          <w:szCs w:val="24"/>
        </w:rPr>
        <w:t>.</w:t>
      </w:r>
      <w:r w:rsidR="00D92BE8">
        <w:rPr>
          <w:rFonts w:ascii="Times New Roman" w:hAnsi="Times New Roman" w:cs="Times New Roman"/>
          <w:sz w:val="24"/>
          <w:szCs w:val="24"/>
        </w:rPr>
        <w:t>).</w:t>
      </w:r>
    </w:p>
    <w:p w14:paraId="33583AD8" w14:textId="2B373CF5" w:rsidR="00152286" w:rsidRDefault="00DC45D5" w:rsidP="00DC45D5">
      <w:pPr>
        <w:spacing w:line="240" w:lineRule="auto"/>
        <w:ind w:firstLine="284"/>
        <w:jc w:val="both"/>
        <w:rPr>
          <w:rFonts w:ascii="Times New Roman" w:hAnsi="Times New Roman" w:cs="Times New Roman"/>
          <w:sz w:val="24"/>
          <w:szCs w:val="24"/>
        </w:rPr>
      </w:pPr>
      <w:r>
        <w:rPr>
          <w:rFonts w:ascii="Times New Roman" w:hAnsi="Times New Roman" w:cs="Times New Roman"/>
          <w:sz w:val="24"/>
          <w:szCs w:val="24"/>
        </w:rPr>
        <w:t>A better understanding of seed removal rates also has implications for spatial</w:t>
      </w:r>
      <w:r w:rsidR="00B80641">
        <w:rPr>
          <w:rFonts w:ascii="Times New Roman" w:hAnsi="Times New Roman" w:cs="Times New Roman"/>
          <w:sz w:val="24"/>
          <w:szCs w:val="24"/>
        </w:rPr>
        <w:t xml:space="preserve"> plant</w:t>
      </w:r>
      <w:r>
        <w:rPr>
          <w:rFonts w:ascii="Times New Roman" w:hAnsi="Times New Roman" w:cs="Times New Roman"/>
          <w:sz w:val="24"/>
          <w:szCs w:val="24"/>
        </w:rPr>
        <w:t xml:space="preserve"> population dynamics. For example, we demonstrate that the overwhelming majority of </w:t>
      </w:r>
      <w:r>
        <w:rPr>
          <w:rFonts w:ascii="Times New Roman" w:hAnsi="Times New Roman" w:cs="Times New Roman"/>
          <w:i/>
          <w:iCs/>
          <w:sz w:val="24"/>
          <w:szCs w:val="24"/>
        </w:rPr>
        <w:t>C. nutans</w:t>
      </w:r>
      <w:r>
        <w:rPr>
          <w:rFonts w:ascii="Times New Roman" w:hAnsi="Times New Roman" w:cs="Times New Roman"/>
          <w:sz w:val="24"/>
          <w:szCs w:val="24"/>
        </w:rPr>
        <w:t xml:space="preserve"> and </w:t>
      </w:r>
      <w:r>
        <w:rPr>
          <w:rFonts w:ascii="Times New Roman" w:hAnsi="Times New Roman" w:cs="Times New Roman"/>
          <w:i/>
          <w:iCs/>
          <w:sz w:val="24"/>
          <w:szCs w:val="24"/>
        </w:rPr>
        <w:t xml:space="preserve">C. </w:t>
      </w:r>
      <w:proofErr w:type="spellStart"/>
      <w:r>
        <w:rPr>
          <w:rFonts w:ascii="Times New Roman" w:hAnsi="Times New Roman" w:cs="Times New Roman"/>
          <w:i/>
          <w:iCs/>
          <w:sz w:val="24"/>
          <w:szCs w:val="24"/>
        </w:rPr>
        <w:t>acanthoides</w:t>
      </w:r>
      <w:proofErr w:type="spellEnd"/>
      <w:r w:rsidRPr="00F018BE">
        <w:rPr>
          <w:rFonts w:ascii="Times New Roman" w:hAnsi="Times New Roman" w:cs="Times New Roman"/>
          <w:sz w:val="24"/>
          <w:szCs w:val="24"/>
        </w:rPr>
        <w:t xml:space="preserve"> </w:t>
      </w:r>
      <w:r>
        <w:rPr>
          <w:rFonts w:ascii="Times New Roman" w:hAnsi="Times New Roman" w:cs="Times New Roman"/>
          <w:sz w:val="24"/>
          <w:szCs w:val="24"/>
        </w:rPr>
        <w:t xml:space="preserve">seeds were removed after only 48 hours, indicating that almost all seeds that undergo primary dispersal have the possibility to travel even further from the parent plant than they already have, provided they are not subject to predation. This may mean that our current estimates of how quickly invasive species like </w:t>
      </w:r>
      <w:r>
        <w:rPr>
          <w:rFonts w:ascii="Times New Roman" w:hAnsi="Times New Roman" w:cs="Times New Roman"/>
          <w:i/>
          <w:iCs/>
          <w:sz w:val="24"/>
          <w:szCs w:val="24"/>
        </w:rPr>
        <w:t>C. nutans</w:t>
      </w:r>
      <w:r>
        <w:rPr>
          <w:rFonts w:ascii="Times New Roman" w:hAnsi="Times New Roman" w:cs="Times New Roman"/>
          <w:sz w:val="24"/>
          <w:szCs w:val="24"/>
        </w:rPr>
        <w:t xml:space="preserve"> and </w:t>
      </w:r>
      <w:r>
        <w:rPr>
          <w:rFonts w:ascii="Times New Roman" w:hAnsi="Times New Roman" w:cs="Times New Roman"/>
          <w:i/>
          <w:iCs/>
          <w:sz w:val="24"/>
          <w:szCs w:val="24"/>
        </w:rPr>
        <w:t xml:space="preserve">C. </w:t>
      </w:r>
      <w:proofErr w:type="spellStart"/>
      <w:r>
        <w:rPr>
          <w:rFonts w:ascii="Times New Roman" w:hAnsi="Times New Roman" w:cs="Times New Roman"/>
          <w:i/>
          <w:iCs/>
          <w:sz w:val="24"/>
          <w:szCs w:val="24"/>
        </w:rPr>
        <w:t>acanthoides</w:t>
      </w:r>
      <w:proofErr w:type="spellEnd"/>
      <w:r w:rsidRPr="00F018BE">
        <w:rPr>
          <w:rFonts w:ascii="Times New Roman" w:hAnsi="Times New Roman" w:cs="Times New Roman"/>
          <w:sz w:val="24"/>
          <w:szCs w:val="24"/>
        </w:rPr>
        <w:t xml:space="preserve"> </w:t>
      </w:r>
      <w:r>
        <w:rPr>
          <w:rFonts w:ascii="Times New Roman" w:hAnsi="Times New Roman" w:cs="Times New Roman"/>
          <w:sz w:val="24"/>
          <w:szCs w:val="24"/>
        </w:rPr>
        <w:t xml:space="preserve">spread might be </w:t>
      </w:r>
      <w:r w:rsidR="00D92BE8">
        <w:rPr>
          <w:rFonts w:ascii="Times New Roman" w:hAnsi="Times New Roman" w:cs="Times New Roman"/>
          <w:sz w:val="24"/>
          <w:szCs w:val="24"/>
        </w:rPr>
        <w:t>conservative,</w:t>
      </w:r>
      <w:r>
        <w:rPr>
          <w:rFonts w:ascii="Times New Roman" w:hAnsi="Times New Roman" w:cs="Times New Roman"/>
          <w:sz w:val="24"/>
          <w:szCs w:val="24"/>
        </w:rPr>
        <w:t xml:space="preserve"> </w:t>
      </w:r>
      <w:r w:rsidR="00301B99">
        <w:rPr>
          <w:rFonts w:ascii="Times New Roman" w:hAnsi="Times New Roman" w:cs="Times New Roman"/>
          <w:sz w:val="24"/>
          <w:szCs w:val="24"/>
        </w:rPr>
        <w:t xml:space="preserve">depending on the extent of seed predation, as current estimates of </w:t>
      </w:r>
      <w:r w:rsidR="00174098">
        <w:rPr>
          <w:rFonts w:ascii="Times New Roman" w:hAnsi="Times New Roman" w:cs="Times New Roman"/>
          <w:sz w:val="24"/>
          <w:szCs w:val="24"/>
        </w:rPr>
        <w:t>spatial spread</w:t>
      </w:r>
      <w:r w:rsidR="00B80641">
        <w:rPr>
          <w:rFonts w:ascii="Times New Roman" w:hAnsi="Times New Roman" w:cs="Times New Roman"/>
          <w:sz w:val="24"/>
          <w:szCs w:val="24"/>
        </w:rPr>
        <w:t xml:space="preserve"> (</w:t>
      </w:r>
      <w:proofErr w:type="gramStart"/>
      <w:r w:rsidR="00B80641">
        <w:rPr>
          <w:rFonts w:ascii="Times New Roman" w:hAnsi="Times New Roman" w:cs="Times New Roman"/>
          <w:sz w:val="24"/>
          <w:szCs w:val="24"/>
        </w:rPr>
        <w:t>e.g.</w:t>
      </w:r>
      <w:proofErr w:type="gramEnd"/>
      <w:r w:rsidR="00B80641">
        <w:rPr>
          <w:rFonts w:ascii="Times New Roman" w:hAnsi="Times New Roman" w:cs="Times New Roman"/>
          <w:sz w:val="24"/>
          <w:szCs w:val="24"/>
        </w:rPr>
        <w:t xml:space="preserve"> </w:t>
      </w:r>
      <w:proofErr w:type="spellStart"/>
      <w:r w:rsidR="00B80641">
        <w:rPr>
          <w:rFonts w:ascii="Times New Roman" w:hAnsi="Times New Roman" w:cs="Times New Roman"/>
          <w:sz w:val="24"/>
          <w:szCs w:val="24"/>
        </w:rPr>
        <w:t>Skarpaas</w:t>
      </w:r>
      <w:proofErr w:type="spellEnd"/>
      <w:r w:rsidR="00B80641">
        <w:rPr>
          <w:rFonts w:ascii="Times New Roman" w:hAnsi="Times New Roman" w:cs="Times New Roman"/>
          <w:sz w:val="24"/>
          <w:szCs w:val="24"/>
        </w:rPr>
        <w:t xml:space="preserve"> and Shea 2007, </w:t>
      </w:r>
      <w:proofErr w:type="spellStart"/>
      <w:r w:rsidR="00B80641">
        <w:rPr>
          <w:rFonts w:ascii="Times New Roman" w:hAnsi="Times New Roman" w:cs="Times New Roman"/>
          <w:sz w:val="24"/>
          <w:szCs w:val="24"/>
        </w:rPr>
        <w:t>Jongejans</w:t>
      </w:r>
      <w:proofErr w:type="spellEnd"/>
      <w:r w:rsidR="00B80641">
        <w:rPr>
          <w:rFonts w:ascii="Times New Roman" w:hAnsi="Times New Roman" w:cs="Times New Roman"/>
          <w:sz w:val="24"/>
          <w:szCs w:val="24"/>
        </w:rPr>
        <w:t xml:space="preserve"> </w:t>
      </w:r>
      <w:r w:rsidR="00B80641">
        <w:rPr>
          <w:rFonts w:ascii="Times New Roman" w:hAnsi="Times New Roman" w:cs="Times New Roman"/>
          <w:i/>
          <w:iCs/>
          <w:sz w:val="24"/>
          <w:szCs w:val="24"/>
        </w:rPr>
        <w:t>et al</w:t>
      </w:r>
      <w:r w:rsidR="00B80641">
        <w:rPr>
          <w:rFonts w:ascii="Times New Roman" w:hAnsi="Times New Roman" w:cs="Times New Roman"/>
          <w:sz w:val="24"/>
          <w:szCs w:val="24"/>
        </w:rPr>
        <w:t xml:space="preserve">. 2011, Zhang </w:t>
      </w:r>
      <w:r w:rsidR="00B80641">
        <w:rPr>
          <w:rFonts w:ascii="Times New Roman" w:hAnsi="Times New Roman" w:cs="Times New Roman"/>
          <w:i/>
          <w:iCs/>
          <w:sz w:val="24"/>
          <w:szCs w:val="24"/>
        </w:rPr>
        <w:t>et al</w:t>
      </w:r>
      <w:r w:rsidR="00B80641">
        <w:rPr>
          <w:rFonts w:ascii="Times New Roman" w:hAnsi="Times New Roman" w:cs="Times New Roman"/>
          <w:sz w:val="24"/>
          <w:szCs w:val="24"/>
        </w:rPr>
        <w:t>. 2016</w:t>
      </w:r>
      <w:r w:rsidR="00757024">
        <w:rPr>
          <w:rFonts w:ascii="Times New Roman" w:hAnsi="Times New Roman" w:cs="Times New Roman"/>
          <w:sz w:val="24"/>
          <w:szCs w:val="24"/>
        </w:rPr>
        <w:t xml:space="preserve">, Teller </w:t>
      </w:r>
      <w:r w:rsidR="00757024">
        <w:rPr>
          <w:rFonts w:ascii="Times New Roman" w:hAnsi="Times New Roman" w:cs="Times New Roman"/>
          <w:i/>
          <w:iCs/>
          <w:sz w:val="24"/>
          <w:szCs w:val="24"/>
        </w:rPr>
        <w:t>et al</w:t>
      </w:r>
      <w:r w:rsidR="00757024">
        <w:rPr>
          <w:rFonts w:ascii="Times New Roman" w:hAnsi="Times New Roman" w:cs="Times New Roman"/>
          <w:sz w:val="24"/>
          <w:szCs w:val="24"/>
        </w:rPr>
        <w:t>. 2016</w:t>
      </w:r>
      <w:r w:rsidR="00B80641">
        <w:rPr>
          <w:rFonts w:ascii="Times New Roman" w:hAnsi="Times New Roman" w:cs="Times New Roman"/>
          <w:sz w:val="24"/>
          <w:szCs w:val="24"/>
        </w:rPr>
        <w:t>)</w:t>
      </w:r>
      <w:r w:rsidR="00301B99">
        <w:rPr>
          <w:rFonts w:ascii="Times New Roman" w:hAnsi="Times New Roman" w:cs="Times New Roman"/>
          <w:sz w:val="24"/>
          <w:szCs w:val="24"/>
        </w:rPr>
        <w:t xml:space="preserve"> only account for primary dispersal</w:t>
      </w:r>
      <w:r w:rsidR="00B80641">
        <w:rPr>
          <w:rFonts w:ascii="Times New Roman" w:hAnsi="Times New Roman" w:cs="Times New Roman"/>
          <w:sz w:val="24"/>
          <w:szCs w:val="24"/>
        </w:rPr>
        <w:t>. Secondary dispersal may also affect the germination and recruitment of new individuals by moving seeds to locations that may be more favourable to germination than their original location</w:t>
      </w:r>
      <w:r w:rsidR="00174098">
        <w:rPr>
          <w:rFonts w:ascii="Times New Roman" w:hAnsi="Times New Roman" w:cs="Times New Roman"/>
          <w:sz w:val="24"/>
          <w:szCs w:val="24"/>
        </w:rPr>
        <w:t>.  As</w:t>
      </w:r>
      <w:r w:rsidR="009E31A2">
        <w:rPr>
          <w:rFonts w:ascii="Times New Roman" w:hAnsi="Times New Roman" w:cs="Times New Roman"/>
          <w:sz w:val="24"/>
          <w:szCs w:val="24"/>
        </w:rPr>
        <w:t xml:space="preserve"> with primary dispersal, the</w:t>
      </w:r>
      <w:r w:rsidR="00B55BAD">
        <w:rPr>
          <w:rFonts w:ascii="Times New Roman" w:hAnsi="Times New Roman" w:cs="Times New Roman"/>
          <w:sz w:val="24"/>
          <w:szCs w:val="24"/>
        </w:rPr>
        <w:t xml:space="preserve"> additional dispersal distance</w:t>
      </w:r>
      <w:r w:rsidR="004C4CE7">
        <w:rPr>
          <w:rFonts w:ascii="Times New Roman" w:hAnsi="Times New Roman" w:cs="Times New Roman"/>
          <w:sz w:val="24"/>
          <w:szCs w:val="24"/>
        </w:rPr>
        <w:t xml:space="preserve"> from the parent plant</w:t>
      </w:r>
      <w:r w:rsidR="00B55BAD">
        <w:rPr>
          <w:rFonts w:ascii="Times New Roman" w:hAnsi="Times New Roman" w:cs="Times New Roman"/>
          <w:sz w:val="24"/>
          <w:szCs w:val="24"/>
        </w:rPr>
        <w:t xml:space="preserve"> </w:t>
      </w:r>
      <w:r w:rsidR="009E31A2">
        <w:rPr>
          <w:rFonts w:ascii="Times New Roman" w:hAnsi="Times New Roman" w:cs="Times New Roman"/>
          <w:sz w:val="24"/>
          <w:szCs w:val="24"/>
        </w:rPr>
        <w:t xml:space="preserve">may </w:t>
      </w:r>
      <w:r w:rsidR="00B55BAD">
        <w:rPr>
          <w:rFonts w:ascii="Times New Roman" w:hAnsi="Times New Roman" w:cs="Times New Roman"/>
          <w:sz w:val="24"/>
          <w:szCs w:val="24"/>
        </w:rPr>
        <w:t>reduc</w:t>
      </w:r>
      <w:r w:rsidR="009E31A2">
        <w:rPr>
          <w:rFonts w:ascii="Times New Roman" w:hAnsi="Times New Roman" w:cs="Times New Roman"/>
          <w:sz w:val="24"/>
          <w:szCs w:val="24"/>
        </w:rPr>
        <w:t>e</w:t>
      </w:r>
      <w:r w:rsidR="004C4CE7">
        <w:rPr>
          <w:rFonts w:ascii="Times New Roman" w:hAnsi="Times New Roman" w:cs="Times New Roman"/>
          <w:sz w:val="24"/>
          <w:szCs w:val="24"/>
        </w:rPr>
        <w:t xml:space="preserve"> density-dependent mortality associated with predation or parent-offspring competition</w:t>
      </w:r>
      <w:r w:rsidR="00B55BAD">
        <w:rPr>
          <w:rFonts w:ascii="Times New Roman" w:hAnsi="Times New Roman" w:cs="Times New Roman"/>
          <w:sz w:val="24"/>
          <w:szCs w:val="24"/>
        </w:rPr>
        <w:t xml:space="preserve"> (Janzen 1970, Connell 1971).</w:t>
      </w:r>
      <w:r w:rsidR="009024E3">
        <w:rPr>
          <w:rFonts w:ascii="Times New Roman" w:hAnsi="Times New Roman" w:cs="Times New Roman"/>
          <w:sz w:val="24"/>
          <w:szCs w:val="24"/>
        </w:rPr>
        <w:t xml:space="preserve"> </w:t>
      </w:r>
      <w:commentRangeStart w:id="33"/>
      <w:commentRangeStart w:id="34"/>
      <w:r w:rsidR="009024E3">
        <w:rPr>
          <w:rFonts w:ascii="Times New Roman" w:hAnsi="Times New Roman" w:cs="Times New Roman"/>
          <w:sz w:val="24"/>
          <w:szCs w:val="24"/>
        </w:rPr>
        <w:t xml:space="preserve">Ultimately, while seed removal may result in the destruction of otherwise viable seeds, it also serves as the initiation </w:t>
      </w:r>
      <w:r w:rsidR="00DF2A76">
        <w:rPr>
          <w:rFonts w:ascii="Times New Roman" w:hAnsi="Times New Roman" w:cs="Times New Roman"/>
          <w:sz w:val="24"/>
          <w:szCs w:val="24"/>
        </w:rPr>
        <w:t>of the</w:t>
      </w:r>
      <w:r w:rsidR="009024E3">
        <w:rPr>
          <w:rFonts w:ascii="Times New Roman" w:hAnsi="Times New Roman" w:cs="Times New Roman"/>
          <w:sz w:val="24"/>
          <w:szCs w:val="24"/>
        </w:rPr>
        <w:t xml:space="preserve"> secondary dispersal processes</w:t>
      </w:r>
      <w:r w:rsidR="00694466">
        <w:rPr>
          <w:rFonts w:ascii="Times New Roman" w:hAnsi="Times New Roman" w:cs="Times New Roman"/>
          <w:sz w:val="24"/>
          <w:szCs w:val="24"/>
        </w:rPr>
        <w:t xml:space="preserve"> </w:t>
      </w:r>
      <w:r w:rsidR="009024E3">
        <w:rPr>
          <w:rFonts w:ascii="Times New Roman" w:hAnsi="Times New Roman" w:cs="Times New Roman"/>
          <w:sz w:val="24"/>
          <w:szCs w:val="24"/>
        </w:rPr>
        <w:t xml:space="preserve">and plays a critical role </w:t>
      </w:r>
      <w:r w:rsidR="00313C1E">
        <w:rPr>
          <w:rFonts w:ascii="Times New Roman" w:hAnsi="Times New Roman" w:cs="Times New Roman"/>
          <w:sz w:val="24"/>
          <w:szCs w:val="24"/>
        </w:rPr>
        <w:t>in the movement of propagules</w:t>
      </w:r>
      <w:r w:rsidR="00290B07">
        <w:rPr>
          <w:rFonts w:ascii="Times New Roman" w:hAnsi="Times New Roman" w:cs="Times New Roman"/>
          <w:sz w:val="24"/>
          <w:szCs w:val="24"/>
        </w:rPr>
        <w:t xml:space="preserve">, though </w:t>
      </w:r>
      <w:r w:rsidR="00313C1E">
        <w:rPr>
          <w:rFonts w:ascii="Times New Roman" w:hAnsi="Times New Roman" w:cs="Times New Roman"/>
          <w:sz w:val="24"/>
          <w:szCs w:val="24"/>
        </w:rPr>
        <w:t>further study is needed to fully understand its impacts on population spread</w:t>
      </w:r>
      <w:commentRangeEnd w:id="33"/>
      <w:r w:rsidR="008773C6">
        <w:rPr>
          <w:rStyle w:val="CommentReference"/>
        </w:rPr>
        <w:commentReference w:id="33"/>
      </w:r>
      <w:commentRangeEnd w:id="34"/>
      <w:r w:rsidR="00A442AA">
        <w:rPr>
          <w:rStyle w:val="CommentReference"/>
        </w:rPr>
        <w:commentReference w:id="34"/>
      </w:r>
      <w:r w:rsidR="009024E3">
        <w:rPr>
          <w:rFonts w:ascii="Times New Roman" w:hAnsi="Times New Roman" w:cs="Times New Roman"/>
          <w:sz w:val="24"/>
          <w:szCs w:val="24"/>
        </w:rPr>
        <w:t>.</w:t>
      </w:r>
    </w:p>
    <w:p w14:paraId="5DA0413E" w14:textId="6F5CE8E7" w:rsidR="00AE7BB7" w:rsidRPr="00F018BE" w:rsidRDefault="00AE7BB7" w:rsidP="00152286">
      <w:pPr>
        <w:spacing w:line="240" w:lineRule="auto"/>
        <w:jc w:val="both"/>
        <w:rPr>
          <w:rFonts w:ascii="Times New Roman" w:hAnsi="Times New Roman" w:cs="Times New Roman"/>
          <w:sz w:val="24"/>
          <w:szCs w:val="24"/>
        </w:rPr>
      </w:pPr>
    </w:p>
    <w:p w14:paraId="1DA7EFF7" w14:textId="0CD86030" w:rsidR="003E2536" w:rsidRDefault="003E2536" w:rsidP="00204FAB">
      <w:pPr>
        <w:spacing w:line="240" w:lineRule="auto"/>
        <w:jc w:val="both"/>
        <w:rPr>
          <w:rFonts w:ascii="Times New Roman" w:hAnsi="Times New Roman" w:cs="Times New Roman"/>
          <w:b/>
          <w:bCs/>
          <w:sz w:val="32"/>
          <w:szCs w:val="32"/>
        </w:rPr>
      </w:pPr>
      <w:r>
        <w:rPr>
          <w:rFonts w:ascii="Times New Roman" w:hAnsi="Times New Roman" w:cs="Times New Roman"/>
          <w:b/>
          <w:bCs/>
          <w:sz w:val="32"/>
          <w:szCs w:val="32"/>
        </w:rPr>
        <w:t>Acknowledgments</w:t>
      </w:r>
    </w:p>
    <w:p w14:paraId="63EEB986" w14:textId="49A5CF5A" w:rsidR="003E2536" w:rsidRDefault="00AE26CE" w:rsidP="00204FAB">
      <w:pPr>
        <w:spacing w:line="240" w:lineRule="auto"/>
        <w:jc w:val="both"/>
        <w:rPr>
          <w:rFonts w:ascii="Times New Roman" w:hAnsi="Times New Roman" w:cs="Times New Roman"/>
          <w:b/>
          <w:bCs/>
          <w:sz w:val="32"/>
          <w:szCs w:val="32"/>
        </w:rPr>
      </w:pPr>
      <w:r>
        <w:rPr>
          <w:rFonts w:ascii="Times New Roman" w:hAnsi="Times New Roman" w:cs="Times New Roman"/>
          <w:sz w:val="24"/>
          <w:szCs w:val="24"/>
        </w:rPr>
        <w:t>The authors would like to thank</w:t>
      </w:r>
      <w:r w:rsidR="003E2536">
        <w:rPr>
          <w:rFonts w:ascii="Times New Roman" w:hAnsi="Times New Roman" w:cs="Times New Roman"/>
          <w:sz w:val="24"/>
          <w:szCs w:val="24"/>
        </w:rPr>
        <w:t xml:space="preserve"> Professor Inger </w:t>
      </w:r>
      <w:proofErr w:type="spellStart"/>
      <w:r w:rsidR="003E2536">
        <w:rPr>
          <w:rFonts w:ascii="Times New Roman" w:hAnsi="Times New Roman" w:cs="Times New Roman"/>
          <w:sz w:val="24"/>
          <w:szCs w:val="24"/>
        </w:rPr>
        <w:t>Nordal</w:t>
      </w:r>
      <w:proofErr w:type="spellEnd"/>
      <w:r w:rsidR="003E2536">
        <w:rPr>
          <w:rFonts w:ascii="Times New Roman" w:hAnsi="Times New Roman" w:cs="Times New Roman"/>
          <w:sz w:val="24"/>
          <w:szCs w:val="24"/>
        </w:rPr>
        <w:t xml:space="preserve"> for helpful discussions</w:t>
      </w:r>
      <w:r w:rsidR="009F3B69">
        <w:rPr>
          <w:rFonts w:ascii="Times New Roman" w:hAnsi="Times New Roman" w:cs="Times New Roman"/>
          <w:sz w:val="24"/>
          <w:szCs w:val="24"/>
        </w:rPr>
        <w:t xml:space="preserve"> on myrmecochory</w:t>
      </w:r>
      <w:r w:rsidR="00147A50">
        <w:rPr>
          <w:rFonts w:ascii="Times New Roman" w:hAnsi="Times New Roman" w:cs="Times New Roman"/>
          <w:sz w:val="24"/>
          <w:szCs w:val="24"/>
        </w:rPr>
        <w:t>, as well as</w:t>
      </w:r>
      <w:r w:rsidR="00FD6839">
        <w:rPr>
          <w:rFonts w:ascii="Times New Roman" w:hAnsi="Times New Roman" w:cs="Times New Roman"/>
          <w:sz w:val="24"/>
          <w:szCs w:val="24"/>
        </w:rPr>
        <w:t xml:space="preserve"> </w:t>
      </w:r>
      <w:proofErr w:type="spellStart"/>
      <w:r w:rsidR="00FD6839">
        <w:rPr>
          <w:rFonts w:ascii="Times New Roman" w:hAnsi="Times New Roman" w:cs="Times New Roman"/>
          <w:sz w:val="24"/>
          <w:szCs w:val="24"/>
        </w:rPr>
        <w:t>Dr.</w:t>
      </w:r>
      <w:proofErr w:type="spellEnd"/>
      <w:r w:rsidR="00147A50">
        <w:rPr>
          <w:rFonts w:ascii="Times New Roman" w:hAnsi="Times New Roman" w:cs="Times New Roman"/>
          <w:sz w:val="24"/>
          <w:szCs w:val="24"/>
        </w:rPr>
        <w:t xml:space="preserve"> Candace Davison for assisting in the gamma irradiation of </w:t>
      </w:r>
      <w:r w:rsidR="00FD6839">
        <w:rPr>
          <w:rFonts w:ascii="Times New Roman" w:hAnsi="Times New Roman" w:cs="Times New Roman"/>
          <w:i/>
          <w:iCs/>
          <w:sz w:val="24"/>
          <w:szCs w:val="24"/>
        </w:rPr>
        <w:t>C. nutans</w:t>
      </w:r>
      <w:r w:rsidR="00FD6839">
        <w:rPr>
          <w:rFonts w:ascii="Times New Roman" w:hAnsi="Times New Roman" w:cs="Times New Roman"/>
          <w:sz w:val="24"/>
          <w:szCs w:val="24"/>
        </w:rPr>
        <w:t xml:space="preserve"> and </w:t>
      </w:r>
      <w:r w:rsidR="00FD6839">
        <w:rPr>
          <w:rFonts w:ascii="Times New Roman" w:hAnsi="Times New Roman" w:cs="Times New Roman"/>
          <w:i/>
          <w:iCs/>
          <w:sz w:val="24"/>
          <w:szCs w:val="24"/>
        </w:rPr>
        <w:t xml:space="preserve">C. </w:t>
      </w:r>
      <w:proofErr w:type="spellStart"/>
      <w:r w:rsidR="00FD6839">
        <w:rPr>
          <w:rFonts w:ascii="Times New Roman" w:hAnsi="Times New Roman" w:cs="Times New Roman"/>
          <w:i/>
          <w:iCs/>
          <w:sz w:val="24"/>
          <w:szCs w:val="24"/>
        </w:rPr>
        <w:t>acanthoides</w:t>
      </w:r>
      <w:proofErr w:type="spellEnd"/>
      <w:r w:rsidR="00FD6839">
        <w:rPr>
          <w:rFonts w:ascii="Times New Roman" w:hAnsi="Times New Roman" w:cs="Times New Roman"/>
          <w:sz w:val="24"/>
          <w:szCs w:val="24"/>
        </w:rPr>
        <w:t xml:space="preserve"> </w:t>
      </w:r>
      <w:r w:rsidR="00147A50">
        <w:rPr>
          <w:rFonts w:ascii="Times New Roman" w:hAnsi="Times New Roman" w:cs="Times New Roman"/>
          <w:sz w:val="24"/>
          <w:szCs w:val="24"/>
        </w:rPr>
        <w:t xml:space="preserve">seeds at the </w:t>
      </w:r>
      <w:r w:rsidR="00FD6839">
        <w:rPr>
          <w:rFonts w:ascii="Times New Roman" w:hAnsi="Times New Roman" w:cs="Times New Roman"/>
          <w:sz w:val="24"/>
          <w:szCs w:val="24"/>
        </w:rPr>
        <w:t xml:space="preserve">Penn State </w:t>
      </w:r>
      <w:proofErr w:type="spellStart"/>
      <w:r w:rsidR="00FD6839">
        <w:rPr>
          <w:rFonts w:ascii="Times New Roman" w:hAnsi="Times New Roman" w:cs="Times New Roman"/>
          <w:sz w:val="24"/>
          <w:szCs w:val="24"/>
        </w:rPr>
        <w:t>Breazeale</w:t>
      </w:r>
      <w:proofErr w:type="spellEnd"/>
      <w:r w:rsidR="00FD6839">
        <w:rPr>
          <w:rFonts w:ascii="Times New Roman" w:hAnsi="Times New Roman" w:cs="Times New Roman"/>
          <w:sz w:val="24"/>
          <w:szCs w:val="24"/>
        </w:rPr>
        <w:t xml:space="preserve"> Reactor.</w:t>
      </w:r>
    </w:p>
    <w:p w14:paraId="16750B39" w14:textId="77777777" w:rsidR="003E2536" w:rsidRPr="00C45936" w:rsidRDefault="003E2536" w:rsidP="00204FAB">
      <w:pPr>
        <w:spacing w:line="240" w:lineRule="auto"/>
        <w:jc w:val="both"/>
        <w:rPr>
          <w:rFonts w:ascii="Times New Roman" w:hAnsi="Times New Roman" w:cs="Times New Roman"/>
          <w:b/>
          <w:bCs/>
          <w:sz w:val="24"/>
          <w:szCs w:val="24"/>
        </w:rPr>
      </w:pPr>
    </w:p>
    <w:p w14:paraId="6BAACA7C" w14:textId="3BD44B78" w:rsidR="00204FAB" w:rsidRPr="00204FAB" w:rsidRDefault="00204FAB" w:rsidP="00204FAB">
      <w:pPr>
        <w:spacing w:line="240" w:lineRule="auto"/>
        <w:jc w:val="both"/>
        <w:rPr>
          <w:rFonts w:ascii="Times New Roman" w:hAnsi="Times New Roman" w:cs="Times New Roman"/>
          <w:b/>
          <w:bCs/>
          <w:sz w:val="32"/>
          <w:szCs w:val="32"/>
        </w:rPr>
      </w:pPr>
      <w:r>
        <w:rPr>
          <w:rFonts w:ascii="Times New Roman" w:hAnsi="Times New Roman" w:cs="Times New Roman"/>
          <w:b/>
          <w:bCs/>
          <w:sz w:val="32"/>
          <w:szCs w:val="32"/>
        </w:rPr>
        <w:t>References</w:t>
      </w:r>
    </w:p>
    <w:p w14:paraId="579AAB1A" w14:textId="278E8185" w:rsidR="00B705D6" w:rsidRDefault="00A02EDA">
      <w:pPr>
        <w:spacing w:after="120" w:line="240" w:lineRule="auto"/>
        <w:ind w:left="284" w:hanging="284"/>
        <w:jc w:val="both"/>
        <w:rPr>
          <w:rFonts w:ascii="Times New Roman" w:hAnsi="Times New Roman" w:cs="Times New Roman"/>
          <w:sz w:val="24"/>
          <w:szCs w:val="24"/>
        </w:rPr>
      </w:pPr>
      <w:r w:rsidRPr="00A02EDA">
        <w:rPr>
          <w:rFonts w:ascii="Times New Roman" w:hAnsi="Times New Roman" w:cs="Times New Roman"/>
          <w:sz w:val="24"/>
          <w:szCs w:val="24"/>
        </w:rPr>
        <w:t>Alba-Lynn, C.</w:t>
      </w:r>
      <w:r w:rsidR="00E06D47">
        <w:rPr>
          <w:rFonts w:ascii="Times New Roman" w:hAnsi="Times New Roman" w:cs="Times New Roman"/>
          <w:sz w:val="24"/>
          <w:szCs w:val="24"/>
        </w:rPr>
        <w:t xml:space="preserve"> &amp;</w:t>
      </w:r>
      <w:r w:rsidRPr="00A02EDA">
        <w:rPr>
          <w:rFonts w:ascii="Times New Roman" w:hAnsi="Times New Roman" w:cs="Times New Roman"/>
          <w:sz w:val="24"/>
          <w:szCs w:val="24"/>
        </w:rPr>
        <w:t xml:space="preserve"> Henk, S.</w:t>
      </w:r>
      <w:r w:rsidR="00992F36">
        <w:rPr>
          <w:rFonts w:ascii="Times New Roman" w:hAnsi="Times New Roman" w:cs="Times New Roman"/>
          <w:sz w:val="24"/>
          <w:szCs w:val="24"/>
        </w:rPr>
        <w:t xml:space="preserve"> (</w:t>
      </w:r>
      <w:r w:rsidRPr="00A02EDA">
        <w:rPr>
          <w:rFonts w:ascii="Times New Roman" w:hAnsi="Times New Roman" w:cs="Times New Roman"/>
          <w:sz w:val="24"/>
          <w:szCs w:val="24"/>
        </w:rPr>
        <w:t>2010</w:t>
      </w:r>
      <w:r w:rsidR="00992F36">
        <w:rPr>
          <w:rFonts w:ascii="Times New Roman" w:hAnsi="Times New Roman" w:cs="Times New Roman"/>
          <w:sz w:val="24"/>
          <w:szCs w:val="24"/>
        </w:rPr>
        <w:t>)</w:t>
      </w:r>
      <w:r w:rsidRPr="00A02EDA">
        <w:rPr>
          <w:rFonts w:ascii="Times New Roman" w:hAnsi="Times New Roman" w:cs="Times New Roman"/>
          <w:sz w:val="24"/>
          <w:szCs w:val="24"/>
        </w:rPr>
        <w:t xml:space="preserve">. Potential for ants and vertebrate predators to shape seed-dispersal dynamics of the invasive thistles Cirsium </w:t>
      </w:r>
      <w:proofErr w:type="spellStart"/>
      <w:r w:rsidRPr="00A02EDA">
        <w:rPr>
          <w:rFonts w:ascii="Times New Roman" w:hAnsi="Times New Roman" w:cs="Times New Roman"/>
          <w:sz w:val="24"/>
          <w:szCs w:val="24"/>
        </w:rPr>
        <w:t>arvense</w:t>
      </w:r>
      <w:proofErr w:type="spellEnd"/>
      <w:r w:rsidRPr="00A02EDA">
        <w:rPr>
          <w:rFonts w:ascii="Times New Roman" w:hAnsi="Times New Roman" w:cs="Times New Roman"/>
          <w:sz w:val="24"/>
          <w:szCs w:val="24"/>
        </w:rPr>
        <w:t xml:space="preserve"> and Carduus nutans in their introduced range (North America). </w:t>
      </w:r>
      <w:r w:rsidRPr="00BE38E8">
        <w:rPr>
          <w:rFonts w:ascii="Times New Roman" w:hAnsi="Times New Roman" w:cs="Times New Roman"/>
          <w:i/>
          <w:iCs/>
          <w:sz w:val="24"/>
          <w:szCs w:val="24"/>
        </w:rPr>
        <w:t>Plant Ecology</w:t>
      </w:r>
      <w:r w:rsidRPr="00A02EDA">
        <w:rPr>
          <w:rFonts w:ascii="Times New Roman" w:hAnsi="Times New Roman" w:cs="Times New Roman"/>
          <w:sz w:val="24"/>
          <w:szCs w:val="24"/>
        </w:rPr>
        <w:t>, 210(2), 291-301.</w:t>
      </w:r>
    </w:p>
    <w:p w14:paraId="028C51B2" w14:textId="73D6AEB5" w:rsidR="00C04157" w:rsidRDefault="00C04157" w:rsidP="00B705D6">
      <w:pPr>
        <w:spacing w:after="120" w:line="240" w:lineRule="auto"/>
        <w:ind w:left="284" w:hanging="284"/>
        <w:jc w:val="both"/>
        <w:rPr>
          <w:rFonts w:ascii="Times New Roman" w:hAnsi="Times New Roman" w:cs="Times New Roman"/>
          <w:sz w:val="24"/>
          <w:szCs w:val="24"/>
        </w:rPr>
      </w:pPr>
      <w:proofErr w:type="spellStart"/>
      <w:r w:rsidRPr="00BE38E8">
        <w:rPr>
          <w:rFonts w:ascii="Times New Roman" w:hAnsi="Times New Roman" w:cs="Times New Roman"/>
          <w:sz w:val="24"/>
          <w:szCs w:val="24"/>
        </w:rPr>
        <w:t>Ansong</w:t>
      </w:r>
      <w:proofErr w:type="spellEnd"/>
      <w:r w:rsidRPr="00BE38E8">
        <w:rPr>
          <w:rFonts w:ascii="Times New Roman" w:hAnsi="Times New Roman" w:cs="Times New Roman"/>
          <w:sz w:val="24"/>
          <w:szCs w:val="24"/>
        </w:rPr>
        <w:t>, M</w:t>
      </w:r>
      <w:r w:rsidR="00E06D47" w:rsidRPr="00BE38E8">
        <w:rPr>
          <w:rFonts w:ascii="Times New Roman" w:hAnsi="Times New Roman" w:cs="Times New Roman"/>
          <w:sz w:val="24"/>
          <w:szCs w:val="24"/>
        </w:rPr>
        <w:t xml:space="preserve">. &amp; </w:t>
      </w:r>
      <w:r w:rsidRPr="00BE38E8">
        <w:rPr>
          <w:rFonts w:ascii="Times New Roman" w:hAnsi="Times New Roman" w:cs="Times New Roman"/>
          <w:sz w:val="24"/>
          <w:szCs w:val="24"/>
        </w:rPr>
        <w:t>Pickering, C.</w:t>
      </w:r>
      <w:r w:rsidR="00992F36" w:rsidRPr="00BE38E8">
        <w:rPr>
          <w:rFonts w:ascii="Times New Roman" w:hAnsi="Times New Roman" w:cs="Times New Roman"/>
          <w:sz w:val="24"/>
          <w:szCs w:val="24"/>
        </w:rPr>
        <w:t xml:space="preserve"> (</w:t>
      </w:r>
      <w:r w:rsidRPr="00BE38E8">
        <w:rPr>
          <w:rFonts w:ascii="Times New Roman" w:hAnsi="Times New Roman" w:cs="Times New Roman"/>
          <w:sz w:val="24"/>
          <w:szCs w:val="24"/>
        </w:rPr>
        <w:t>2014</w:t>
      </w:r>
      <w:r w:rsidR="00992F36" w:rsidRPr="00BE38E8">
        <w:rPr>
          <w:rFonts w:ascii="Times New Roman" w:hAnsi="Times New Roman" w:cs="Times New Roman"/>
          <w:sz w:val="24"/>
          <w:szCs w:val="24"/>
        </w:rPr>
        <w:t>)</w:t>
      </w:r>
      <w:r w:rsidRPr="00BE38E8">
        <w:rPr>
          <w:rFonts w:ascii="Times New Roman" w:hAnsi="Times New Roman" w:cs="Times New Roman"/>
          <w:sz w:val="24"/>
          <w:szCs w:val="24"/>
        </w:rPr>
        <w:t xml:space="preserve">. Weed seeds on clothing: A global review. </w:t>
      </w:r>
      <w:r w:rsidRPr="00BE38E8">
        <w:rPr>
          <w:rFonts w:ascii="Times New Roman" w:hAnsi="Times New Roman" w:cs="Times New Roman"/>
          <w:i/>
          <w:iCs/>
          <w:sz w:val="24"/>
          <w:szCs w:val="24"/>
        </w:rPr>
        <w:t>Journal of</w:t>
      </w:r>
      <w:r w:rsidRPr="00BE38E8">
        <w:rPr>
          <w:rFonts w:ascii="Times New Roman" w:hAnsi="Times New Roman" w:cs="Times New Roman"/>
          <w:sz w:val="24"/>
          <w:szCs w:val="24"/>
        </w:rPr>
        <w:t xml:space="preserve"> </w:t>
      </w:r>
      <w:r w:rsidRPr="00BE38E8">
        <w:rPr>
          <w:rFonts w:ascii="Times New Roman" w:hAnsi="Times New Roman" w:cs="Times New Roman"/>
          <w:i/>
          <w:iCs/>
          <w:sz w:val="24"/>
          <w:szCs w:val="24"/>
        </w:rPr>
        <w:t>Environmental Management</w:t>
      </w:r>
      <w:r w:rsidRPr="00BE38E8">
        <w:rPr>
          <w:rFonts w:ascii="Times New Roman" w:hAnsi="Times New Roman" w:cs="Times New Roman"/>
          <w:sz w:val="24"/>
          <w:szCs w:val="24"/>
        </w:rPr>
        <w:t>, 144, 203-211.</w:t>
      </w:r>
    </w:p>
    <w:p w14:paraId="288E88FA" w14:textId="7D52015F" w:rsidR="00EF5B26" w:rsidRDefault="00EF5B26" w:rsidP="00B705D6">
      <w:pPr>
        <w:spacing w:after="120" w:line="240" w:lineRule="auto"/>
        <w:ind w:left="284" w:hanging="284"/>
        <w:jc w:val="both"/>
        <w:rPr>
          <w:rFonts w:ascii="Times New Roman" w:hAnsi="Times New Roman" w:cs="Times New Roman"/>
          <w:sz w:val="24"/>
          <w:szCs w:val="24"/>
        </w:rPr>
      </w:pPr>
      <w:r w:rsidRPr="00EF5B26">
        <w:rPr>
          <w:rFonts w:ascii="Times New Roman" w:hAnsi="Times New Roman" w:cs="Times New Roman"/>
          <w:sz w:val="24"/>
          <w:szCs w:val="24"/>
        </w:rPr>
        <w:lastRenderedPageBreak/>
        <w:t xml:space="preserve">Bates, D., </w:t>
      </w:r>
      <w:proofErr w:type="spellStart"/>
      <w:r w:rsidRPr="00EF5B26">
        <w:rPr>
          <w:rFonts w:ascii="Times New Roman" w:hAnsi="Times New Roman" w:cs="Times New Roman"/>
          <w:sz w:val="24"/>
          <w:szCs w:val="24"/>
        </w:rPr>
        <w:t>Maechler</w:t>
      </w:r>
      <w:proofErr w:type="spellEnd"/>
      <w:r w:rsidRPr="00EF5B26">
        <w:rPr>
          <w:rFonts w:ascii="Times New Roman" w:hAnsi="Times New Roman" w:cs="Times New Roman"/>
          <w:sz w:val="24"/>
          <w:szCs w:val="24"/>
        </w:rPr>
        <w:t xml:space="preserve">, M., </w:t>
      </w:r>
      <w:proofErr w:type="spellStart"/>
      <w:r w:rsidRPr="00EF5B26">
        <w:rPr>
          <w:rFonts w:ascii="Times New Roman" w:hAnsi="Times New Roman" w:cs="Times New Roman"/>
          <w:sz w:val="24"/>
          <w:szCs w:val="24"/>
        </w:rPr>
        <w:t>Bolker</w:t>
      </w:r>
      <w:proofErr w:type="spellEnd"/>
      <w:r w:rsidRPr="00EF5B26">
        <w:rPr>
          <w:rFonts w:ascii="Times New Roman" w:hAnsi="Times New Roman" w:cs="Times New Roman"/>
          <w:sz w:val="24"/>
          <w:szCs w:val="24"/>
        </w:rPr>
        <w:t>, B., &amp; Walker, S. (2012). Package ‘lme4’. CRAN. R Foundation for Statistical Computing, Vienna, Austria.</w:t>
      </w:r>
    </w:p>
    <w:p w14:paraId="4152FE8D" w14:textId="2BDBACD6" w:rsidR="00030EBE" w:rsidRDefault="00030EBE" w:rsidP="00B705D6">
      <w:pPr>
        <w:spacing w:after="120" w:line="240" w:lineRule="auto"/>
        <w:ind w:left="284" w:hanging="284"/>
        <w:jc w:val="both"/>
        <w:rPr>
          <w:rFonts w:ascii="Times New Roman" w:hAnsi="Times New Roman" w:cs="Times New Roman"/>
          <w:sz w:val="24"/>
          <w:szCs w:val="24"/>
        </w:rPr>
      </w:pPr>
      <w:r w:rsidRPr="00030EBE">
        <w:rPr>
          <w:rFonts w:ascii="Times New Roman" w:hAnsi="Times New Roman" w:cs="Times New Roman"/>
          <w:sz w:val="24"/>
          <w:szCs w:val="24"/>
        </w:rPr>
        <w:t>Berg, R.Y.</w:t>
      </w:r>
      <w:r w:rsidR="00992F36">
        <w:rPr>
          <w:rFonts w:ascii="Times New Roman" w:hAnsi="Times New Roman" w:cs="Times New Roman"/>
          <w:sz w:val="24"/>
          <w:szCs w:val="24"/>
        </w:rPr>
        <w:t xml:space="preserve"> (</w:t>
      </w:r>
      <w:r w:rsidRPr="00030EBE">
        <w:rPr>
          <w:rFonts w:ascii="Times New Roman" w:hAnsi="Times New Roman" w:cs="Times New Roman"/>
          <w:sz w:val="24"/>
          <w:szCs w:val="24"/>
        </w:rPr>
        <w:t>1975</w:t>
      </w:r>
      <w:r w:rsidR="00992F36">
        <w:rPr>
          <w:rFonts w:ascii="Times New Roman" w:hAnsi="Times New Roman" w:cs="Times New Roman"/>
          <w:sz w:val="24"/>
          <w:szCs w:val="24"/>
        </w:rPr>
        <w:t>)</w:t>
      </w:r>
      <w:r w:rsidRPr="00030EBE">
        <w:rPr>
          <w:rFonts w:ascii="Times New Roman" w:hAnsi="Times New Roman" w:cs="Times New Roman"/>
          <w:sz w:val="24"/>
          <w:szCs w:val="24"/>
        </w:rPr>
        <w:t xml:space="preserve">. </w:t>
      </w:r>
      <w:proofErr w:type="spellStart"/>
      <w:r w:rsidRPr="00030EBE">
        <w:rPr>
          <w:rFonts w:ascii="Times New Roman" w:hAnsi="Times New Roman" w:cs="Times New Roman"/>
          <w:sz w:val="24"/>
          <w:szCs w:val="24"/>
        </w:rPr>
        <w:t>Myrmecochorous</w:t>
      </w:r>
      <w:proofErr w:type="spellEnd"/>
      <w:r w:rsidRPr="00030EBE">
        <w:rPr>
          <w:rFonts w:ascii="Times New Roman" w:hAnsi="Times New Roman" w:cs="Times New Roman"/>
          <w:sz w:val="24"/>
          <w:szCs w:val="24"/>
        </w:rPr>
        <w:t xml:space="preserve"> plants in Australia and their dispersal by ants. </w:t>
      </w:r>
      <w:r w:rsidRPr="00BE38E8">
        <w:rPr>
          <w:rFonts w:ascii="Times New Roman" w:hAnsi="Times New Roman" w:cs="Times New Roman"/>
          <w:i/>
          <w:iCs/>
          <w:sz w:val="24"/>
          <w:szCs w:val="24"/>
        </w:rPr>
        <w:t>Australian Journal of Botany</w:t>
      </w:r>
      <w:r w:rsidRPr="00030EBE">
        <w:rPr>
          <w:rFonts w:ascii="Times New Roman" w:hAnsi="Times New Roman" w:cs="Times New Roman"/>
          <w:sz w:val="24"/>
          <w:szCs w:val="24"/>
        </w:rPr>
        <w:t>, 23(3), 475-508.</w:t>
      </w:r>
    </w:p>
    <w:p w14:paraId="2A445DE6" w14:textId="1FEB2B3E" w:rsidR="00F36D35" w:rsidRDefault="00F36D35" w:rsidP="00B705D6">
      <w:pPr>
        <w:spacing w:after="120" w:line="240" w:lineRule="auto"/>
        <w:ind w:left="284" w:hanging="284"/>
        <w:jc w:val="both"/>
        <w:rPr>
          <w:rFonts w:ascii="Times New Roman" w:hAnsi="Times New Roman" w:cs="Times New Roman"/>
          <w:sz w:val="24"/>
          <w:szCs w:val="24"/>
        </w:rPr>
      </w:pPr>
      <w:r w:rsidRPr="00F36D35">
        <w:rPr>
          <w:rFonts w:ascii="Times New Roman" w:hAnsi="Times New Roman" w:cs="Times New Roman"/>
          <w:sz w:val="24"/>
          <w:szCs w:val="24"/>
        </w:rPr>
        <w:t>Brew, C.R., O'Dowd, D.J</w:t>
      </w:r>
      <w:r w:rsidR="00E06D47" w:rsidRPr="00A02EDA">
        <w:rPr>
          <w:rFonts w:ascii="Times New Roman" w:hAnsi="Times New Roman" w:cs="Times New Roman"/>
          <w:sz w:val="24"/>
          <w:szCs w:val="24"/>
        </w:rPr>
        <w:t>.</w:t>
      </w:r>
      <w:r w:rsidR="00E06D47">
        <w:rPr>
          <w:rFonts w:ascii="Times New Roman" w:hAnsi="Times New Roman" w:cs="Times New Roman"/>
          <w:sz w:val="24"/>
          <w:szCs w:val="24"/>
        </w:rPr>
        <w:t xml:space="preserve">, &amp; </w:t>
      </w:r>
      <w:r w:rsidRPr="00F36D35">
        <w:rPr>
          <w:rFonts w:ascii="Times New Roman" w:hAnsi="Times New Roman" w:cs="Times New Roman"/>
          <w:sz w:val="24"/>
          <w:szCs w:val="24"/>
        </w:rPr>
        <w:t>Rae, I.D.</w:t>
      </w:r>
      <w:r w:rsidR="00992F36">
        <w:rPr>
          <w:rFonts w:ascii="Times New Roman" w:hAnsi="Times New Roman" w:cs="Times New Roman"/>
          <w:sz w:val="24"/>
          <w:szCs w:val="24"/>
        </w:rPr>
        <w:t xml:space="preserve"> (</w:t>
      </w:r>
      <w:r w:rsidRPr="00F36D35">
        <w:rPr>
          <w:rFonts w:ascii="Times New Roman" w:hAnsi="Times New Roman" w:cs="Times New Roman"/>
          <w:sz w:val="24"/>
          <w:szCs w:val="24"/>
        </w:rPr>
        <w:t>1989</w:t>
      </w:r>
      <w:r w:rsidR="00992F36">
        <w:rPr>
          <w:rFonts w:ascii="Times New Roman" w:hAnsi="Times New Roman" w:cs="Times New Roman"/>
          <w:sz w:val="24"/>
          <w:szCs w:val="24"/>
        </w:rPr>
        <w:t>)</w:t>
      </w:r>
      <w:r w:rsidRPr="00F36D35">
        <w:rPr>
          <w:rFonts w:ascii="Times New Roman" w:hAnsi="Times New Roman" w:cs="Times New Roman"/>
          <w:sz w:val="24"/>
          <w:szCs w:val="24"/>
        </w:rPr>
        <w:t xml:space="preserve">. Seed dispersal by ants: behaviour-releasing compounds in </w:t>
      </w:r>
      <w:proofErr w:type="spellStart"/>
      <w:r w:rsidRPr="00F36D35">
        <w:rPr>
          <w:rFonts w:ascii="Times New Roman" w:hAnsi="Times New Roman" w:cs="Times New Roman"/>
          <w:sz w:val="24"/>
          <w:szCs w:val="24"/>
        </w:rPr>
        <w:t>elaiosomes</w:t>
      </w:r>
      <w:proofErr w:type="spellEnd"/>
      <w:r w:rsidRPr="00F36D35">
        <w:rPr>
          <w:rFonts w:ascii="Times New Roman" w:hAnsi="Times New Roman" w:cs="Times New Roman"/>
          <w:sz w:val="24"/>
          <w:szCs w:val="24"/>
        </w:rPr>
        <w:t xml:space="preserve">. </w:t>
      </w:r>
      <w:proofErr w:type="spellStart"/>
      <w:r w:rsidRPr="00BE38E8">
        <w:rPr>
          <w:rFonts w:ascii="Times New Roman" w:hAnsi="Times New Roman" w:cs="Times New Roman"/>
          <w:i/>
          <w:iCs/>
          <w:sz w:val="24"/>
          <w:szCs w:val="24"/>
        </w:rPr>
        <w:t>Oecologia</w:t>
      </w:r>
      <w:proofErr w:type="spellEnd"/>
      <w:r w:rsidRPr="00F36D35">
        <w:rPr>
          <w:rFonts w:ascii="Times New Roman" w:hAnsi="Times New Roman" w:cs="Times New Roman"/>
          <w:sz w:val="24"/>
          <w:szCs w:val="24"/>
        </w:rPr>
        <w:t>, 80(4), 490-497.</w:t>
      </w:r>
    </w:p>
    <w:p w14:paraId="21053DAB" w14:textId="6CC843CC" w:rsidR="00236781" w:rsidRDefault="00236781" w:rsidP="00B705D6">
      <w:pPr>
        <w:spacing w:after="120" w:line="240" w:lineRule="auto"/>
        <w:ind w:left="284" w:hanging="284"/>
        <w:jc w:val="both"/>
        <w:rPr>
          <w:rFonts w:ascii="Times New Roman" w:hAnsi="Times New Roman" w:cs="Times New Roman"/>
          <w:sz w:val="24"/>
          <w:szCs w:val="24"/>
        </w:rPr>
      </w:pPr>
      <w:proofErr w:type="spellStart"/>
      <w:r w:rsidRPr="00236781">
        <w:rPr>
          <w:rFonts w:ascii="Times New Roman" w:hAnsi="Times New Roman" w:cs="Times New Roman"/>
          <w:sz w:val="24"/>
          <w:szCs w:val="24"/>
        </w:rPr>
        <w:t>Caignard</w:t>
      </w:r>
      <w:proofErr w:type="spellEnd"/>
      <w:r w:rsidRPr="00236781">
        <w:rPr>
          <w:rFonts w:ascii="Times New Roman" w:hAnsi="Times New Roman" w:cs="Times New Roman"/>
          <w:sz w:val="24"/>
          <w:szCs w:val="24"/>
        </w:rPr>
        <w:t xml:space="preserve">, T., Kremer, A., </w:t>
      </w:r>
      <w:proofErr w:type="spellStart"/>
      <w:r w:rsidRPr="00236781">
        <w:rPr>
          <w:rFonts w:ascii="Times New Roman" w:hAnsi="Times New Roman" w:cs="Times New Roman"/>
          <w:sz w:val="24"/>
          <w:szCs w:val="24"/>
        </w:rPr>
        <w:t>Firmat</w:t>
      </w:r>
      <w:proofErr w:type="spellEnd"/>
      <w:r w:rsidRPr="00236781">
        <w:rPr>
          <w:rFonts w:ascii="Times New Roman" w:hAnsi="Times New Roman" w:cs="Times New Roman"/>
          <w:sz w:val="24"/>
          <w:szCs w:val="24"/>
        </w:rPr>
        <w:t xml:space="preserve">, C., Nicolas, M., </w:t>
      </w:r>
      <w:proofErr w:type="spellStart"/>
      <w:r w:rsidRPr="00236781">
        <w:rPr>
          <w:rFonts w:ascii="Times New Roman" w:hAnsi="Times New Roman" w:cs="Times New Roman"/>
          <w:sz w:val="24"/>
          <w:szCs w:val="24"/>
        </w:rPr>
        <w:t>Venner</w:t>
      </w:r>
      <w:proofErr w:type="spellEnd"/>
      <w:r w:rsidRPr="00236781">
        <w:rPr>
          <w:rFonts w:ascii="Times New Roman" w:hAnsi="Times New Roman" w:cs="Times New Roman"/>
          <w:sz w:val="24"/>
          <w:szCs w:val="24"/>
        </w:rPr>
        <w:t>, S</w:t>
      </w:r>
      <w:r w:rsidR="00E06D47" w:rsidRPr="00A02EDA">
        <w:rPr>
          <w:rFonts w:ascii="Times New Roman" w:hAnsi="Times New Roman" w:cs="Times New Roman"/>
          <w:sz w:val="24"/>
          <w:szCs w:val="24"/>
        </w:rPr>
        <w:t>.</w:t>
      </w:r>
      <w:r w:rsidR="00E06D47">
        <w:rPr>
          <w:rFonts w:ascii="Times New Roman" w:hAnsi="Times New Roman" w:cs="Times New Roman"/>
          <w:sz w:val="24"/>
          <w:szCs w:val="24"/>
        </w:rPr>
        <w:t xml:space="preserve">, &amp; </w:t>
      </w:r>
      <w:proofErr w:type="spellStart"/>
      <w:r w:rsidRPr="00236781">
        <w:rPr>
          <w:rFonts w:ascii="Times New Roman" w:hAnsi="Times New Roman" w:cs="Times New Roman"/>
          <w:sz w:val="24"/>
          <w:szCs w:val="24"/>
        </w:rPr>
        <w:t>Delzon</w:t>
      </w:r>
      <w:proofErr w:type="spellEnd"/>
      <w:r w:rsidRPr="00236781">
        <w:rPr>
          <w:rFonts w:ascii="Times New Roman" w:hAnsi="Times New Roman" w:cs="Times New Roman"/>
          <w:sz w:val="24"/>
          <w:szCs w:val="24"/>
        </w:rPr>
        <w:t>, S.</w:t>
      </w:r>
      <w:r w:rsidR="00992F36">
        <w:rPr>
          <w:rFonts w:ascii="Times New Roman" w:hAnsi="Times New Roman" w:cs="Times New Roman"/>
          <w:sz w:val="24"/>
          <w:szCs w:val="24"/>
        </w:rPr>
        <w:t xml:space="preserve"> (</w:t>
      </w:r>
      <w:r w:rsidRPr="00236781">
        <w:rPr>
          <w:rFonts w:ascii="Times New Roman" w:hAnsi="Times New Roman" w:cs="Times New Roman"/>
          <w:sz w:val="24"/>
          <w:szCs w:val="24"/>
        </w:rPr>
        <w:t>2017</w:t>
      </w:r>
      <w:r w:rsidR="00992F36">
        <w:rPr>
          <w:rFonts w:ascii="Times New Roman" w:hAnsi="Times New Roman" w:cs="Times New Roman"/>
          <w:sz w:val="24"/>
          <w:szCs w:val="24"/>
        </w:rPr>
        <w:t>)</w:t>
      </w:r>
      <w:r w:rsidRPr="00236781">
        <w:rPr>
          <w:rFonts w:ascii="Times New Roman" w:hAnsi="Times New Roman" w:cs="Times New Roman"/>
          <w:sz w:val="24"/>
          <w:szCs w:val="24"/>
        </w:rPr>
        <w:t xml:space="preserve">. Increasing spring temperatures </w:t>
      </w:r>
      <w:proofErr w:type="spellStart"/>
      <w:r w:rsidRPr="00236781">
        <w:rPr>
          <w:rFonts w:ascii="Times New Roman" w:hAnsi="Times New Roman" w:cs="Times New Roman"/>
          <w:sz w:val="24"/>
          <w:szCs w:val="24"/>
        </w:rPr>
        <w:t>favor</w:t>
      </w:r>
      <w:proofErr w:type="spellEnd"/>
      <w:r w:rsidRPr="00236781">
        <w:rPr>
          <w:rFonts w:ascii="Times New Roman" w:hAnsi="Times New Roman" w:cs="Times New Roman"/>
          <w:sz w:val="24"/>
          <w:szCs w:val="24"/>
        </w:rPr>
        <w:t xml:space="preserve"> oak seed production in temperate areas. </w:t>
      </w:r>
      <w:r w:rsidRPr="00BE38E8">
        <w:rPr>
          <w:rFonts w:ascii="Times New Roman" w:hAnsi="Times New Roman" w:cs="Times New Roman"/>
          <w:i/>
          <w:iCs/>
          <w:sz w:val="24"/>
          <w:szCs w:val="24"/>
        </w:rPr>
        <w:t>Scientific Reports</w:t>
      </w:r>
      <w:r w:rsidRPr="00236781">
        <w:rPr>
          <w:rFonts w:ascii="Times New Roman" w:hAnsi="Times New Roman" w:cs="Times New Roman"/>
          <w:sz w:val="24"/>
          <w:szCs w:val="24"/>
        </w:rPr>
        <w:t>, 7(1), 1-8.</w:t>
      </w:r>
    </w:p>
    <w:p w14:paraId="394E26CA" w14:textId="38644AEB" w:rsidR="003835BB" w:rsidRDefault="003835BB" w:rsidP="00B705D6">
      <w:pPr>
        <w:spacing w:after="120" w:line="240" w:lineRule="auto"/>
        <w:ind w:left="284" w:hanging="284"/>
        <w:jc w:val="both"/>
        <w:rPr>
          <w:rFonts w:ascii="Times New Roman" w:hAnsi="Times New Roman" w:cs="Times New Roman"/>
          <w:sz w:val="24"/>
          <w:szCs w:val="24"/>
        </w:rPr>
      </w:pPr>
      <w:r w:rsidRPr="003835BB">
        <w:rPr>
          <w:rFonts w:ascii="Times New Roman" w:hAnsi="Times New Roman" w:cs="Times New Roman"/>
          <w:sz w:val="24"/>
          <w:szCs w:val="24"/>
        </w:rPr>
        <w:t xml:space="preserve">Caldwell, C.R., </w:t>
      </w:r>
      <w:proofErr w:type="spellStart"/>
      <w:r w:rsidRPr="003835BB">
        <w:rPr>
          <w:rFonts w:ascii="Times New Roman" w:hAnsi="Times New Roman" w:cs="Times New Roman"/>
          <w:sz w:val="24"/>
          <w:szCs w:val="24"/>
        </w:rPr>
        <w:t>Britz</w:t>
      </w:r>
      <w:proofErr w:type="spellEnd"/>
      <w:r w:rsidRPr="003835BB">
        <w:rPr>
          <w:rFonts w:ascii="Times New Roman" w:hAnsi="Times New Roman" w:cs="Times New Roman"/>
          <w:sz w:val="24"/>
          <w:szCs w:val="24"/>
        </w:rPr>
        <w:t>, S.J</w:t>
      </w:r>
      <w:r w:rsidR="00E06D47" w:rsidRPr="00A02EDA">
        <w:rPr>
          <w:rFonts w:ascii="Times New Roman" w:hAnsi="Times New Roman" w:cs="Times New Roman"/>
          <w:sz w:val="24"/>
          <w:szCs w:val="24"/>
        </w:rPr>
        <w:t>.</w:t>
      </w:r>
      <w:r w:rsidR="00E06D47">
        <w:rPr>
          <w:rFonts w:ascii="Times New Roman" w:hAnsi="Times New Roman" w:cs="Times New Roman"/>
          <w:sz w:val="24"/>
          <w:szCs w:val="24"/>
        </w:rPr>
        <w:t xml:space="preserve">, &amp; </w:t>
      </w:r>
      <w:proofErr w:type="spellStart"/>
      <w:r w:rsidRPr="003835BB">
        <w:rPr>
          <w:rFonts w:ascii="Times New Roman" w:hAnsi="Times New Roman" w:cs="Times New Roman"/>
          <w:sz w:val="24"/>
          <w:szCs w:val="24"/>
        </w:rPr>
        <w:t>Mirecki</w:t>
      </w:r>
      <w:proofErr w:type="spellEnd"/>
      <w:r w:rsidRPr="003835BB">
        <w:rPr>
          <w:rFonts w:ascii="Times New Roman" w:hAnsi="Times New Roman" w:cs="Times New Roman"/>
          <w:sz w:val="24"/>
          <w:szCs w:val="24"/>
        </w:rPr>
        <w:t>, R.M.</w:t>
      </w:r>
      <w:r w:rsidR="00992F36">
        <w:rPr>
          <w:rFonts w:ascii="Times New Roman" w:hAnsi="Times New Roman" w:cs="Times New Roman"/>
          <w:sz w:val="24"/>
          <w:szCs w:val="24"/>
        </w:rPr>
        <w:t xml:space="preserve"> (</w:t>
      </w:r>
      <w:r w:rsidRPr="003835BB">
        <w:rPr>
          <w:rFonts w:ascii="Times New Roman" w:hAnsi="Times New Roman" w:cs="Times New Roman"/>
          <w:sz w:val="24"/>
          <w:szCs w:val="24"/>
        </w:rPr>
        <w:t>2005</w:t>
      </w:r>
      <w:r w:rsidR="00992F36">
        <w:rPr>
          <w:rFonts w:ascii="Times New Roman" w:hAnsi="Times New Roman" w:cs="Times New Roman"/>
          <w:sz w:val="24"/>
          <w:szCs w:val="24"/>
        </w:rPr>
        <w:t>)</w:t>
      </w:r>
      <w:r w:rsidRPr="003835BB">
        <w:rPr>
          <w:rFonts w:ascii="Times New Roman" w:hAnsi="Times New Roman" w:cs="Times New Roman"/>
          <w:sz w:val="24"/>
          <w:szCs w:val="24"/>
        </w:rPr>
        <w:t xml:space="preserve">. Effect of temperature, elevated carbon dioxide, and drought during seed development on the isoflavone content of dwarf soybean [Glycine max (L.) Merrill] grown in controlled environments. </w:t>
      </w:r>
      <w:r w:rsidRPr="00BE38E8">
        <w:rPr>
          <w:rFonts w:ascii="Times New Roman" w:hAnsi="Times New Roman" w:cs="Times New Roman"/>
          <w:i/>
          <w:iCs/>
          <w:sz w:val="24"/>
          <w:szCs w:val="24"/>
        </w:rPr>
        <w:t>Journal of agricultural and food chemistry</w:t>
      </w:r>
      <w:r w:rsidRPr="003835BB">
        <w:rPr>
          <w:rFonts w:ascii="Times New Roman" w:hAnsi="Times New Roman" w:cs="Times New Roman"/>
          <w:sz w:val="24"/>
          <w:szCs w:val="24"/>
        </w:rPr>
        <w:t>, 53(4), 1125-1129.</w:t>
      </w:r>
    </w:p>
    <w:p w14:paraId="5BCB1024" w14:textId="6D791261" w:rsidR="007B47C7" w:rsidRDefault="007B47C7" w:rsidP="00B705D6">
      <w:pPr>
        <w:spacing w:after="120" w:line="240" w:lineRule="auto"/>
        <w:ind w:left="284" w:hanging="284"/>
        <w:jc w:val="both"/>
        <w:rPr>
          <w:rFonts w:ascii="Times New Roman" w:hAnsi="Times New Roman" w:cs="Times New Roman"/>
          <w:sz w:val="24"/>
          <w:szCs w:val="24"/>
        </w:rPr>
      </w:pPr>
      <w:r w:rsidRPr="007B47C7">
        <w:rPr>
          <w:rFonts w:ascii="Times New Roman" w:hAnsi="Times New Roman" w:cs="Times New Roman"/>
          <w:sz w:val="24"/>
          <w:szCs w:val="24"/>
        </w:rPr>
        <w:t xml:space="preserve">Connell, J.H. (1971). On the role of natural enemies in preventing competitive exclusion in some marine animals and in rain forest trees. </w:t>
      </w:r>
      <w:r w:rsidRPr="00BE38E8">
        <w:rPr>
          <w:rFonts w:ascii="Times New Roman" w:hAnsi="Times New Roman" w:cs="Times New Roman"/>
          <w:i/>
          <w:iCs/>
          <w:sz w:val="24"/>
          <w:szCs w:val="24"/>
        </w:rPr>
        <w:t>Dynamics of populations</w:t>
      </w:r>
      <w:r w:rsidRPr="007B47C7">
        <w:rPr>
          <w:rFonts w:ascii="Times New Roman" w:hAnsi="Times New Roman" w:cs="Times New Roman"/>
          <w:sz w:val="24"/>
          <w:szCs w:val="24"/>
        </w:rPr>
        <w:t>, 298-312.</w:t>
      </w:r>
    </w:p>
    <w:p w14:paraId="78A2E904" w14:textId="30C7310E" w:rsidR="00EF5B26" w:rsidRPr="00B705D6" w:rsidRDefault="00EF5B26">
      <w:pPr>
        <w:spacing w:after="120" w:line="240" w:lineRule="auto"/>
        <w:ind w:left="284" w:hanging="284"/>
        <w:jc w:val="both"/>
        <w:rPr>
          <w:rFonts w:ascii="Times New Roman" w:hAnsi="Times New Roman" w:cs="Times New Roman"/>
          <w:sz w:val="24"/>
          <w:szCs w:val="24"/>
        </w:rPr>
      </w:pPr>
      <w:r w:rsidRPr="00EF5B26">
        <w:rPr>
          <w:rFonts w:ascii="Times New Roman" w:hAnsi="Times New Roman" w:cs="Times New Roman"/>
          <w:sz w:val="24"/>
          <w:szCs w:val="24"/>
        </w:rPr>
        <w:t xml:space="preserve">Culver, D.C. &amp; Beattie, A.J. (1978). Myrmecochory in Viola: dynamics of seed-ant interactions in some West Virginia species. </w:t>
      </w:r>
      <w:r w:rsidRPr="00BE38E8">
        <w:rPr>
          <w:rFonts w:ascii="Times New Roman" w:hAnsi="Times New Roman" w:cs="Times New Roman"/>
          <w:i/>
          <w:iCs/>
          <w:sz w:val="24"/>
          <w:szCs w:val="24"/>
        </w:rPr>
        <w:t>The Journal of Ecology</w:t>
      </w:r>
      <w:r w:rsidRPr="00EF5B26">
        <w:rPr>
          <w:rFonts w:ascii="Times New Roman" w:hAnsi="Times New Roman" w:cs="Times New Roman"/>
          <w:sz w:val="24"/>
          <w:szCs w:val="24"/>
        </w:rPr>
        <w:t>, 66(1), 53-72.</w:t>
      </w:r>
    </w:p>
    <w:p w14:paraId="26D45A12" w14:textId="0E0667D9" w:rsidR="00B705D6" w:rsidRDefault="00510833">
      <w:pPr>
        <w:spacing w:after="120" w:line="240" w:lineRule="auto"/>
        <w:ind w:left="284" w:hanging="284"/>
        <w:jc w:val="both"/>
        <w:rPr>
          <w:rFonts w:ascii="Times New Roman" w:hAnsi="Times New Roman" w:cs="Times New Roman"/>
          <w:color w:val="222222"/>
          <w:sz w:val="24"/>
          <w:szCs w:val="24"/>
          <w:shd w:val="clear" w:color="auto" w:fill="FFFFFF"/>
        </w:rPr>
      </w:pPr>
      <w:r w:rsidRPr="00510833">
        <w:rPr>
          <w:rFonts w:ascii="Times New Roman" w:hAnsi="Times New Roman" w:cs="Times New Roman"/>
          <w:color w:val="222222"/>
          <w:sz w:val="24"/>
          <w:szCs w:val="24"/>
          <w:shd w:val="clear" w:color="auto" w:fill="FFFFFF"/>
        </w:rPr>
        <w:t>Desrochers, A</w:t>
      </w:r>
      <w:r w:rsidR="00E06D47">
        <w:rPr>
          <w:rFonts w:ascii="Times New Roman" w:hAnsi="Times New Roman" w:cs="Times New Roman"/>
          <w:color w:val="222222"/>
          <w:sz w:val="24"/>
          <w:szCs w:val="24"/>
          <w:shd w:val="clear" w:color="auto" w:fill="FFFFFF"/>
        </w:rPr>
        <w:t>.</w:t>
      </w:r>
      <w:r w:rsidRPr="00510833">
        <w:rPr>
          <w:rFonts w:ascii="Times New Roman" w:hAnsi="Times New Roman" w:cs="Times New Roman"/>
          <w:color w:val="222222"/>
          <w:sz w:val="24"/>
          <w:szCs w:val="24"/>
          <w:shd w:val="clear" w:color="auto" w:fill="FFFFFF"/>
        </w:rPr>
        <w:t>M</w:t>
      </w:r>
      <w:r w:rsidR="00E06D47">
        <w:rPr>
          <w:rFonts w:ascii="Times New Roman" w:hAnsi="Times New Roman" w:cs="Times New Roman"/>
          <w:color w:val="222222"/>
          <w:sz w:val="24"/>
          <w:szCs w:val="24"/>
          <w:shd w:val="clear" w:color="auto" w:fill="FFFFFF"/>
        </w:rPr>
        <w:t>.</w:t>
      </w:r>
      <w:r w:rsidRPr="00510833">
        <w:rPr>
          <w:rFonts w:ascii="Times New Roman" w:hAnsi="Times New Roman" w:cs="Times New Roman"/>
          <w:color w:val="222222"/>
          <w:sz w:val="24"/>
          <w:szCs w:val="24"/>
          <w:shd w:val="clear" w:color="auto" w:fill="FFFFFF"/>
        </w:rPr>
        <w:t>, Bain, J</w:t>
      </w:r>
      <w:r w:rsidR="00E06D47">
        <w:rPr>
          <w:rFonts w:ascii="Times New Roman" w:hAnsi="Times New Roman" w:cs="Times New Roman"/>
          <w:color w:val="222222"/>
          <w:sz w:val="24"/>
          <w:szCs w:val="24"/>
          <w:shd w:val="clear" w:color="auto" w:fill="FFFFFF"/>
        </w:rPr>
        <w:t>.</w:t>
      </w:r>
      <w:r w:rsidRPr="00510833">
        <w:rPr>
          <w:rFonts w:ascii="Times New Roman" w:hAnsi="Times New Roman" w:cs="Times New Roman"/>
          <w:color w:val="222222"/>
          <w:sz w:val="24"/>
          <w:szCs w:val="24"/>
          <w:shd w:val="clear" w:color="auto" w:fill="FFFFFF"/>
        </w:rPr>
        <w:t>F</w:t>
      </w:r>
      <w:r w:rsidR="00E06D47">
        <w:rPr>
          <w:rFonts w:ascii="Times New Roman" w:hAnsi="Times New Roman" w:cs="Times New Roman"/>
          <w:color w:val="222222"/>
          <w:sz w:val="24"/>
          <w:szCs w:val="24"/>
          <w:shd w:val="clear" w:color="auto" w:fill="FFFFFF"/>
        </w:rPr>
        <w:t>.</w:t>
      </w:r>
      <w:r w:rsidRPr="00510833">
        <w:rPr>
          <w:rFonts w:ascii="Times New Roman" w:hAnsi="Times New Roman" w:cs="Times New Roman"/>
          <w:color w:val="222222"/>
          <w:sz w:val="24"/>
          <w:szCs w:val="24"/>
          <w:shd w:val="clear" w:color="auto" w:fill="FFFFFF"/>
        </w:rPr>
        <w:t>, &amp; Warwick, S</w:t>
      </w:r>
      <w:r w:rsidR="00E06D47">
        <w:rPr>
          <w:rFonts w:ascii="Times New Roman" w:hAnsi="Times New Roman" w:cs="Times New Roman"/>
          <w:color w:val="222222"/>
          <w:sz w:val="24"/>
          <w:szCs w:val="24"/>
          <w:shd w:val="clear" w:color="auto" w:fill="FFFFFF"/>
        </w:rPr>
        <w:t>.</w:t>
      </w:r>
      <w:r w:rsidRPr="00510833">
        <w:rPr>
          <w:rFonts w:ascii="Times New Roman" w:hAnsi="Times New Roman" w:cs="Times New Roman"/>
          <w:color w:val="222222"/>
          <w:sz w:val="24"/>
          <w:szCs w:val="24"/>
          <w:shd w:val="clear" w:color="auto" w:fill="FFFFFF"/>
        </w:rPr>
        <w:t>I</w:t>
      </w:r>
      <w:r w:rsidR="00E06D47">
        <w:rPr>
          <w:rFonts w:ascii="Times New Roman" w:hAnsi="Times New Roman" w:cs="Times New Roman"/>
          <w:color w:val="222222"/>
          <w:sz w:val="24"/>
          <w:szCs w:val="24"/>
          <w:shd w:val="clear" w:color="auto" w:fill="FFFFFF"/>
        </w:rPr>
        <w:t>.</w:t>
      </w:r>
      <w:r w:rsidRPr="00510833">
        <w:rPr>
          <w:rFonts w:ascii="Times New Roman" w:hAnsi="Times New Roman" w:cs="Times New Roman"/>
          <w:color w:val="222222"/>
          <w:sz w:val="24"/>
          <w:szCs w:val="24"/>
          <w:shd w:val="clear" w:color="auto" w:fill="FFFFFF"/>
        </w:rPr>
        <w:t xml:space="preserve"> (1988). The Biology of Canadian Weeds.: 89. Carduus nutans L. and Carduus </w:t>
      </w:r>
      <w:proofErr w:type="spellStart"/>
      <w:r w:rsidRPr="00510833">
        <w:rPr>
          <w:rFonts w:ascii="Times New Roman" w:hAnsi="Times New Roman" w:cs="Times New Roman"/>
          <w:color w:val="222222"/>
          <w:sz w:val="24"/>
          <w:szCs w:val="24"/>
          <w:shd w:val="clear" w:color="auto" w:fill="FFFFFF"/>
        </w:rPr>
        <w:t>acanthoides</w:t>
      </w:r>
      <w:proofErr w:type="spellEnd"/>
      <w:r w:rsidRPr="00510833">
        <w:rPr>
          <w:rFonts w:ascii="Times New Roman" w:hAnsi="Times New Roman" w:cs="Times New Roman"/>
          <w:color w:val="222222"/>
          <w:sz w:val="24"/>
          <w:szCs w:val="24"/>
          <w:shd w:val="clear" w:color="auto" w:fill="FFFFFF"/>
        </w:rPr>
        <w:t xml:space="preserve"> L. </w:t>
      </w:r>
      <w:r w:rsidRPr="00BE38E8">
        <w:rPr>
          <w:rFonts w:ascii="Times New Roman" w:hAnsi="Times New Roman" w:cs="Times New Roman"/>
          <w:i/>
          <w:iCs/>
          <w:color w:val="222222"/>
          <w:sz w:val="24"/>
          <w:szCs w:val="24"/>
          <w:shd w:val="clear" w:color="auto" w:fill="FFFFFF"/>
        </w:rPr>
        <w:t>Canadian Journal of Plant Science</w:t>
      </w:r>
      <w:r w:rsidRPr="00510833">
        <w:rPr>
          <w:rFonts w:ascii="Times New Roman" w:hAnsi="Times New Roman" w:cs="Times New Roman"/>
          <w:color w:val="222222"/>
          <w:sz w:val="24"/>
          <w:szCs w:val="24"/>
          <w:shd w:val="clear" w:color="auto" w:fill="FFFFFF"/>
        </w:rPr>
        <w:t>, 68(4), 1053-1068.</w:t>
      </w:r>
    </w:p>
    <w:p w14:paraId="16E14271" w14:textId="19181FE0" w:rsidR="00B31113" w:rsidRDefault="00B31113"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B31113">
        <w:rPr>
          <w:rFonts w:ascii="Times New Roman" w:hAnsi="Times New Roman" w:cs="Times New Roman"/>
          <w:color w:val="222222"/>
          <w:sz w:val="24"/>
          <w:szCs w:val="24"/>
          <w:shd w:val="clear" w:color="auto" w:fill="FFFFFF"/>
        </w:rPr>
        <w:t>Edwards, G., Clark, H</w:t>
      </w:r>
      <w:r w:rsidR="00E06D47" w:rsidRPr="00A02EDA">
        <w:rPr>
          <w:rFonts w:ascii="Times New Roman" w:hAnsi="Times New Roman" w:cs="Times New Roman"/>
          <w:sz w:val="24"/>
          <w:szCs w:val="24"/>
        </w:rPr>
        <w:t>.</w:t>
      </w:r>
      <w:r w:rsidR="00E06D47">
        <w:rPr>
          <w:rFonts w:ascii="Times New Roman" w:hAnsi="Times New Roman" w:cs="Times New Roman"/>
          <w:sz w:val="24"/>
          <w:szCs w:val="24"/>
        </w:rPr>
        <w:t xml:space="preserve">, &amp; </w:t>
      </w:r>
      <w:r w:rsidRPr="00B31113">
        <w:rPr>
          <w:rFonts w:ascii="Times New Roman" w:hAnsi="Times New Roman" w:cs="Times New Roman"/>
          <w:color w:val="222222"/>
          <w:sz w:val="24"/>
          <w:szCs w:val="24"/>
          <w:shd w:val="clear" w:color="auto" w:fill="FFFFFF"/>
        </w:rPr>
        <w:t>Newton, P.</w:t>
      </w:r>
      <w:r w:rsidR="00992F36">
        <w:rPr>
          <w:rFonts w:ascii="Times New Roman" w:hAnsi="Times New Roman" w:cs="Times New Roman"/>
          <w:color w:val="222222"/>
          <w:sz w:val="24"/>
          <w:szCs w:val="24"/>
          <w:shd w:val="clear" w:color="auto" w:fill="FFFFFF"/>
        </w:rPr>
        <w:t xml:space="preserve"> (</w:t>
      </w:r>
      <w:r w:rsidRPr="00B31113">
        <w:rPr>
          <w:rFonts w:ascii="Times New Roman" w:hAnsi="Times New Roman" w:cs="Times New Roman"/>
          <w:color w:val="222222"/>
          <w:sz w:val="24"/>
          <w:szCs w:val="24"/>
          <w:shd w:val="clear" w:color="auto" w:fill="FFFFFF"/>
        </w:rPr>
        <w:t>2001</w:t>
      </w:r>
      <w:r w:rsidR="00992F36">
        <w:rPr>
          <w:rFonts w:ascii="Times New Roman" w:hAnsi="Times New Roman" w:cs="Times New Roman"/>
          <w:color w:val="222222"/>
          <w:sz w:val="24"/>
          <w:szCs w:val="24"/>
          <w:shd w:val="clear" w:color="auto" w:fill="FFFFFF"/>
        </w:rPr>
        <w:t>)</w:t>
      </w:r>
      <w:r w:rsidRPr="00B31113">
        <w:rPr>
          <w:rFonts w:ascii="Times New Roman" w:hAnsi="Times New Roman" w:cs="Times New Roman"/>
          <w:color w:val="222222"/>
          <w:sz w:val="24"/>
          <w:szCs w:val="24"/>
          <w:shd w:val="clear" w:color="auto" w:fill="FFFFFF"/>
        </w:rPr>
        <w:t xml:space="preserve">. The effects of elevated CO2 on seed production and seedling recruitment in a sheep-grazed pasture. </w:t>
      </w:r>
      <w:proofErr w:type="spellStart"/>
      <w:r w:rsidRPr="00BE38E8">
        <w:rPr>
          <w:rFonts w:ascii="Times New Roman" w:hAnsi="Times New Roman" w:cs="Times New Roman"/>
          <w:i/>
          <w:iCs/>
          <w:color w:val="222222"/>
          <w:sz w:val="24"/>
          <w:szCs w:val="24"/>
          <w:shd w:val="clear" w:color="auto" w:fill="FFFFFF"/>
        </w:rPr>
        <w:t>Oecologia</w:t>
      </w:r>
      <w:proofErr w:type="spellEnd"/>
      <w:r w:rsidRPr="00B31113">
        <w:rPr>
          <w:rFonts w:ascii="Times New Roman" w:hAnsi="Times New Roman" w:cs="Times New Roman"/>
          <w:color w:val="222222"/>
          <w:sz w:val="24"/>
          <w:szCs w:val="24"/>
          <w:shd w:val="clear" w:color="auto" w:fill="FFFFFF"/>
        </w:rPr>
        <w:t>, 127(3), 383-394.</w:t>
      </w:r>
    </w:p>
    <w:p w14:paraId="6D8AB863" w14:textId="27F52ED7" w:rsidR="00497079" w:rsidRDefault="00497079"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497079">
        <w:rPr>
          <w:rFonts w:ascii="Times New Roman" w:hAnsi="Times New Roman" w:cs="Times New Roman"/>
          <w:color w:val="222222"/>
          <w:sz w:val="24"/>
          <w:szCs w:val="24"/>
          <w:shd w:val="clear" w:color="auto" w:fill="FFFFFF"/>
        </w:rPr>
        <w:t>Edwards, W., Dunlop, M</w:t>
      </w:r>
      <w:r w:rsidR="00E06D47" w:rsidRPr="00A02EDA">
        <w:rPr>
          <w:rFonts w:ascii="Times New Roman" w:hAnsi="Times New Roman" w:cs="Times New Roman"/>
          <w:sz w:val="24"/>
          <w:szCs w:val="24"/>
        </w:rPr>
        <w:t>.</w:t>
      </w:r>
      <w:r w:rsidR="00E06D47">
        <w:rPr>
          <w:rFonts w:ascii="Times New Roman" w:hAnsi="Times New Roman" w:cs="Times New Roman"/>
          <w:sz w:val="24"/>
          <w:szCs w:val="24"/>
        </w:rPr>
        <w:t xml:space="preserve">, &amp; </w:t>
      </w:r>
      <w:proofErr w:type="spellStart"/>
      <w:r w:rsidRPr="00497079">
        <w:rPr>
          <w:rFonts w:ascii="Times New Roman" w:hAnsi="Times New Roman" w:cs="Times New Roman"/>
          <w:color w:val="222222"/>
          <w:sz w:val="24"/>
          <w:szCs w:val="24"/>
          <w:shd w:val="clear" w:color="auto" w:fill="FFFFFF"/>
        </w:rPr>
        <w:t>Rodgerson</w:t>
      </w:r>
      <w:proofErr w:type="spellEnd"/>
      <w:r w:rsidRPr="00497079">
        <w:rPr>
          <w:rFonts w:ascii="Times New Roman" w:hAnsi="Times New Roman" w:cs="Times New Roman"/>
          <w:color w:val="222222"/>
          <w:sz w:val="24"/>
          <w:szCs w:val="24"/>
          <w:shd w:val="clear" w:color="auto" w:fill="FFFFFF"/>
        </w:rPr>
        <w:t>, L.</w:t>
      </w:r>
      <w:r w:rsidR="00992F36">
        <w:rPr>
          <w:rFonts w:ascii="Times New Roman" w:hAnsi="Times New Roman" w:cs="Times New Roman"/>
          <w:color w:val="222222"/>
          <w:sz w:val="24"/>
          <w:szCs w:val="24"/>
          <w:shd w:val="clear" w:color="auto" w:fill="FFFFFF"/>
        </w:rPr>
        <w:t xml:space="preserve"> (</w:t>
      </w:r>
      <w:r w:rsidRPr="00497079">
        <w:rPr>
          <w:rFonts w:ascii="Times New Roman" w:hAnsi="Times New Roman" w:cs="Times New Roman"/>
          <w:color w:val="222222"/>
          <w:sz w:val="24"/>
          <w:szCs w:val="24"/>
          <w:shd w:val="clear" w:color="auto" w:fill="FFFFFF"/>
        </w:rPr>
        <w:t>2006</w:t>
      </w:r>
      <w:r w:rsidR="00992F36">
        <w:rPr>
          <w:rFonts w:ascii="Times New Roman" w:hAnsi="Times New Roman" w:cs="Times New Roman"/>
          <w:color w:val="222222"/>
          <w:sz w:val="24"/>
          <w:szCs w:val="24"/>
          <w:shd w:val="clear" w:color="auto" w:fill="FFFFFF"/>
        </w:rPr>
        <w:t>)</w:t>
      </w:r>
      <w:r w:rsidRPr="00497079">
        <w:rPr>
          <w:rFonts w:ascii="Times New Roman" w:hAnsi="Times New Roman" w:cs="Times New Roman"/>
          <w:color w:val="222222"/>
          <w:sz w:val="24"/>
          <w:szCs w:val="24"/>
          <w:shd w:val="clear" w:color="auto" w:fill="FFFFFF"/>
        </w:rPr>
        <w:t xml:space="preserve">. The evolution of rewards: seed dispersal, seed size and </w:t>
      </w:r>
      <w:proofErr w:type="spellStart"/>
      <w:r w:rsidRPr="00497079">
        <w:rPr>
          <w:rFonts w:ascii="Times New Roman" w:hAnsi="Times New Roman" w:cs="Times New Roman"/>
          <w:color w:val="222222"/>
          <w:sz w:val="24"/>
          <w:szCs w:val="24"/>
          <w:shd w:val="clear" w:color="auto" w:fill="FFFFFF"/>
        </w:rPr>
        <w:t>elaiosome</w:t>
      </w:r>
      <w:proofErr w:type="spellEnd"/>
      <w:r w:rsidRPr="00497079">
        <w:rPr>
          <w:rFonts w:ascii="Times New Roman" w:hAnsi="Times New Roman" w:cs="Times New Roman"/>
          <w:color w:val="222222"/>
          <w:sz w:val="24"/>
          <w:szCs w:val="24"/>
          <w:shd w:val="clear" w:color="auto" w:fill="FFFFFF"/>
        </w:rPr>
        <w:t xml:space="preserve"> size. </w:t>
      </w:r>
      <w:r w:rsidRPr="00BE38E8">
        <w:rPr>
          <w:rFonts w:ascii="Times New Roman" w:hAnsi="Times New Roman" w:cs="Times New Roman"/>
          <w:i/>
          <w:iCs/>
          <w:color w:val="222222"/>
          <w:sz w:val="24"/>
          <w:szCs w:val="24"/>
          <w:shd w:val="clear" w:color="auto" w:fill="FFFFFF"/>
        </w:rPr>
        <w:t>Journal of Ecology</w:t>
      </w:r>
      <w:r w:rsidRPr="00497079">
        <w:rPr>
          <w:rFonts w:ascii="Times New Roman" w:hAnsi="Times New Roman" w:cs="Times New Roman"/>
          <w:color w:val="222222"/>
          <w:sz w:val="24"/>
          <w:szCs w:val="24"/>
          <w:shd w:val="clear" w:color="auto" w:fill="FFFFFF"/>
        </w:rPr>
        <w:t>, 94(3), 687-694.</w:t>
      </w:r>
    </w:p>
    <w:p w14:paraId="7A11EF40" w14:textId="056E6BD0" w:rsidR="00AA33F4" w:rsidRDefault="00AA33F4"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AA33F4">
        <w:rPr>
          <w:rFonts w:ascii="Times New Roman" w:hAnsi="Times New Roman" w:cs="Times New Roman"/>
          <w:color w:val="222222"/>
          <w:sz w:val="24"/>
          <w:szCs w:val="24"/>
          <w:shd w:val="clear" w:color="auto" w:fill="FFFFFF"/>
        </w:rPr>
        <w:t>Fischer, C</w:t>
      </w:r>
      <w:r w:rsidR="00E06D47" w:rsidRPr="00A02EDA">
        <w:rPr>
          <w:rFonts w:ascii="Times New Roman" w:hAnsi="Times New Roman" w:cs="Times New Roman"/>
          <w:sz w:val="24"/>
          <w:szCs w:val="24"/>
        </w:rPr>
        <w:t>.</w:t>
      </w:r>
      <w:r w:rsidR="00E06D47">
        <w:rPr>
          <w:rFonts w:ascii="Times New Roman" w:hAnsi="Times New Roman" w:cs="Times New Roman"/>
          <w:sz w:val="24"/>
          <w:szCs w:val="24"/>
        </w:rPr>
        <w:t xml:space="preserve"> &amp; </w:t>
      </w:r>
      <w:proofErr w:type="spellStart"/>
      <w:r w:rsidRPr="00AA33F4">
        <w:rPr>
          <w:rFonts w:ascii="Times New Roman" w:hAnsi="Times New Roman" w:cs="Times New Roman"/>
          <w:color w:val="222222"/>
          <w:sz w:val="24"/>
          <w:szCs w:val="24"/>
          <w:shd w:val="clear" w:color="auto" w:fill="FFFFFF"/>
        </w:rPr>
        <w:t>Türke</w:t>
      </w:r>
      <w:proofErr w:type="spellEnd"/>
      <w:r w:rsidRPr="00AA33F4">
        <w:rPr>
          <w:rFonts w:ascii="Times New Roman" w:hAnsi="Times New Roman" w:cs="Times New Roman"/>
          <w:color w:val="222222"/>
          <w:sz w:val="24"/>
          <w:szCs w:val="24"/>
          <w:shd w:val="clear" w:color="auto" w:fill="FFFFFF"/>
        </w:rPr>
        <w:t>, M.</w:t>
      </w:r>
      <w:r w:rsidR="00992F36">
        <w:rPr>
          <w:rFonts w:ascii="Times New Roman" w:hAnsi="Times New Roman" w:cs="Times New Roman"/>
          <w:color w:val="222222"/>
          <w:sz w:val="24"/>
          <w:szCs w:val="24"/>
          <w:shd w:val="clear" w:color="auto" w:fill="FFFFFF"/>
        </w:rPr>
        <w:t xml:space="preserve"> (</w:t>
      </w:r>
      <w:r w:rsidRPr="00AA33F4">
        <w:rPr>
          <w:rFonts w:ascii="Times New Roman" w:hAnsi="Times New Roman" w:cs="Times New Roman"/>
          <w:color w:val="222222"/>
          <w:sz w:val="24"/>
          <w:szCs w:val="24"/>
          <w:shd w:val="clear" w:color="auto" w:fill="FFFFFF"/>
        </w:rPr>
        <w:t>2016</w:t>
      </w:r>
      <w:r w:rsidR="00992F36">
        <w:rPr>
          <w:rFonts w:ascii="Times New Roman" w:hAnsi="Times New Roman" w:cs="Times New Roman"/>
          <w:color w:val="222222"/>
          <w:sz w:val="24"/>
          <w:szCs w:val="24"/>
          <w:shd w:val="clear" w:color="auto" w:fill="FFFFFF"/>
        </w:rPr>
        <w:t>)</w:t>
      </w:r>
      <w:r w:rsidRPr="00AA33F4">
        <w:rPr>
          <w:rFonts w:ascii="Times New Roman" w:hAnsi="Times New Roman" w:cs="Times New Roman"/>
          <w:color w:val="222222"/>
          <w:sz w:val="24"/>
          <w:szCs w:val="24"/>
          <w:shd w:val="clear" w:color="auto" w:fill="FFFFFF"/>
        </w:rPr>
        <w:t xml:space="preserve">. Seed preferences by rodents in the </w:t>
      </w:r>
      <w:proofErr w:type="spellStart"/>
      <w:r w:rsidRPr="00AA33F4">
        <w:rPr>
          <w:rFonts w:ascii="Times New Roman" w:hAnsi="Times New Roman" w:cs="Times New Roman"/>
          <w:color w:val="222222"/>
          <w:sz w:val="24"/>
          <w:szCs w:val="24"/>
          <w:shd w:val="clear" w:color="auto" w:fill="FFFFFF"/>
        </w:rPr>
        <w:t>agri</w:t>
      </w:r>
      <w:proofErr w:type="spellEnd"/>
      <w:r w:rsidRPr="00AA33F4">
        <w:rPr>
          <w:rFonts w:ascii="Times New Roman" w:hAnsi="Times New Roman" w:cs="Times New Roman"/>
          <w:color w:val="222222"/>
          <w:sz w:val="24"/>
          <w:szCs w:val="24"/>
          <w:shd w:val="clear" w:color="auto" w:fill="FFFFFF"/>
        </w:rPr>
        <w:t xml:space="preserve">‐environment and implications for biological weed control. </w:t>
      </w:r>
      <w:r w:rsidRPr="00BE38E8">
        <w:rPr>
          <w:rFonts w:ascii="Times New Roman" w:hAnsi="Times New Roman" w:cs="Times New Roman"/>
          <w:i/>
          <w:iCs/>
          <w:color w:val="222222"/>
          <w:sz w:val="24"/>
          <w:szCs w:val="24"/>
          <w:shd w:val="clear" w:color="auto" w:fill="FFFFFF"/>
        </w:rPr>
        <w:t>Ecology and evolution</w:t>
      </w:r>
      <w:r w:rsidRPr="00AA33F4">
        <w:rPr>
          <w:rFonts w:ascii="Times New Roman" w:hAnsi="Times New Roman" w:cs="Times New Roman"/>
          <w:color w:val="222222"/>
          <w:sz w:val="24"/>
          <w:szCs w:val="24"/>
          <w:shd w:val="clear" w:color="auto" w:fill="FFFFFF"/>
        </w:rPr>
        <w:t>, 6(16), 5796-5807.</w:t>
      </w:r>
    </w:p>
    <w:p w14:paraId="580B7E70" w14:textId="316C7770" w:rsidR="006D0C19" w:rsidRDefault="006D0C19"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6D0C19">
        <w:rPr>
          <w:rFonts w:ascii="Times New Roman" w:hAnsi="Times New Roman" w:cs="Times New Roman"/>
          <w:color w:val="222222"/>
          <w:sz w:val="24"/>
          <w:szCs w:val="24"/>
          <w:shd w:val="clear" w:color="auto" w:fill="FFFFFF"/>
        </w:rPr>
        <w:t>Gómez, J.M., Puerta-</w:t>
      </w:r>
      <w:proofErr w:type="spellStart"/>
      <w:r w:rsidRPr="006D0C19">
        <w:rPr>
          <w:rFonts w:ascii="Times New Roman" w:hAnsi="Times New Roman" w:cs="Times New Roman"/>
          <w:color w:val="222222"/>
          <w:sz w:val="24"/>
          <w:szCs w:val="24"/>
          <w:shd w:val="clear" w:color="auto" w:fill="FFFFFF"/>
        </w:rPr>
        <w:t>Piñero</w:t>
      </w:r>
      <w:proofErr w:type="spellEnd"/>
      <w:r w:rsidRPr="006D0C19">
        <w:rPr>
          <w:rFonts w:ascii="Times New Roman" w:hAnsi="Times New Roman" w:cs="Times New Roman"/>
          <w:color w:val="222222"/>
          <w:sz w:val="24"/>
          <w:szCs w:val="24"/>
          <w:shd w:val="clear" w:color="auto" w:fill="FFFFFF"/>
        </w:rPr>
        <w:t>, C</w:t>
      </w:r>
      <w:r w:rsidR="00E06D47" w:rsidRPr="00A02EDA">
        <w:rPr>
          <w:rFonts w:ascii="Times New Roman" w:hAnsi="Times New Roman" w:cs="Times New Roman"/>
          <w:sz w:val="24"/>
          <w:szCs w:val="24"/>
        </w:rPr>
        <w:t>.</w:t>
      </w:r>
      <w:r w:rsidR="00E06D47">
        <w:rPr>
          <w:rFonts w:ascii="Times New Roman" w:hAnsi="Times New Roman" w:cs="Times New Roman"/>
          <w:sz w:val="24"/>
          <w:szCs w:val="24"/>
        </w:rPr>
        <w:t xml:space="preserve">, &amp; </w:t>
      </w:r>
      <w:r w:rsidRPr="006D0C19">
        <w:rPr>
          <w:rFonts w:ascii="Times New Roman" w:hAnsi="Times New Roman" w:cs="Times New Roman"/>
          <w:color w:val="222222"/>
          <w:sz w:val="24"/>
          <w:szCs w:val="24"/>
          <w:shd w:val="clear" w:color="auto" w:fill="FFFFFF"/>
        </w:rPr>
        <w:t>Schupp, E.W.</w:t>
      </w:r>
      <w:r w:rsidR="00992F36">
        <w:rPr>
          <w:rFonts w:ascii="Times New Roman" w:hAnsi="Times New Roman" w:cs="Times New Roman"/>
          <w:color w:val="222222"/>
          <w:sz w:val="24"/>
          <w:szCs w:val="24"/>
          <w:shd w:val="clear" w:color="auto" w:fill="FFFFFF"/>
        </w:rPr>
        <w:t xml:space="preserve"> (</w:t>
      </w:r>
      <w:r w:rsidRPr="006D0C19">
        <w:rPr>
          <w:rFonts w:ascii="Times New Roman" w:hAnsi="Times New Roman" w:cs="Times New Roman"/>
          <w:color w:val="222222"/>
          <w:sz w:val="24"/>
          <w:szCs w:val="24"/>
          <w:shd w:val="clear" w:color="auto" w:fill="FFFFFF"/>
        </w:rPr>
        <w:t>2008</w:t>
      </w:r>
      <w:r w:rsidR="00992F36">
        <w:rPr>
          <w:rFonts w:ascii="Times New Roman" w:hAnsi="Times New Roman" w:cs="Times New Roman"/>
          <w:color w:val="222222"/>
          <w:sz w:val="24"/>
          <w:szCs w:val="24"/>
          <w:shd w:val="clear" w:color="auto" w:fill="FFFFFF"/>
        </w:rPr>
        <w:t>)</w:t>
      </w:r>
      <w:r w:rsidRPr="006D0C19">
        <w:rPr>
          <w:rFonts w:ascii="Times New Roman" w:hAnsi="Times New Roman" w:cs="Times New Roman"/>
          <w:color w:val="222222"/>
          <w:sz w:val="24"/>
          <w:szCs w:val="24"/>
          <w:shd w:val="clear" w:color="auto" w:fill="FFFFFF"/>
        </w:rPr>
        <w:t xml:space="preserve">. Effectiveness of rodents as local seed dispersers of Holm oaks. </w:t>
      </w:r>
      <w:proofErr w:type="spellStart"/>
      <w:r w:rsidRPr="00BE38E8">
        <w:rPr>
          <w:rFonts w:ascii="Times New Roman" w:hAnsi="Times New Roman" w:cs="Times New Roman"/>
          <w:i/>
          <w:iCs/>
          <w:color w:val="222222"/>
          <w:sz w:val="24"/>
          <w:szCs w:val="24"/>
          <w:shd w:val="clear" w:color="auto" w:fill="FFFFFF"/>
        </w:rPr>
        <w:t>Oecologia</w:t>
      </w:r>
      <w:proofErr w:type="spellEnd"/>
      <w:r w:rsidRPr="006D0C19">
        <w:rPr>
          <w:rFonts w:ascii="Times New Roman" w:hAnsi="Times New Roman" w:cs="Times New Roman"/>
          <w:color w:val="222222"/>
          <w:sz w:val="24"/>
          <w:szCs w:val="24"/>
          <w:shd w:val="clear" w:color="auto" w:fill="FFFFFF"/>
        </w:rPr>
        <w:t>, 155(3), 529-537.</w:t>
      </w:r>
    </w:p>
    <w:p w14:paraId="0FD9454B" w14:textId="6106E6DB" w:rsidR="00B26FC5" w:rsidRDefault="00B26FC5"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B26FC5">
        <w:rPr>
          <w:rFonts w:ascii="Times New Roman" w:hAnsi="Times New Roman" w:cs="Times New Roman"/>
          <w:color w:val="222222"/>
          <w:sz w:val="24"/>
          <w:szCs w:val="24"/>
          <w:shd w:val="clear" w:color="auto" w:fill="FFFFFF"/>
        </w:rPr>
        <w:t xml:space="preserve">Griffiths, H.M., Ashton, L.A., Walker, A.E., Hasan, F., Evans, T.A., </w:t>
      </w:r>
      <w:proofErr w:type="spellStart"/>
      <w:r w:rsidRPr="00B26FC5">
        <w:rPr>
          <w:rFonts w:ascii="Times New Roman" w:hAnsi="Times New Roman" w:cs="Times New Roman"/>
          <w:color w:val="222222"/>
          <w:sz w:val="24"/>
          <w:szCs w:val="24"/>
          <w:shd w:val="clear" w:color="auto" w:fill="FFFFFF"/>
        </w:rPr>
        <w:t>Eggleton</w:t>
      </w:r>
      <w:proofErr w:type="spellEnd"/>
      <w:r w:rsidRPr="00B26FC5">
        <w:rPr>
          <w:rFonts w:ascii="Times New Roman" w:hAnsi="Times New Roman" w:cs="Times New Roman"/>
          <w:color w:val="222222"/>
          <w:sz w:val="24"/>
          <w:szCs w:val="24"/>
          <w:shd w:val="clear" w:color="auto" w:fill="FFFFFF"/>
        </w:rPr>
        <w:t>, P</w:t>
      </w:r>
      <w:r w:rsidR="00E06D47" w:rsidRPr="00A02EDA">
        <w:rPr>
          <w:rFonts w:ascii="Times New Roman" w:hAnsi="Times New Roman" w:cs="Times New Roman"/>
          <w:sz w:val="24"/>
          <w:szCs w:val="24"/>
        </w:rPr>
        <w:t>.</w:t>
      </w:r>
      <w:r w:rsidR="00E06D47">
        <w:rPr>
          <w:rFonts w:ascii="Times New Roman" w:hAnsi="Times New Roman" w:cs="Times New Roman"/>
          <w:sz w:val="24"/>
          <w:szCs w:val="24"/>
        </w:rPr>
        <w:t xml:space="preserve">, &amp; </w:t>
      </w:r>
      <w:r w:rsidRPr="00B26FC5">
        <w:rPr>
          <w:rFonts w:ascii="Times New Roman" w:hAnsi="Times New Roman" w:cs="Times New Roman"/>
          <w:color w:val="222222"/>
          <w:sz w:val="24"/>
          <w:szCs w:val="24"/>
          <w:shd w:val="clear" w:color="auto" w:fill="FFFFFF"/>
        </w:rPr>
        <w:t>Parr, C.L.</w:t>
      </w:r>
      <w:r w:rsidR="00992F36">
        <w:rPr>
          <w:rFonts w:ascii="Times New Roman" w:hAnsi="Times New Roman" w:cs="Times New Roman"/>
          <w:color w:val="222222"/>
          <w:sz w:val="24"/>
          <w:szCs w:val="24"/>
          <w:shd w:val="clear" w:color="auto" w:fill="FFFFFF"/>
        </w:rPr>
        <w:t xml:space="preserve"> (</w:t>
      </w:r>
      <w:r w:rsidRPr="00B26FC5">
        <w:rPr>
          <w:rFonts w:ascii="Times New Roman" w:hAnsi="Times New Roman" w:cs="Times New Roman"/>
          <w:color w:val="222222"/>
          <w:sz w:val="24"/>
          <w:szCs w:val="24"/>
          <w:shd w:val="clear" w:color="auto" w:fill="FFFFFF"/>
        </w:rPr>
        <w:t>2018</w:t>
      </w:r>
      <w:r w:rsidR="00992F36">
        <w:rPr>
          <w:rFonts w:ascii="Times New Roman" w:hAnsi="Times New Roman" w:cs="Times New Roman"/>
          <w:color w:val="222222"/>
          <w:sz w:val="24"/>
          <w:szCs w:val="24"/>
          <w:shd w:val="clear" w:color="auto" w:fill="FFFFFF"/>
        </w:rPr>
        <w:t>)</w:t>
      </w:r>
      <w:r w:rsidRPr="00B26FC5">
        <w:rPr>
          <w:rFonts w:ascii="Times New Roman" w:hAnsi="Times New Roman" w:cs="Times New Roman"/>
          <w:color w:val="222222"/>
          <w:sz w:val="24"/>
          <w:szCs w:val="24"/>
          <w:shd w:val="clear" w:color="auto" w:fill="FFFFFF"/>
        </w:rPr>
        <w:t xml:space="preserve">. Ants are the major agents of resource removal from tropical rainforests. </w:t>
      </w:r>
      <w:r w:rsidRPr="00BE38E8">
        <w:rPr>
          <w:rFonts w:ascii="Times New Roman" w:hAnsi="Times New Roman" w:cs="Times New Roman"/>
          <w:i/>
          <w:iCs/>
          <w:color w:val="222222"/>
          <w:sz w:val="24"/>
          <w:szCs w:val="24"/>
          <w:shd w:val="clear" w:color="auto" w:fill="FFFFFF"/>
        </w:rPr>
        <w:t>Journal of Animal Ecology</w:t>
      </w:r>
      <w:r w:rsidRPr="00B26FC5">
        <w:rPr>
          <w:rFonts w:ascii="Times New Roman" w:hAnsi="Times New Roman" w:cs="Times New Roman"/>
          <w:color w:val="222222"/>
          <w:sz w:val="24"/>
          <w:szCs w:val="24"/>
          <w:shd w:val="clear" w:color="auto" w:fill="FFFFFF"/>
        </w:rPr>
        <w:t>, 87(1), 293-300.</w:t>
      </w:r>
    </w:p>
    <w:p w14:paraId="3EA90A28" w14:textId="4F288ED7" w:rsidR="00C05AC4" w:rsidRDefault="00C05AC4" w:rsidP="00B705D6">
      <w:pPr>
        <w:spacing w:after="120" w:line="240" w:lineRule="auto"/>
        <w:ind w:left="284" w:hanging="284"/>
        <w:jc w:val="both"/>
        <w:rPr>
          <w:rFonts w:ascii="Times New Roman" w:hAnsi="Times New Roman" w:cs="Times New Roman"/>
          <w:color w:val="222222"/>
          <w:sz w:val="24"/>
          <w:szCs w:val="24"/>
          <w:shd w:val="clear" w:color="auto" w:fill="FFFFFF"/>
        </w:rPr>
      </w:pPr>
      <w:proofErr w:type="spellStart"/>
      <w:r w:rsidRPr="00BE38E8">
        <w:rPr>
          <w:rFonts w:ascii="Times New Roman" w:hAnsi="Times New Roman" w:cs="Times New Roman"/>
          <w:color w:val="222222"/>
          <w:sz w:val="24"/>
          <w:szCs w:val="24"/>
          <w:shd w:val="clear" w:color="auto" w:fill="FFFFFF"/>
        </w:rPr>
        <w:t>Guitián</w:t>
      </w:r>
      <w:proofErr w:type="spellEnd"/>
      <w:r w:rsidRPr="00BE38E8">
        <w:rPr>
          <w:rFonts w:ascii="Times New Roman" w:hAnsi="Times New Roman" w:cs="Times New Roman"/>
          <w:color w:val="222222"/>
          <w:sz w:val="24"/>
          <w:szCs w:val="24"/>
          <w:shd w:val="clear" w:color="auto" w:fill="FFFFFF"/>
        </w:rPr>
        <w:t>, J., Fuentes, M., Bermejo, T</w:t>
      </w:r>
      <w:r w:rsidR="003A01C8" w:rsidRPr="00BE38E8">
        <w:rPr>
          <w:rFonts w:ascii="Times New Roman" w:hAnsi="Times New Roman" w:cs="Times New Roman"/>
          <w:sz w:val="24"/>
          <w:szCs w:val="24"/>
        </w:rPr>
        <w:t xml:space="preserve">., &amp; </w:t>
      </w:r>
      <w:r w:rsidRPr="00BE38E8">
        <w:rPr>
          <w:rFonts w:ascii="Times New Roman" w:hAnsi="Times New Roman" w:cs="Times New Roman"/>
          <w:color w:val="222222"/>
          <w:sz w:val="24"/>
          <w:szCs w:val="24"/>
          <w:shd w:val="clear" w:color="auto" w:fill="FFFFFF"/>
        </w:rPr>
        <w:t>López, B.</w:t>
      </w:r>
      <w:r w:rsidR="00992F36" w:rsidRPr="00BE38E8">
        <w:rPr>
          <w:rFonts w:ascii="Times New Roman" w:hAnsi="Times New Roman" w:cs="Times New Roman"/>
          <w:color w:val="222222"/>
          <w:sz w:val="24"/>
          <w:szCs w:val="24"/>
          <w:shd w:val="clear" w:color="auto" w:fill="FFFFFF"/>
        </w:rPr>
        <w:t xml:space="preserve"> (</w:t>
      </w:r>
      <w:r w:rsidRPr="00BE38E8">
        <w:rPr>
          <w:rFonts w:ascii="Times New Roman" w:hAnsi="Times New Roman" w:cs="Times New Roman"/>
          <w:color w:val="222222"/>
          <w:sz w:val="24"/>
          <w:szCs w:val="24"/>
          <w:shd w:val="clear" w:color="auto" w:fill="FFFFFF"/>
        </w:rPr>
        <w:t>1992</w:t>
      </w:r>
      <w:r w:rsidR="00992F36" w:rsidRPr="00BE38E8">
        <w:rPr>
          <w:rFonts w:ascii="Times New Roman" w:hAnsi="Times New Roman" w:cs="Times New Roman"/>
          <w:color w:val="222222"/>
          <w:sz w:val="24"/>
          <w:szCs w:val="24"/>
          <w:shd w:val="clear" w:color="auto" w:fill="FFFFFF"/>
        </w:rPr>
        <w:t>)</w:t>
      </w:r>
      <w:r w:rsidRPr="00BE38E8">
        <w:rPr>
          <w:rFonts w:ascii="Times New Roman" w:hAnsi="Times New Roman" w:cs="Times New Roman"/>
          <w:color w:val="222222"/>
          <w:sz w:val="24"/>
          <w:szCs w:val="24"/>
          <w:shd w:val="clear" w:color="auto" w:fill="FFFFFF"/>
        </w:rPr>
        <w:t xml:space="preserve">. Spatial variation in the interactions between Prunus mahaleb and frugivorous birds. </w:t>
      </w:r>
      <w:r w:rsidRPr="00BE38E8">
        <w:rPr>
          <w:rFonts w:ascii="Times New Roman" w:hAnsi="Times New Roman" w:cs="Times New Roman"/>
          <w:i/>
          <w:iCs/>
          <w:color w:val="222222"/>
          <w:sz w:val="24"/>
          <w:szCs w:val="24"/>
          <w:shd w:val="clear" w:color="auto" w:fill="FFFFFF"/>
        </w:rPr>
        <w:t>Oikos</w:t>
      </w:r>
      <w:r w:rsidRPr="00BE38E8">
        <w:rPr>
          <w:rFonts w:ascii="Times New Roman" w:hAnsi="Times New Roman" w:cs="Times New Roman"/>
          <w:color w:val="222222"/>
          <w:sz w:val="24"/>
          <w:szCs w:val="24"/>
          <w:shd w:val="clear" w:color="auto" w:fill="FFFFFF"/>
        </w:rPr>
        <w:t>,</w:t>
      </w:r>
      <w:r w:rsidR="00EF5B26" w:rsidRPr="00BE38E8">
        <w:rPr>
          <w:rFonts w:ascii="Times New Roman" w:hAnsi="Times New Roman" w:cs="Times New Roman"/>
          <w:color w:val="222222"/>
          <w:sz w:val="24"/>
          <w:szCs w:val="24"/>
          <w:shd w:val="clear" w:color="auto" w:fill="FFFFFF"/>
        </w:rPr>
        <w:t xml:space="preserve"> 63(1),</w:t>
      </w:r>
      <w:r w:rsidRPr="00BE38E8">
        <w:rPr>
          <w:rFonts w:ascii="Times New Roman" w:hAnsi="Times New Roman" w:cs="Times New Roman"/>
          <w:color w:val="222222"/>
          <w:sz w:val="24"/>
          <w:szCs w:val="24"/>
          <w:shd w:val="clear" w:color="auto" w:fill="FFFFFF"/>
        </w:rPr>
        <w:t xml:space="preserve"> 125-130.</w:t>
      </w:r>
    </w:p>
    <w:p w14:paraId="6C884E85" w14:textId="78525D34" w:rsidR="005545D4" w:rsidRDefault="005545D4"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5545D4">
        <w:rPr>
          <w:rFonts w:ascii="Times New Roman" w:hAnsi="Times New Roman" w:cs="Times New Roman"/>
          <w:color w:val="222222"/>
          <w:sz w:val="24"/>
          <w:szCs w:val="24"/>
          <w:shd w:val="clear" w:color="auto" w:fill="FFFFFF"/>
        </w:rPr>
        <w:t xml:space="preserve">Gurney, C.M., </w:t>
      </w:r>
      <w:proofErr w:type="spellStart"/>
      <w:r w:rsidRPr="005545D4">
        <w:rPr>
          <w:rFonts w:ascii="Times New Roman" w:hAnsi="Times New Roman" w:cs="Times New Roman"/>
          <w:color w:val="222222"/>
          <w:sz w:val="24"/>
          <w:szCs w:val="24"/>
          <w:shd w:val="clear" w:color="auto" w:fill="FFFFFF"/>
        </w:rPr>
        <w:t>Prugh</w:t>
      </w:r>
      <w:proofErr w:type="spellEnd"/>
      <w:r w:rsidRPr="005545D4">
        <w:rPr>
          <w:rFonts w:ascii="Times New Roman" w:hAnsi="Times New Roman" w:cs="Times New Roman"/>
          <w:color w:val="222222"/>
          <w:sz w:val="24"/>
          <w:szCs w:val="24"/>
          <w:shd w:val="clear" w:color="auto" w:fill="FFFFFF"/>
        </w:rPr>
        <w:t>, L.R</w:t>
      </w:r>
      <w:r w:rsidR="003A01C8" w:rsidRPr="00A02EDA">
        <w:rPr>
          <w:rFonts w:ascii="Times New Roman" w:hAnsi="Times New Roman" w:cs="Times New Roman"/>
          <w:sz w:val="24"/>
          <w:szCs w:val="24"/>
        </w:rPr>
        <w:t>.</w:t>
      </w:r>
      <w:r w:rsidR="003A01C8">
        <w:rPr>
          <w:rFonts w:ascii="Times New Roman" w:hAnsi="Times New Roman" w:cs="Times New Roman"/>
          <w:sz w:val="24"/>
          <w:szCs w:val="24"/>
        </w:rPr>
        <w:t xml:space="preserve">, &amp; </w:t>
      </w:r>
      <w:proofErr w:type="spellStart"/>
      <w:r w:rsidRPr="005545D4">
        <w:rPr>
          <w:rFonts w:ascii="Times New Roman" w:hAnsi="Times New Roman" w:cs="Times New Roman"/>
          <w:color w:val="222222"/>
          <w:sz w:val="24"/>
          <w:szCs w:val="24"/>
          <w:shd w:val="clear" w:color="auto" w:fill="FFFFFF"/>
        </w:rPr>
        <w:t>Brashares</w:t>
      </w:r>
      <w:proofErr w:type="spellEnd"/>
      <w:r w:rsidRPr="005545D4">
        <w:rPr>
          <w:rFonts w:ascii="Times New Roman" w:hAnsi="Times New Roman" w:cs="Times New Roman"/>
          <w:color w:val="222222"/>
          <w:sz w:val="24"/>
          <w:szCs w:val="24"/>
          <w:shd w:val="clear" w:color="auto" w:fill="FFFFFF"/>
        </w:rPr>
        <w:t>, J.S.</w:t>
      </w:r>
      <w:r w:rsidR="00E1245E">
        <w:rPr>
          <w:rFonts w:ascii="Times New Roman" w:hAnsi="Times New Roman" w:cs="Times New Roman"/>
          <w:color w:val="222222"/>
          <w:sz w:val="24"/>
          <w:szCs w:val="24"/>
          <w:shd w:val="clear" w:color="auto" w:fill="FFFFFF"/>
        </w:rPr>
        <w:t xml:space="preserve"> (</w:t>
      </w:r>
      <w:r w:rsidRPr="005545D4">
        <w:rPr>
          <w:rFonts w:ascii="Times New Roman" w:hAnsi="Times New Roman" w:cs="Times New Roman"/>
          <w:color w:val="222222"/>
          <w:sz w:val="24"/>
          <w:szCs w:val="24"/>
          <w:shd w:val="clear" w:color="auto" w:fill="FFFFFF"/>
        </w:rPr>
        <w:t>2015</w:t>
      </w:r>
      <w:r w:rsidR="00E1245E">
        <w:rPr>
          <w:rFonts w:ascii="Times New Roman" w:hAnsi="Times New Roman" w:cs="Times New Roman"/>
          <w:color w:val="222222"/>
          <w:sz w:val="24"/>
          <w:szCs w:val="24"/>
          <w:shd w:val="clear" w:color="auto" w:fill="FFFFFF"/>
        </w:rPr>
        <w:t>)</w:t>
      </w:r>
      <w:r w:rsidRPr="005545D4">
        <w:rPr>
          <w:rFonts w:ascii="Times New Roman" w:hAnsi="Times New Roman" w:cs="Times New Roman"/>
          <w:color w:val="222222"/>
          <w:sz w:val="24"/>
          <w:szCs w:val="24"/>
          <w:shd w:val="clear" w:color="auto" w:fill="FFFFFF"/>
        </w:rPr>
        <w:t xml:space="preserve">. Restoration of native plants is reduced by rodent-caused soil disturbance and seed removal. </w:t>
      </w:r>
      <w:r w:rsidRPr="00BE38E8">
        <w:rPr>
          <w:rFonts w:ascii="Times New Roman" w:hAnsi="Times New Roman" w:cs="Times New Roman"/>
          <w:i/>
          <w:iCs/>
          <w:color w:val="222222"/>
          <w:sz w:val="24"/>
          <w:szCs w:val="24"/>
          <w:shd w:val="clear" w:color="auto" w:fill="FFFFFF"/>
        </w:rPr>
        <w:t>Rangeland Ecology &amp; Management</w:t>
      </w:r>
      <w:r w:rsidRPr="005545D4">
        <w:rPr>
          <w:rFonts w:ascii="Times New Roman" w:hAnsi="Times New Roman" w:cs="Times New Roman"/>
          <w:color w:val="222222"/>
          <w:sz w:val="24"/>
          <w:szCs w:val="24"/>
          <w:shd w:val="clear" w:color="auto" w:fill="FFFFFF"/>
        </w:rPr>
        <w:t>, 68(4), 359-366.</w:t>
      </w:r>
    </w:p>
    <w:p w14:paraId="01DC05E9" w14:textId="4554852F" w:rsidR="00E57B27" w:rsidRDefault="00E57B27" w:rsidP="00B705D6">
      <w:pPr>
        <w:spacing w:after="120" w:line="240" w:lineRule="auto"/>
        <w:ind w:left="284" w:hanging="284"/>
        <w:jc w:val="both"/>
        <w:rPr>
          <w:rFonts w:ascii="Times New Roman" w:hAnsi="Times New Roman" w:cs="Times New Roman"/>
          <w:color w:val="222222"/>
          <w:sz w:val="24"/>
          <w:szCs w:val="24"/>
          <w:shd w:val="clear" w:color="auto" w:fill="FFFFFF"/>
        </w:rPr>
      </w:pPr>
      <w:proofErr w:type="spellStart"/>
      <w:r w:rsidRPr="00E57B27">
        <w:rPr>
          <w:rFonts w:ascii="Times New Roman" w:hAnsi="Times New Roman" w:cs="Times New Roman"/>
          <w:color w:val="222222"/>
          <w:sz w:val="24"/>
          <w:szCs w:val="24"/>
          <w:shd w:val="clear" w:color="auto" w:fill="FFFFFF"/>
        </w:rPr>
        <w:t>Hämäläinen</w:t>
      </w:r>
      <w:proofErr w:type="spellEnd"/>
      <w:r w:rsidRPr="00E57B27">
        <w:rPr>
          <w:rFonts w:ascii="Times New Roman" w:hAnsi="Times New Roman" w:cs="Times New Roman"/>
          <w:color w:val="222222"/>
          <w:sz w:val="24"/>
          <w:szCs w:val="24"/>
          <w:shd w:val="clear" w:color="auto" w:fill="FFFFFF"/>
        </w:rPr>
        <w:t xml:space="preserve">, A., Broadley, K., </w:t>
      </w:r>
      <w:proofErr w:type="spellStart"/>
      <w:r w:rsidRPr="00E57B27">
        <w:rPr>
          <w:rFonts w:ascii="Times New Roman" w:hAnsi="Times New Roman" w:cs="Times New Roman"/>
          <w:color w:val="222222"/>
          <w:sz w:val="24"/>
          <w:szCs w:val="24"/>
          <w:shd w:val="clear" w:color="auto" w:fill="FFFFFF"/>
        </w:rPr>
        <w:t>Droghini</w:t>
      </w:r>
      <w:proofErr w:type="spellEnd"/>
      <w:r w:rsidRPr="00E57B27">
        <w:rPr>
          <w:rFonts w:ascii="Times New Roman" w:hAnsi="Times New Roman" w:cs="Times New Roman"/>
          <w:color w:val="222222"/>
          <w:sz w:val="24"/>
          <w:szCs w:val="24"/>
          <w:shd w:val="clear" w:color="auto" w:fill="FFFFFF"/>
        </w:rPr>
        <w:t>, A., Haines, J.A., Lamb, C.T., Boutin, S</w:t>
      </w:r>
      <w:r w:rsidR="003A01C8" w:rsidRPr="00A02EDA">
        <w:rPr>
          <w:rFonts w:ascii="Times New Roman" w:hAnsi="Times New Roman" w:cs="Times New Roman"/>
          <w:sz w:val="24"/>
          <w:szCs w:val="24"/>
        </w:rPr>
        <w:t>.</w:t>
      </w:r>
      <w:r w:rsidR="003A01C8">
        <w:rPr>
          <w:rFonts w:ascii="Times New Roman" w:hAnsi="Times New Roman" w:cs="Times New Roman"/>
          <w:sz w:val="24"/>
          <w:szCs w:val="24"/>
        </w:rPr>
        <w:t xml:space="preserve">, &amp; </w:t>
      </w:r>
      <w:r w:rsidRPr="00E57B27">
        <w:rPr>
          <w:rFonts w:ascii="Times New Roman" w:hAnsi="Times New Roman" w:cs="Times New Roman"/>
          <w:color w:val="222222"/>
          <w:sz w:val="24"/>
          <w:szCs w:val="24"/>
          <w:shd w:val="clear" w:color="auto" w:fill="FFFFFF"/>
        </w:rPr>
        <w:t>Gilbert, S.</w:t>
      </w:r>
      <w:r w:rsidR="00E1245E">
        <w:rPr>
          <w:rFonts w:ascii="Times New Roman" w:hAnsi="Times New Roman" w:cs="Times New Roman"/>
          <w:color w:val="222222"/>
          <w:sz w:val="24"/>
          <w:szCs w:val="24"/>
          <w:shd w:val="clear" w:color="auto" w:fill="FFFFFF"/>
        </w:rPr>
        <w:t xml:space="preserve"> (</w:t>
      </w:r>
      <w:r w:rsidRPr="00E57B27">
        <w:rPr>
          <w:rFonts w:ascii="Times New Roman" w:hAnsi="Times New Roman" w:cs="Times New Roman"/>
          <w:color w:val="222222"/>
          <w:sz w:val="24"/>
          <w:szCs w:val="24"/>
          <w:shd w:val="clear" w:color="auto" w:fill="FFFFFF"/>
        </w:rPr>
        <w:t>2017</w:t>
      </w:r>
      <w:r w:rsidR="00E1245E">
        <w:rPr>
          <w:rFonts w:ascii="Times New Roman" w:hAnsi="Times New Roman" w:cs="Times New Roman"/>
          <w:color w:val="222222"/>
          <w:sz w:val="24"/>
          <w:szCs w:val="24"/>
          <w:shd w:val="clear" w:color="auto" w:fill="FFFFFF"/>
        </w:rPr>
        <w:t>)</w:t>
      </w:r>
      <w:r w:rsidRPr="00E57B27">
        <w:rPr>
          <w:rFonts w:ascii="Times New Roman" w:hAnsi="Times New Roman" w:cs="Times New Roman"/>
          <w:color w:val="222222"/>
          <w:sz w:val="24"/>
          <w:szCs w:val="24"/>
          <w:shd w:val="clear" w:color="auto" w:fill="FFFFFF"/>
        </w:rPr>
        <w:t xml:space="preserve">. The ecological significance of secondary seed dispersal by carnivores. </w:t>
      </w:r>
      <w:r w:rsidRPr="00BE38E8">
        <w:rPr>
          <w:rFonts w:ascii="Times New Roman" w:hAnsi="Times New Roman" w:cs="Times New Roman"/>
          <w:i/>
          <w:iCs/>
          <w:color w:val="222222"/>
          <w:sz w:val="24"/>
          <w:szCs w:val="24"/>
          <w:shd w:val="clear" w:color="auto" w:fill="FFFFFF"/>
        </w:rPr>
        <w:t>Ecosphere</w:t>
      </w:r>
      <w:r w:rsidRPr="00E57B27">
        <w:rPr>
          <w:rFonts w:ascii="Times New Roman" w:hAnsi="Times New Roman" w:cs="Times New Roman"/>
          <w:color w:val="222222"/>
          <w:sz w:val="24"/>
          <w:szCs w:val="24"/>
          <w:shd w:val="clear" w:color="auto" w:fill="FFFFFF"/>
        </w:rPr>
        <w:t>, 8(2), e01685.</w:t>
      </w:r>
    </w:p>
    <w:p w14:paraId="6F46EAB5" w14:textId="1317468A" w:rsidR="003C78ED" w:rsidRDefault="003C78ED"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3C78ED">
        <w:rPr>
          <w:rFonts w:ascii="Times New Roman" w:hAnsi="Times New Roman" w:cs="Times New Roman"/>
          <w:color w:val="222222"/>
          <w:sz w:val="24"/>
          <w:szCs w:val="24"/>
          <w:shd w:val="clear" w:color="auto" w:fill="FFFFFF"/>
        </w:rPr>
        <w:t>Handel, S.N</w:t>
      </w:r>
      <w:r w:rsidR="003A01C8" w:rsidRPr="00A02EDA">
        <w:rPr>
          <w:rFonts w:ascii="Times New Roman" w:hAnsi="Times New Roman" w:cs="Times New Roman"/>
          <w:sz w:val="24"/>
          <w:szCs w:val="24"/>
        </w:rPr>
        <w:t>.</w:t>
      </w:r>
      <w:r w:rsidR="003A01C8">
        <w:rPr>
          <w:rFonts w:ascii="Times New Roman" w:hAnsi="Times New Roman" w:cs="Times New Roman"/>
          <w:sz w:val="24"/>
          <w:szCs w:val="24"/>
        </w:rPr>
        <w:t xml:space="preserve"> &amp; </w:t>
      </w:r>
      <w:r w:rsidRPr="003C78ED">
        <w:rPr>
          <w:rFonts w:ascii="Times New Roman" w:hAnsi="Times New Roman" w:cs="Times New Roman"/>
          <w:color w:val="222222"/>
          <w:sz w:val="24"/>
          <w:szCs w:val="24"/>
          <w:shd w:val="clear" w:color="auto" w:fill="FFFFFF"/>
        </w:rPr>
        <w:t>Beattie, A.J.</w:t>
      </w:r>
      <w:r w:rsidR="00E1245E">
        <w:rPr>
          <w:rFonts w:ascii="Times New Roman" w:hAnsi="Times New Roman" w:cs="Times New Roman"/>
          <w:color w:val="222222"/>
          <w:sz w:val="24"/>
          <w:szCs w:val="24"/>
          <w:shd w:val="clear" w:color="auto" w:fill="FFFFFF"/>
        </w:rPr>
        <w:t xml:space="preserve"> (</w:t>
      </w:r>
      <w:r w:rsidRPr="003C78ED">
        <w:rPr>
          <w:rFonts w:ascii="Times New Roman" w:hAnsi="Times New Roman" w:cs="Times New Roman"/>
          <w:color w:val="222222"/>
          <w:sz w:val="24"/>
          <w:szCs w:val="24"/>
          <w:shd w:val="clear" w:color="auto" w:fill="FFFFFF"/>
        </w:rPr>
        <w:t>1990</w:t>
      </w:r>
      <w:r w:rsidR="00E1245E">
        <w:rPr>
          <w:rFonts w:ascii="Times New Roman" w:hAnsi="Times New Roman" w:cs="Times New Roman"/>
          <w:color w:val="222222"/>
          <w:sz w:val="24"/>
          <w:szCs w:val="24"/>
          <w:shd w:val="clear" w:color="auto" w:fill="FFFFFF"/>
        </w:rPr>
        <w:t>)</w:t>
      </w:r>
      <w:r w:rsidRPr="003C78ED">
        <w:rPr>
          <w:rFonts w:ascii="Times New Roman" w:hAnsi="Times New Roman" w:cs="Times New Roman"/>
          <w:color w:val="222222"/>
          <w:sz w:val="24"/>
          <w:szCs w:val="24"/>
          <w:shd w:val="clear" w:color="auto" w:fill="FFFFFF"/>
        </w:rPr>
        <w:t xml:space="preserve">. Seed dispersal by ants. </w:t>
      </w:r>
      <w:r w:rsidRPr="00BE38E8">
        <w:rPr>
          <w:rFonts w:ascii="Times New Roman" w:hAnsi="Times New Roman" w:cs="Times New Roman"/>
          <w:i/>
          <w:iCs/>
          <w:color w:val="222222"/>
          <w:sz w:val="24"/>
          <w:szCs w:val="24"/>
          <w:shd w:val="clear" w:color="auto" w:fill="FFFFFF"/>
        </w:rPr>
        <w:t>Scientific American</w:t>
      </w:r>
      <w:r w:rsidRPr="003C78ED">
        <w:rPr>
          <w:rFonts w:ascii="Times New Roman" w:hAnsi="Times New Roman" w:cs="Times New Roman"/>
          <w:color w:val="222222"/>
          <w:sz w:val="24"/>
          <w:szCs w:val="24"/>
          <w:shd w:val="clear" w:color="auto" w:fill="FFFFFF"/>
        </w:rPr>
        <w:t>, 263(2), 76-83B.</w:t>
      </w:r>
    </w:p>
    <w:p w14:paraId="114806F2" w14:textId="3C93FDE2" w:rsidR="00236781" w:rsidRDefault="00236781" w:rsidP="00B705D6">
      <w:pPr>
        <w:spacing w:after="120" w:line="240" w:lineRule="auto"/>
        <w:ind w:left="284" w:hanging="284"/>
        <w:jc w:val="both"/>
        <w:rPr>
          <w:rFonts w:ascii="Times New Roman" w:hAnsi="Times New Roman" w:cs="Times New Roman"/>
          <w:color w:val="222222"/>
          <w:sz w:val="24"/>
          <w:szCs w:val="24"/>
          <w:shd w:val="clear" w:color="auto" w:fill="FFFFFF"/>
        </w:rPr>
      </w:pPr>
      <w:proofErr w:type="spellStart"/>
      <w:r w:rsidRPr="00236781">
        <w:rPr>
          <w:rFonts w:ascii="Times New Roman" w:hAnsi="Times New Roman" w:cs="Times New Roman"/>
          <w:color w:val="222222"/>
          <w:sz w:val="24"/>
          <w:szCs w:val="24"/>
          <w:shd w:val="clear" w:color="auto" w:fill="FFFFFF"/>
        </w:rPr>
        <w:lastRenderedPageBreak/>
        <w:t>Hedhly</w:t>
      </w:r>
      <w:proofErr w:type="spellEnd"/>
      <w:r w:rsidRPr="00236781">
        <w:rPr>
          <w:rFonts w:ascii="Times New Roman" w:hAnsi="Times New Roman" w:cs="Times New Roman"/>
          <w:color w:val="222222"/>
          <w:sz w:val="24"/>
          <w:szCs w:val="24"/>
          <w:shd w:val="clear" w:color="auto" w:fill="FFFFFF"/>
        </w:rPr>
        <w:t xml:space="preserve">, A., </w:t>
      </w:r>
      <w:proofErr w:type="spellStart"/>
      <w:r w:rsidRPr="00236781">
        <w:rPr>
          <w:rFonts w:ascii="Times New Roman" w:hAnsi="Times New Roman" w:cs="Times New Roman"/>
          <w:color w:val="222222"/>
          <w:sz w:val="24"/>
          <w:szCs w:val="24"/>
          <w:shd w:val="clear" w:color="auto" w:fill="FFFFFF"/>
        </w:rPr>
        <w:t>Hormaza</w:t>
      </w:r>
      <w:proofErr w:type="spellEnd"/>
      <w:r w:rsidRPr="00236781">
        <w:rPr>
          <w:rFonts w:ascii="Times New Roman" w:hAnsi="Times New Roman" w:cs="Times New Roman"/>
          <w:color w:val="222222"/>
          <w:sz w:val="24"/>
          <w:szCs w:val="24"/>
          <w:shd w:val="clear" w:color="auto" w:fill="FFFFFF"/>
        </w:rPr>
        <w:t>, J.I</w:t>
      </w:r>
      <w:r w:rsidR="003A01C8" w:rsidRPr="00A02EDA">
        <w:rPr>
          <w:rFonts w:ascii="Times New Roman" w:hAnsi="Times New Roman" w:cs="Times New Roman"/>
          <w:sz w:val="24"/>
          <w:szCs w:val="24"/>
        </w:rPr>
        <w:t>.</w:t>
      </w:r>
      <w:r w:rsidR="003A01C8">
        <w:rPr>
          <w:rFonts w:ascii="Times New Roman" w:hAnsi="Times New Roman" w:cs="Times New Roman"/>
          <w:sz w:val="24"/>
          <w:szCs w:val="24"/>
        </w:rPr>
        <w:t xml:space="preserve">, &amp; </w:t>
      </w:r>
      <w:r w:rsidRPr="00236781">
        <w:rPr>
          <w:rFonts w:ascii="Times New Roman" w:hAnsi="Times New Roman" w:cs="Times New Roman"/>
          <w:color w:val="222222"/>
          <w:sz w:val="24"/>
          <w:szCs w:val="24"/>
          <w:shd w:val="clear" w:color="auto" w:fill="FFFFFF"/>
        </w:rPr>
        <w:t>Herrero, M.</w:t>
      </w:r>
      <w:r w:rsidR="00E1245E">
        <w:rPr>
          <w:rFonts w:ascii="Times New Roman" w:hAnsi="Times New Roman" w:cs="Times New Roman"/>
          <w:color w:val="222222"/>
          <w:sz w:val="24"/>
          <w:szCs w:val="24"/>
          <w:shd w:val="clear" w:color="auto" w:fill="FFFFFF"/>
        </w:rPr>
        <w:t xml:space="preserve"> (</w:t>
      </w:r>
      <w:r w:rsidRPr="00236781">
        <w:rPr>
          <w:rFonts w:ascii="Times New Roman" w:hAnsi="Times New Roman" w:cs="Times New Roman"/>
          <w:color w:val="222222"/>
          <w:sz w:val="24"/>
          <w:szCs w:val="24"/>
          <w:shd w:val="clear" w:color="auto" w:fill="FFFFFF"/>
        </w:rPr>
        <w:t>2009</w:t>
      </w:r>
      <w:r w:rsidR="00E1245E">
        <w:rPr>
          <w:rFonts w:ascii="Times New Roman" w:hAnsi="Times New Roman" w:cs="Times New Roman"/>
          <w:color w:val="222222"/>
          <w:sz w:val="24"/>
          <w:szCs w:val="24"/>
          <w:shd w:val="clear" w:color="auto" w:fill="FFFFFF"/>
        </w:rPr>
        <w:t>)</w:t>
      </w:r>
      <w:r w:rsidRPr="00236781">
        <w:rPr>
          <w:rFonts w:ascii="Times New Roman" w:hAnsi="Times New Roman" w:cs="Times New Roman"/>
          <w:color w:val="222222"/>
          <w:sz w:val="24"/>
          <w:szCs w:val="24"/>
          <w:shd w:val="clear" w:color="auto" w:fill="FFFFFF"/>
        </w:rPr>
        <w:t xml:space="preserve">. Global warming and sexual plant reproduction. </w:t>
      </w:r>
      <w:r w:rsidRPr="00BE38E8">
        <w:rPr>
          <w:rFonts w:ascii="Times New Roman" w:hAnsi="Times New Roman" w:cs="Times New Roman"/>
          <w:i/>
          <w:iCs/>
          <w:color w:val="222222"/>
          <w:sz w:val="24"/>
          <w:szCs w:val="24"/>
          <w:shd w:val="clear" w:color="auto" w:fill="FFFFFF"/>
        </w:rPr>
        <w:t>Trends in plant science</w:t>
      </w:r>
      <w:r w:rsidRPr="00236781">
        <w:rPr>
          <w:rFonts w:ascii="Times New Roman" w:hAnsi="Times New Roman" w:cs="Times New Roman"/>
          <w:color w:val="222222"/>
          <w:sz w:val="24"/>
          <w:szCs w:val="24"/>
          <w:shd w:val="clear" w:color="auto" w:fill="FFFFFF"/>
        </w:rPr>
        <w:t>, 14(1), 30-36.</w:t>
      </w:r>
    </w:p>
    <w:p w14:paraId="16CDC364" w14:textId="6E669BB6" w:rsidR="00C05AC4" w:rsidRDefault="00C05AC4"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C05AC4">
        <w:rPr>
          <w:rFonts w:ascii="Times New Roman" w:hAnsi="Times New Roman" w:cs="Times New Roman"/>
          <w:color w:val="222222"/>
          <w:sz w:val="24"/>
          <w:szCs w:val="24"/>
          <w:shd w:val="clear" w:color="auto" w:fill="FFFFFF"/>
        </w:rPr>
        <w:t>Herrera, C.M</w:t>
      </w:r>
      <w:r w:rsidR="003A01C8" w:rsidRPr="00A02EDA">
        <w:rPr>
          <w:rFonts w:ascii="Times New Roman" w:hAnsi="Times New Roman" w:cs="Times New Roman"/>
          <w:sz w:val="24"/>
          <w:szCs w:val="24"/>
        </w:rPr>
        <w:t>.</w:t>
      </w:r>
      <w:r w:rsidR="003A01C8">
        <w:rPr>
          <w:rFonts w:ascii="Times New Roman" w:hAnsi="Times New Roman" w:cs="Times New Roman"/>
          <w:sz w:val="24"/>
          <w:szCs w:val="24"/>
        </w:rPr>
        <w:t xml:space="preserve"> &amp; </w:t>
      </w:r>
      <w:proofErr w:type="spellStart"/>
      <w:r w:rsidRPr="00C05AC4">
        <w:rPr>
          <w:rFonts w:ascii="Times New Roman" w:hAnsi="Times New Roman" w:cs="Times New Roman"/>
          <w:color w:val="222222"/>
          <w:sz w:val="24"/>
          <w:szCs w:val="24"/>
          <w:shd w:val="clear" w:color="auto" w:fill="FFFFFF"/>
        </w:rPr>
        <w:t>Jordano</w:t>
      </w:r>
      <w:proofErr w:type="spellEnd"/>
      <w:r w:rsidRPr="00C05AC4">
        <w:rPr>
          <w:rFonts w:ascii="Times New Roman" w:hAnsi="Times New Roman" w:cs="Times New Roman"/>
          <w:color w:val="222222"/>
          <w:sz w:val="24"/>
          <w:szCs w:val="24"/>
          <w:shd w:val="clear" w:color="auto" w:fill="FFFFFF"/>
        </w:rPr>
        <w:t>, P.</w:t>
      </w:r>
      <w:r w:rsidR="00E1245E">
        <w:rPr>
          <w:rFonts w:ascii="Times New Roman" w:hAnsi="Times New Roman" w:cs="Times New Roman"/>
          <w:color w:val="222222"/>
          <w:sz w:val="24"/>
          <w:szCs w:val="24"/>
          <w:shd w:val="clear" w:color="auto" w:fill="FFFFFF"/>
        </w:rPr>
        <w:t xml:space="preserve"> (</w:t>
      </w:r>
      <w:r w:rsidRPr="00C05AC4">
        <w:rPr>
          <w:rFonts w:ascii="Times New Roman" w:hAnsi="Times New Roman" w:cs="Times New Roman"/>
          <w:color w:val="222222"/>
          <w:sz w:val="24"/>
          <w:szCs w:val="24"/>
          <w:shd w:val="clear" w:color="auto" w:fill="FFFFFF"/>
        </w:rPr>
        <w:t>1981</w:t>
      </w:r>
      <w:r w:rsidR="00E1245E">
        <w:rPr>
          <w:rFonts w:ascii="Times New Roman" w:hAnsi="Times New Roman" w:cs="Times New Roman"/>
          <w:color w:val="222222"/>
          <w:sz w:val="24"/>
          <w:szCs w:val="24"/>
          <w:shd w:val="clear" w:color="auto" w:fill="FFFFFF"/>
        </w:rPr>
        <w:t>)</w:t>
      </w:r>
      <w:r w:rsidRPr="00C05AC4">
        <w:rPr>
          <w:rFonts w:ascii="Times New Roman" w:hAnsi="Times New Roman" w:cs="Times New Roman"/>
          <w:color w:val="222222"/>
          <w:sz w:val="24"/>
          <w:szCs w:val="24"/>
          <w:shd w:val="clear" w:color="auto" w:fill="FFFFFF"/>
        </w:rPr>
        <w:t xml:space="preserve">. Prunus mahaleb and birds: the high‐efficiency seed dispersal system of a temperate fruiting tree. </w:t>
      </w:r>
      <w:r w:rsidRPr="00BE38E8">
        <w:rPr>
          <w:rFonts w:ascii="Times New Roman" w:hAnsi="Times New Roman" w:cs="Times New Roman"/>
          <w:i/>
          <w:iCs/>
          <w:color w:val="222222"/>
          <w:sz w:val="24"/>
          <w:szCs w:val="24"/>
          <w:shd w:val="clear" w:color="auto" w:fill="FFFFFF"/>
        </w:rPr>
        <w:t>Ecological monographs</w:t>
      </w:r>
      <w:r w:rsidRPr="00C05AC4">
        <w:rPr>
          <w:rFonts w:ascii="Times New Roman" w:hAnsi="Times New Roman" w:cs="Times New Roman"/>
          <w:color w:val="222222"/>
          <w:sz w:val="24"/>
          <w:szCs w:val="24"/>
          <w:shd w:val="clear" w:color="auto" w:fill="FFFFFF"/>
        </w:rPr>
        <w:t>, 51(2), 203-218.</w:t>
      </w:r>
    </w:p>
    <w:p w14:paraId="3BA22593" w14:textId="1FC40A46" w:rsidR="001536F2" w:rsidRDefault="001536F2"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1536F2">
        <w:rPr>
          <w:rFonts w:ascii="Times New Roman" w:hAnsi="Times New Roman" w:cs="Times New Roman"/>
          <w:color w:val="222222"/>
          <w:sz w:val="24"/>
          <w:szCs w:val="24"/>
          <w:shd w:val="clear" w:color="auto" w:fill="FFFFFF"/>
        </w:rPr>
        <w:t>Hirsch, B.T., Kays, R</w:t>
      </w:r>
      <w:r w:rsidR="003A01C8" w:rsidRPr="00A02EDA">
        <w:rPr>
          <w:rFonts w:ascii="Times New Roman" w:hAnsi="Times New Roman" w:cs="Times New Roman"/>
          <w:sz w:val="24"/>
          <w:szCs w:val="24"/>
        </w:rPr>
        <w:t>.</w:t>
      </w:r>
      <w:r w:rsidR="003A01C8">
        <w:rPr>
          <w:rFonts w:ascii="Times New Roman" w:hAnsi="Times New Roman" w:cs="Times New Roman"/>
          <w:sz w:val="24"/>
          <w:szCs w:val="24"/>
        </w:rPr>
        <w:t xml:space="preserve">, &amp; </w:t>
      </w:r>
      <w:r w:rsidRPr="001536F2">
        <w:rPr>
          <w:rFonts w:ascii="Times New Roman" w:hAnsi="Times New Roman" w:cs="Times New Roman"/>
          <w:color w:val="222222"/>
          <w:sz w:val="24"/>
          <w:szCs w:val="24"/>
          <w:shd w:val="clear" w:color="auto" w:fill="FFFFFF"/>
        </w:rPr>
        <w:t>Jansen, P.A.</w:t>
      </w:r>
      <w:r w:rsidR="00E1245E">
        <w:rPr>
          <w:rFonts w:ascii="Times New Roman" w:hAnsi="Times New Roman" w:cs="Times New Roman"/>
          <w:color w:val="222222"/>
          <w:sz w:val="24"/>
          <w:szCs w:val="24"/>
          <w:shd w:val="clear" w:color="auto" w:fill="FFFFFF"/>
        </w:rPr>
        <w:t xml:space="preserve"> (</w:t>
      </w:r>
      <w:r w:rsidRPr="001536F2">
        <w:rPr>
          <w:rFonts w:ascii="Times New Roman" w:hAnsi="Times New Roman" w:cs="Times New Roman"/>
          <w:color w:val="222222"/>
          <w:sz w:val="24"/>
          <w:szCs w:val="24"/>
          <w:shd w:val="clear" w:color="auto" w:fill="FFFFFF"/>
        </w:rPr>
        <w:t>2012</w:t>
      </w:r>
      <w:r w:rsidR="00E1245E">
        <w:rPr>
          <w:rFonts w:ascii="Times New Roman" w:hAnsi="Times New Roman" w:cs="Times New Roman"/>
          <w:color w:val="222222"/>
          <w:sz w:val="24"/>
          <w:szCs w:val="24"/>
          <w:shd w:val="clear" w:color="auto" w:fill="FFFFFF"/>
        </w:rPr>
        <w:t>)</w:t>
      </w:r>
      <w:r w:rsidRPr="001536F2">
        <w:rPr>
          <w:rFonts w:ascii="Times New Roman" w:hAnsi="Times New Roman" w:cs="Times New Roman"/>
          <w:color w:val="222222"/>
          <w:sz w:val="24"/>
          <w:szCs w:val="24"/>
          <w:shd w:val="clear" w:color="auto" w:fill="FFFFFF"/>
        </w:rPr>
        <w:t xml:space="preserve">. A telemetric thread tag for tracking seed dispersal by scatter-hoarding rodents. </w:t>
      </w:r>
      <w:r w:rsidRPr="00BE38E8">
        <w:rPr>
          <w:rFonts w:ascii="Times New Roman" w:hAnsi="Times New Roman" w:cs="Times New Roman"/>
          <w:i/>
          <w:iCs/>
          <w:color w:val="222222"/>
          <w:sz w:val="24"/>
          <w:szCs w:val="24"/>
          <w:shd w:val="clear" w:color="auto" w:fill="FFFFFF"/>
        </w:rPr>
        <w:t>Plant Ecology</w:t>
      </w:r>
      <w:r w:rsidRPr="001536F2">
        <w:rPr>
          <w:rFonts w:ascii="Times New Roman" w:hAnsi="Times New Roman" w:cs="Times New Roman"/>
          <w:color w:val="222222"/>
          <w:sz w:val="24"/>
          <w:szCs w:val="24"/>
          <w:shd w:val="clear" w:color="auto" w:fill="FFFFFF"/>
        </w:rPr>
        <w:t>, 213(6), 933-943.</w:t>
      </w:r>
    </w:p>
    <w:p w14:paraId="4F05A5F4" w14:textId="50B73C8A" w:rsidR="0018488E" w:rsidRDefault="0068123F">
      <w:pPr>
        <w:spacing w:after="120" w:line="240" w:lineRule="auto"/>
        <w:ind w:left="284" w:hanging="284"/>
        <w:jc w:val="both"/>
        <w:rPr>
          <w:rFonts w:ascii="Times New Roman" w:hAnsi="Times New Roman" w:cs="Times New Roman"/>
          <w:color w:val="222222"/>
          <w:sz w:val="24"/>
          <w:szCs w:val="24"/>
          <w:shd w:val="clear" w:color="auto" w:fill="FFFFFF"/>
        </w:rPr>
      </w:pPr>
      <w:r w:rsidRPr="00BE38E8">
        <w:rPr>
          <w:rFonts w:ascii="Times New Roman" w:hAnsi="Times New Roman" w:cs="Times New Roman"/>
          <w:color w:val="222222"/>
          <w:sz w:val="24"/>
          <w:szCs w:val="24"/>
          <w:shd w:val="clear" w:color="auto" w:fill="FFFFFF"/>
        </w:rPr>
        <w:t>Hodkinson, D.J</w:t>
      </w:r>
      <w:r w:rsidR="003A01C8" w:rsidRPr="00BE38E8">
        <w:rPr>
          <w:rFonts w:ascii="Times New Roman" w:hAnsi="Times New Roman" w:cs="Times New Roman"/>
          <w:sz w:val="24"/>
          <w:szCs w:val="24"/>
        </w:rPr>
        <w:t xml:space="preserve">. &amp; </w:t>
      </w:r>
      <w:r w:rsidRPr="00BE38E8">
        <w:rPr>
          <w:rFonts w:ascii="Times New Roman" w:hAnsi="Times New Roman" w:cs="Times New Roman"/>
          <w:color w:val="222222"/>
          <w:sz w:val="24"/>
          <w:szCs w:val="24"/>
          <w:shd w:val="clear" w:color="auto" w:fill="FFFFFF"/>
        </w:rPr>
        <w:t>Thompson, K.</w:t>
      </w:r>
      <w:r w:rsidR="00E1245E" w:rsidRPr="00BE38E8">
        <w:rPr>
          <w:rFonts w:ascii="Times New Roman" w:hAnsi="Times New Roman" w:cs="Times New Roman"/>
          <w:color w:val="222222"/>
          <w:sz w:val="24"/>
          <w:szCs w:val="24"/>
          <w:shd w:val="clear" w:color="auto" w:fill="FFFFFF"/>
        </w:rPr>
        <w:t xml:space="preserve"> (</w:t>
      </w:r>
      <w:r w:rsidRPr="00BE38E8">
        <w:rPr>
          <w:rFonts w:ascii="Times New Roman" w:hAnsi="Times New Roman" w:cs="Times New Roman"/>
          <w:color w:val="222222"/>
          <w:sz w:val="24"/>
          <w:szCs w:val="24"/>
          <w:shd w:val="clear" w:color="auto" w:fill="FFFFFF"/>
        </w:rPr>
        <w:t>1997</w:t>
      </w:r>
      <w:r w:rsidR="00E1245E" w:rsidRPr="00BE38E8">
        <w:rPr>
          <w:rFonts w:ascii="Times New Roman" w:hAnsi="Times New Roman" w:cs="Times New Roman"/>
          <w:color w:val="222222"/>
          <w:sz w:val="24"/>
          <w:szCs w:val="24"/>
          <w:shd w:val="clear" w:color="auto" w:fill="FFFFFF"/>
        </w:rPr>
        <w:t>)</w:t>
      </w:r>
      <w:r w:rsidRPr="00BE38E8">
        <w:rPr>
          <w:rFonts w:ascii="Times New Roman" w:hAnsi="Times New Roman" w:cs="Times New Roman"/>
          <w:color w:val="222222"/>
          <w:sz w:val="24"/>
          <w:szCs w:val="24"/>
          <w:shd w:val="clear" w:color="auto" w:fill="FFFFFF"/>
        </w:rPr>
        <w:t xml:space="preserve">. Plant dispersal: the role of man. </w:t>
      </w:r>
      <w:r w:rsidRPr="00BE38E8">
        <w:rPr>
          <w:rFonts w:ascii="Times New Roman" w:hAnsi="Times New Roman" w:cs="Times New Roman"/>
          <w:i/>
          <w:iCs/>
          <w:color w:val="222222"/>
          <w:sz w:val="24"/>
          <w:szCs w:val="24"/>
          <w:shd w:val="clear" w:color="auto" w:fill="FFFFFF"/>
        </w:rPr>
        <w:t>Journal of Applied Ecology</w:t>
      </w:r>
      <w:r w:rsidRPr="00BE38E8">
        <w:rPr>
          <w:rFonts w:ascii="Times New Roman" w:hAnsi="Times New Roman" w:cs="Times New Roman"/>
          <w:color w:val="222222"/>
          <w:sz w:val="24"/>
          <w:szCs w:val="24"/>
          <w:shd w:val="clear" w:color="auto" w:fill="FFFFFF"/>
        </w:rPr>
        <w:t>,</w:t>
      </w:r>
      <w:r w:rsidR="001B533C" w:rsidRPr="00BE38E8">
        <w:rPr>
          <w:rFonts w:ascii="Times New Roman" w:hAnsi="Times New Roman" w:cs="Times New Roman"/>
          <w:color w:val="222222"/>
          <w:sz w:val="24"/>
          <w:szCs w:val="24"/>
          <w:shd w:val="clear" w:color="auto" w:fill="FFFFFF"/>
        </w:rPr>
        <w:t xml:space="preserve"> 34(6),</w:t>
      </w:r>
      <w:r w:rsidRPr="00BE38E8">
        <w:rPr>
          <w:rFonts w:ascii="Times New Roman" w:hAnsi="Times New Roman" w:cs="Times New Roman"/>
          <w:color w:val="222222"/>
          <w:sz w:val="24"/>
          <w:szCs w:val="24"/>
          <w:shd w:val="clear" w:color="auto" w:fill="FFFFFF"/>
        </w:rPr>
        <w:t xml:space="preserve"> 1484-1496.</w:t>
      </w:r>
    </w:p>
    <w:p w14:paraId="790C4DB5" w14:textId="5C3821C2" w:rsidR="00EF5383" w:rsidRDefault="00EF5383"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BE38E8">
        <w:rPr>
          <w:rFonts w:ascii="Times New Roman" w:hAnsi="Times New Roman" w:cs="Times New Roman"/>
          <w:color w:val="222222"/>
          <w:sz w:val="24"/>
          <w:szCs w:val="24"/>
          <w:shd w:val="clear" w:color="auto" w:fill="FFFFFF"/>
        </w:rPr>
        <w:t>Hulme, P.E.</w:t>
      </w:r>
      <w:r w:rsidR="00E1245E" w:rsidRPr="00BE38E8">
        <w:rPr>
          <w:rFonts w:ascii="Times New Roman" w:hAnsi="Times New Roman" w:cs="Times New Roman"/>
          <w:color w:val="222222"/>
          <w:sz w:val="24"/>
          <w:szCs w:val="24"/>
          <w:shd w:val="clear" w:color="auto" w:fill="FFFFFF"/>
        </w:rPr>
        <w:t xml:space="preserve"> (</w:t>
      </w:r>
      <w:r w:rsidRPr="00BE38E8">
        <w:rPr>
          <w:rFonts w:ascii="Times New Roman" w:hAnsi="Times New Roman" w:cs="Times New Roman"/>
          <w:color w:val="222222"/>
          <w:sz w:val="24"/>
          <w:szCs w:val="24"/>
          <w:shd w:val="clear" w:color="auto" w:fill="FFFFFF"/>
        </w:rPr>
        <w:t>1998</w:t>
      </w:r>
      <w:r w:rsidR="00E1245E" w:rsidRPr="00BE38E8">
        <w:rPr>
          <w:rFonts w:ascii="Times New Roman" w:hAnsi="Times New Roman" w:cs="Times New Roman"/>
          <w:color w:val="222222"/>
          <w:sz w:val="24"/>
          <w:szCs w:val="24"/>
          <w:shd w:val="clear" w:color="auto" w:fill="FFFFFF"/>
        </w:rPr>
        <w:t>)</w:t>
      </w:r>
      <w:r w:rsidRPr="00BE38E8">
        <w:rPr>
          <w:rFonts w:ascii="Times New Roman" w:hAnsi="Times New Roman" w:cs="Times New Roman"/>
          <w:color w:val="222222"/>
          <w:sz w:val="24"/>
          <w:szCs w:val="24"/>
          <w:shd w:val="clear" w:color="auto" w:fill="FFFFFF"/>
        </w:rPr>
        <w:t xml:space="preserve">. Post-dispersal seed predation: consequences for plant demography and evolution. </w:t>
      </w:r>
      <w:r w:rsidRPr="00BE38E8">
        <w:rPr>
          <w:rFonts w:ascii="Times New Roman" w:hAnsi="Times New Roman" w:cs="Times New Roman"/>
          <w:i/>
          <w:iCs/>
          <w:color w:val="222222"/>
          <w:sz w:val="24"/>
          <w:szCs w:val="24"/>
          <w:shd w:val="clear" w:color="auto" w:fill="FFFFFF"/>
        </w:rPr>
        <w:t>Perspectives in Plant Ecology, Evolution and Systematics</w:t>
      </w:r>
      <w:r w:rsidRPr="00BE38E8">
        <w:rPr>
          <w:rFonts w:ascii="Times New Roman" w:hAnsi="Times New Roman" w:cs="Times New Roman"/>
          <w:color w:val="222222"/>
          <w:sz w:val="24"/>
          <w:szCs w:val="24"/>
          <w:shd w:val="clear" w:color="auto" w:fill="FFFFFF"/>
        </w:rPr>
        <w:t>, 1(1), 32-46.</w:t>
      </w:r>
    </w:p>
    <w:p w14:paraId="5C79D53E" w14:textId="238C0018" w:rsidR="003C2041" w:rsidRDefault="003C2041"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BE38E8">
        <w:rPr>
          <w:rFonts w:ascii="Times New Roman" w:hAnsi="Times New Roman" w:cs="Times New Roman"/>
          <w:color w:val="222222"/>
          <w:sz w:val="24"/>
          <w:szCs w:val="24"/>
          <w:shd w:val="clear" w:color="auto" w:fill="FFFFFF"/>
        </w:rPr>
        <w:t>Hulme, P.E</w:t>
      </w:r>
      <w:r w:rsidR="003A01C8" w:rsidRPr="00BE38E8">
        <w:rPr>
          <w:rFonts w:ascii="Times New Roman" w:hAnsi="Times New Roman" w:cs="Times New Roman"/>
          <w:sz w:val="24"/>
          <w:szCs w:val="24"/>
        </w:rPr>
        <w:t xml:space="preserve">. &amp; </w:t>
      </w:r>
      <w:proofErr w:type="spellStart"/>
      <w:r w:rsidRPr="00BE38E8">
        <w:rPr>
          <w:rFonts w:ascii="Times New Roman" w:hAnsi="Times New Roman" w:cs="Times New Roman"/>
          <w:color w:val="222222"/>
          <w:sz w:val="24"/>
          <w:szCs w:val="24"/>
          <w:shd w:val="clear" w:color="auto" w:fill="FFFFFF"/>
        </w:rPr>
        <w:t>Kollmann</w:t>
      </w:r>
      <w:proofErr w:type="spellEnd"/>
      <w:r w:rsidRPr="00BE38E8">
        <w:rPr>
          <w:rFonts w:ascii="Times New Roman" w:hAnsi="Times New Roman" w:cs="Times New Roman"/>
          <w:color w:val="222222"/>
          <w:sz w:val="24"/>
          <w:szCs w:val="24"/>
          <w:shd w:val="clear" w:color="auto" w:fill="FFFFFF"/>
        </w:rPr>
        <w:t>, J.</w:t>
      </w:r>
      <w:r w:rsidR="00E1245E" w:rsidRPr="00BE38E8">
        <w:rPr>
          <w:rFonts w:ascii="Times New Roman" w:hAnsi="Times New Roman" w:cs="Times New Roman"/>
          <w:color w:val="222222"/>
          <w:sz w:val="24"/>
          <w:szCs w:val="24"/>
          <w:shd w:val="clear" w:color="auto" w:fill="FFFFFF"/>
        </w:rPr>
        <w:t xml:space="preserve"> (</w:t>
      </w:r>
      <w:r w:rsidRPr="00BE38E8">
        <w:rPr>
          <w:rFonts w:ascii="Times New Roman" w:hAnsi="Times New Roman" w:cs="Times New Roman"/>
          <w:color w:val="222222"/>
          <w:sz w:val="24"/>
          <w:szCs w:val="24"/>
          <w:shd w:val="clear" w:color="auto" w:fill="FFFFFF"/>
        </w:rPr>
        <w:t>2005</w:t>
      </w:r>
      <w:r w:rsidR="00E1245E" w:rsidRPr="00BE38E8">
        <w:rPr>
          <w:rFonts w:ascii="Times New Roman" w:hAnsi="Times New Roman" w:cs="Times New Roman"/>
          <w:color w:val="222222"/>
          <w:sz w:val="24"/>
          <w:szCs w:val="24"/>
          <w:shd w:val="clear" w:color="auto" w:fill="FFFFFF"/>
        </w:rPr>
        <w:t>)</w:t>
      </w:r>
      <w:r w:rsidRPr="00BE38E8">
        <w:rPr>
          <w:rFonts w:ascii="Times New Roman" w:hAnsi="Times New Roman" w:cs="Times New Roman"/>
          <w:color w:val="222222"/>
          <w:sz w:val="24"/>
          <w:szCs w:val="24"/>
          <w:shd w:val="clear" w:color="auto" w:fill="FFFFFF"/>
        </w:rPr>
        <w:t xml:space="preserve">. Seed predator guilds, spatial variation in post-dispersal seed predation and potential effects on plant demography: a temperate perspective. </w:t>
      </w:r>
      <w:r w:rsidR="001B533C" w:rsidRPr="00BE38E8">
        <w:rPr>
          <w:rFonts w:ascii="Times New Roman" w:hAnsi="Times New Roman" w:cs="Times New Roman"/>
          <w:color w:val="222222"/>
          <w:sz w:val="24"/>
          <w:szCs w:val="24"/>
          <w:shd w:val="clear" w:color="auto" w:fill="FFFFFF"/>
        </w:rPr>
        <w:t xml:space="preserve">In </w:t>
      </w:r>
      <w:r w:rsidRPr="00BE38E8">
        <w:rPr>
          <w:rFonts w:ascii="Times New Roman" w:hAnsi="Times New Roman" w:cs="Times New Roman"/>
          <w:i/>
          <w:iCs/>
          <w:color w:val="222222"/>
          <w:sz w:val="24"/>
          <w:szCs w:val="24"/>
          <w:shd w:val="clear" w:color="auto" w:fill="FFFFFF"/>
        </w:rPr>
        <w:t xml:space="preserve">Seed fate: Predation, </w:t>
      </w:r>
      <w:proofErr w:type="gramStart"/>
      <w:r w:rsidRPr="00BE38E8">
        <w:rPr>
          <w:rFonts w:ascii="Times New Roman" w:hAnsi="Times New Roman" w:cs="Times New Roman"/>
          <w:i/>
          <w:iCs/>
          <w:color w:val="222222"/>
          <w:sz w:val="24"/>
          <w:szCs w:val="24"/>
          <w:shd w:val="clear" w:color="auto" w:fill="FFFFFF"/>
        </w:rPr>
        <w:t>dispersal</w:t>
      </w:r>
      <w:proofErr w:type="gramEnd"/>
      <w:r w:rsidRPr="00BE38E8">
        <w:rPr>
          <w:rFonts w:ascii="Times New Roman" w:hAnsi="Times New Roman" w:cs="Times New Roman"/>
          <w:i/>
          <w:iCs/>
          <w:color w:val="222222"/>
          <w:sz w:val="24"/>
          <w:szCs w:val="24"/>
          <w:shd w:val="clear" w:color="auto" w:fill="FFFFFF"/>
        </w:rPr>
        <w:t xml:space="preserve"> and seedling establishment</w:t>
      </w:r>
      <w:r w:rsidRPr="00BE38E8">
        <w:rPr>
          <w:rFonts w:ascii="Times New Roman" w:hAnsi="Times New Roman" w:cs="Times New Roman"/>
          <w:color w:val="222222"/>
          <w:sz w:val="24"/>
          <w:szCs w:val="24"/>
          <w:shd w:val="clear" w:color="auto" w:fill="FFFFFF"/>
        </w:rPr>
        <w:t>, 9-30.</w:t>
      </w:r>
    </w:p>
    <w:p w14:paraId="1385E74C" w14:textId="3DCCB8A7" w:rsidR="00F36D35" w:rsidRDefault="00F36D35"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F36D35">
        <w:rPr>
          <w:rFonts w:ascii="Times New Roman" w:hAnsi="Times New Roman" w:cs="Times New Roman"/>
          <w:color w:val="222222"/>
          <w:sz w:val="24"/>
          <w:szCs w:val="24"/>
          <w:shd w:val="clear" w:color="auto" w:fill="FFFFFF"/>
        </w:rPr>
        <w:t>Hughes, L</w:t>
      </w:r>
      <w:r w:rsidR="003A01C8" w:rsidRPr="00A02EDA">
        <w:rPr>
          <w:rFonts w:ascii="Times New Roman" w:hAnsi="Times New Roman" w:cs="Times New Roman"/>
          <w:sz w:val="24"/>
          <w:szCs w:val="24"/>
        </w:rPr>
        <w:t>.</w:t>
      </w:r>
      <w:r w:rsidR="003A01C8">
        <w:rPr>
          <w:rFonts w:ascii="Times New Roman" w:hAnsi="Times New Roman" w:cs="Times New Roman"/>
          <w:sz w:val="24"/>
          <w:szCs w:val="24"/>
        </w:rPr>
        <w:t xml:space="preserve"> &amp; </w:t>
      </w:r>
      <w:r w:rsidRPr="00F36D35">
        <w:rPr>
          <w:rFonts w:ascii="Times New Roman" w:hAnsi="Times New Roman" w:cs="Times New Roman"/>
          <w:color w:val="222222"/>
          <w:sz w:val="24"/>
          <w:szCs w:val="24"/>
          <w:shd w:val="clear" w:color="auto" w:fill="FFFFFF"/>
        </w:rPr>
        <w:t>Westoby, M.</w:t>
      </w:r>
      <w:r w:rsidR="00E1245E">
        <w:rPr>
          <w:rFonts w:ascii="Times New Roman" w:hAnsi="Times New Roman" w:cs="Times New Roman"/>
          <w:color w:val="222222"/>
          <w:sz w:val="24"/>
          <w:szCs w:val="24"/>
          <w:shd w:val="clear" w:color="auto" w:fill="FFFFFF"/>
        </w:rPr>
        <w:t xml:space="preserve"> (</w:t>
      </w:r>
      <w:r w:rsidRPr="00F36D35">
        <w:rPr>
          <w:rFonts w:ascii="Times New Roman" w:hAnsi="Times New Roman" w:cs="Times New Roman"/>
          <w:color w:val="222222"/>
          <w:sz w:val="24"/>
          <w:szCs w:val="24"/>
          <w:shd w:val="clear" w:color="auto" w:fill="FFFFFF"/>
        </w:rPr>
        <w:t>1990</w:t>
      </w:r>
      <w:r w:rsidR="00E1245E">
        <w:rPr>
          <w:rFonts w:ascii="Times New Roman" w:hAnsi="Times New Roman" w:cs="Times New Roman"/>
          <w:color w:val="222222"/>
          <w:sz w:val="24"/>
          <w:szCs w:val="24"/>
          <w:shd w:val="clear" w:color="auto" w:fill="FFFFFF"/>
        </w:rPr>
        <w:t>)</w:t>
      </w:r>
      <w:r w:rsidRPr="00F36D35">
        <w:rPr>
          <w:rFonts w:ascii="Times New Roman" w:hAnsi="Times New Roman" w:cs="Times New Roman"/>
          <w:color w:val="222222"/>
          <w:sz w:val="24"/>
          <w:szCs w:val="24"/>
          <w:shd w:val="clear" w:color="auto" w:fill="FFFFFF"/>
        </w:rPr>
        <w:t xml:space="preserve">. Removal rates of seeds adapted for dispersal by ants. </w:t>
      </w:r>
      <w:r w:rsidRPr="00BE38E8">
        <w:rPr>
          <w:rFonts w:ascii="Times New Roman" w:hAnsi="Times New Roman" w:cs="Times New Roman"/>
          <w:i/>
          <w:iCs/>
          <w:color w:val="222222"/>
          <w:sz w:val="24"/>
          <w:szCs w:val="24"/>
          <w:shd w:val="clear" w:color="auto" w:fill="FFFFFF"/>
        </w:rPr>
        <w:t>Ecology</w:t>
      </w:r>
      <w:r w:rsidRPr="00F36D35">
        <w:rPr>
          <w:rFonts w:ascii="Times New Roman" w:hAnsi="Times New Roman" w:cs="Times New Roman"/>
          <w:color w:val="222222"/>
          <w:sz w:val="24"/>
          <w:szCs w:val="24"/>
          <w:shd w:val="clear" w:color="auto" w:fill="FFFFFF"/>
        </w:rPr>
        <w:t>, 71(1), 138-148.</w:t>
      </w:r>
    </w:p>
    <w:p w14:paraId="6C6050CC" w14:textId="4A00A878" w:rsidR="00497079" w:rsidRDefault="00497079"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497079">
        <w:rPr>
          <w:rFonts w:ascii="Times New Roman" w:hAnsi="Times New Roman" w:cs="Times New Roman"/>
          <w:color w:val="222222"/>
          <w:sz w:val="24"/>
          <w:szCs w:val="24"/>
          <w:shd w:val="clear" w:color="auto" w:fill="FFFFFF"/>
        </w:rPr>
        <w:t>Hughes, L</w:t>
      </w:r>
      <w:r w:rsidR="003A01C8" w:rsidRPr="00A02EDA">
        <w:rPr>
          <w:rFonts w:ascii="Times New Roman" w:hAnsi="Times New Roman" w:cs="Times New Roman"/>
          <w:sz w:val="24"/>
          <w:szCs w:val="24"/>
        </w:rPr>
        <w:t>.</w:t>
      </w:r>
      <w:r w:rsidR="003A01C8">
        <w:rPr>
          <w:rFonts w:ascii="Times New Roman" w:hAnsi="Times New Roman" w:cs="Times New Roman"/>
          <w:sz w:val="24"/>
          <w:szCs w:val="24"/>
        </w:rPr>
        <w:t xml:space="preserve"> &amp; </w:t>
      </w:r>
      <w:r w:rsidRPr="00497079">
        <w:rPr>
          <w:rFonts w:ascii="Times New Roman" w:hAnsi="Times New Roman" w:cs="Times New Roman"/>
          <w:color w:val="222222"/>
          <w:sz w:val="24"/>
          <w:szCs w:val="24"/>
          <w:shd w:val="clear" w:color="auto" w:fill="FFFFFF"/>
        </w:rPr>
        <w:t>Westoby, M.</w:t>
      </w:r>
      <w:r w:rsidR="00E1245E">
        <w:rPr>
          <w:rFonts w:ascii="Times New Roman" w:hAnsi="Times New Roman" w:cs="Times New Roman"/>
          <w:color w:val="222222"/>
          <w:sz w:val="24"/>
          <w:szCs w:val="24"/>
          <w:shd w:val="clear" w:color="auto" w:fill="FFFFFF"/>
        </w:rPr>
        <w:t xml:space="preserve"> (</w:t>
      </w:r>
      <w:r w:rsidRPr="00497079">
        <w:rPr>
          <w:rFonts w:ascii="Times New Roman" w:hAnsi="Times New Roman" w:cs="Times New Roman"/>
          <w:color w:val="222222"/>
          <w:sz w:val="24"/>
          <w:szCs w:val="24"/>
          <w:shd w:val="clear" w:color="auto" w:fill="FFFFFF"/>
        </w:rPr>
        <w:t>1992</w:t>
      </w:r>
      <w:r w:rsidR="00E1245E">
        <w:rPr>
          <w:rFonts w:ascii="Times New Roman" w:hAnsi="Times New Roman" w:cs="Times New Roman"/>
          <w:color w:val="222222"/>
          <w:sz w:val="24"/>
          <w:szCs w:val="24"/>
          <w:shd w:val="clear" w:color="auto" w:fill="FFFFFF"/>
        </w:rPr>
        <w:t>)</w:t>
      </w:r>
      <w:r w:rsidRPr="00497079">
        <w:rPr>
          <w:rFonts w:ascii="Times New Roman" w:hAnsi="Times New Roman" w:cs="Times New Roman"/>
          <w:color w:val="222222"/>
          <w:sz w:val="24"/>
          <w:szCs w:val="24"/>
          <w:shd w:val="clear" w:color="auto" w:fill="FFFFFF"/>
        </w:rPr>
        <w:t xml:space="preserve">. Effect of diaspore characteristics on removal of seeds adapted for dispersal by ants. </w:t>
      </w:r>
      <w:r w:rsidRPr="00BE38E8">
        <w:rPr>
          <w:rFonts w:ascii="Times New Roman" w:hAnsi="Times New Roman" w:cs="Times New Roman"/>
          <w:i/>
          <w:iCs/>
          <w:color w:val="222222"/>
          <w:sz w:val="24"/>
          <w:szCs w:val="24"/>
          <w:shd w:val="clear" w:color="auto" w:fill="FFFFFF"/>
        </w:rPr>
        <w:t>Ecology</w:t>
      </w:r>
      <w:r w:rsidRPr="00497079">
        <w:rPr>
          <w:rFonts w:ascii="Times New Roman" w:hAnsi="Times New Roman" w:cs="Times New Roman"/>
          <w:color w:val="222222"/>
          <w:sz w:val="24"/>
          <w:szCs w:val="24"/>
          <w:shd w:val="clear" w:color="auto" w:fill="FFFFFF"/>
        </w:rPr>
        <w:t>, 73(4), 1300-1312.</w:t>
      </w:r>
    </w:p>
    <w:p w14:paraId="1F361F1F" w14:textId="7943C86E" w:rsidR="00B55BAD" w:rsidRDefault="00B55BAD"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B55BAD">
        <w:rPr>
          <w:rFonts w:ascii="Times New Roman" w:hAnsi="Times New Roman" w:cs="Times New Roman"/>
          <w:color w:val="222222"/>
          <w:sz w:val="24"/>
          <w:szCs w:val="24"/>
          <w:shd w:val="clear" w:color="auto" w:fill="FFFFFF"/>
        </w:rPr>
        <w:t>Janzen, D.H.</w:t>
      </w:r>
      <w:r w:rsidR="00E1245E">
        <w:rPr>
          <w:rFonts w:ascii="Times New Roman" w:hAnsi="Times New Roman" w:cs="Times New Roman"/>
          <w:color w:val="222222"/>
          <w:sz w:val="24"/>
          <w:szCs w:val="24"/>
          <w:shd w:val="clear" w:color="auto" w:fill="FFFFFF"/>
        </w:rPr>
        <w:t xml:space="preserve"> (</w:t>
      </w:r>
      <w:r w:rsidRPr="00B55BAD">
        <w:rPr>
          <w:rFonts w:ascii="Times New Roman" w:hAnsi="Times New Roman" w:cs="Times New Roman"/>
          <w:color w:val="222222"/>
          <w:sz w:val="24"/>
          <w:szCs w:val="24"/>
          <w:shd w:val="clear" w:color="auto" w:fill="FFFFFF"/>
        </w:rPr>
        <w:t>1970</w:t>
      </w:r>
      <w:r w:rsidR="00E1245E">
        <w:rPr>
          <w:rFonts w:ascii="Times New Roman" w:hAnsi="Times New Roman" w:cs="Times New Roman"/>
          <w:color w:val="222222"/>
          <w:sz w:val="24"/>
          <w:szCs w:val="24"/>
          <w:shd w:val="clear" w:color="auto" w:fill="FFFFFF"/>
        </w:rPr>
        <w:t>)</w:t>
      </w:r>
      <w:r w:rsidRPr="00B55BAD">
        <w:rPr>
          <w:rFonts w:ascii="Times New Roman" w:hAnsi="Times New Roman" w:cs="Times New Roman"/>
          <w:color w:val="222222"/>
          <w:sz w:val="24"/>
          <w:szCs w:val="24"/>
          <w:shd w:val="clear" w:color="auto" w:fill="FFFFFF"/>
        </w:rPr>
        <w:t xml:space="preserve">. Herbivores and the number of tree species in tropical forests. </w:t>
      </w:r>
      <w:r w:rsidRPr="00BE38E8">
        <w:rPr>
          <w:rFonts w:ascii="Times New Roman" w:hAnsi="Times New Roman" w:cs="Times New Roman"/>
          <w:i/>
          <w:iCs/>
          <w:color w:val="222222"/>
          <w:sz w:val="24"/>
          <w:szCs w:val="24"/>
          <w:shd w:val="clear" w:color="auto" w:fill="FFFFFF"/>
        </w:rPr>
        <w:t>The American Naturalist</w:t>
      </w:r>
      <w:r w:rsidRPr="00B55BAD">
        <w:rPr>
          <w:rFonts w:ascii="Times New Roman" w:hAnsi="Times New Roman" w:cs="Times New Roman"/>
          <w:color w:val="222222"/>
          <w:sz w:val="24"/>
          <w:szCs w:val="24"/>
          <w:shd w:val="clear" w:color="auto" w:fill="FFFFFF"/>
        </w:rPr>
        <w:t>, 104(940), 501-528.</w:t>
      </w:r>
    </w:p>
    <w:p w14:paraId="5C39DFBF" w14:textId="45A182FD" w:rsidR="006D0C19" w:rsidRDefault="006D0C19"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6D0C19">
        <w:rPr>
          <w:rFonts w:ascii="Times New Roman" w:hAnsi="Times New Roman" w:cs="Times New Roman"/>
          <w:color w:val="222222"/>
          <w:sz w:val="24"/>
          <w:szCs w:val="24"/>
          <w:shd w:val="clear" w:color="auto" w:fill="FFFFFF"/>
        </w:rPr>
        <w:t>Jensen, T.S</w:t>
      </w:r>
      <w:r w:rsidR="003A01C8" w:rsidRPr="00A02EDA">
        <w:rPr>
          <w:rFonts w:ascii="Times New Roman" w:hAnsi="Times New Roman" w:cs="Times New Roman"/>
          <w:sz w:val="24"/>
          <w:szCs w:val="24"/>
        </w:rPr>
        <w:t>.</w:t>
      </w:r>
      <w:r w:rsidR="003A01C8">
        <w:rPr>
          <w:rFonts w:ascii="Times New Roman" w:hAnsi="Times New Roman" w:cs="Times New Roman"/>
          <w:sz w:val="24"/>
          <w:szCs w:val="24"/>
        </w:rPr>
        <w:t xml:space="preserve"> &amp; </w:t>
      </w:r>
      <w:r w:rsidRPr="006D0C19">
        <w:rPr>
          <w:rFonts w:ascii="Times New Roman" w:hAnsi="Times New Roman" w:cs="Times New Roman"/>
          <w:color w:val="222222"/>
          <w:sz w:val="24"/>
          <w:szCs w:val="24"/>
          <w:shd w:val="clear" w:color="auto" w:fill="FFFFFF"/>
        </w:rPr>
        <w:t>Nielsen, O.F.</w:t>
      </w:r>
      <w:r w:rsidR="00E1245E">
        <w:rPr>
          <w:rFonts w:ascii="Times New Roman" w:hAnsi="Times New Roman" w:cs="Times New Roman"/>
          <w:color w:val="222222"/>
          <w:sz w:val="24"/>
          <w:szCs w:val="24"/>
          <w:shd w:val="clear" w:color="auto" w:fill="FFFFFF"/>
        </w:rPr>
        <w:t xml:space="preserve"> (</w:t>
      </w:r>
      <w:r w:rsidRPr="006D0C19">
        <w:rPr>
          <w:rFonts w:ascii="Times New Roman" w:hAnsi="Times New Roman" w:cs="Times New Roman"/>
          <w:color w:val="222222"/>
          <w:sz w:val="24"/>
          <w:szCs w:val="24"/>
          <w:shd w:val="clear" w:color="auto" w:fill="FFFFFF"/>
        </w:rPr>
        <w:t>1986</w:t>
      </w:r>
      <w:r w:rsidR="00E1245E">
        <w:rPr>
          <w:rFonts w:ascii="Times New Roman" w:hAnsi="Times New Roman" w:cs="Times New Roman"/>
          <w:color w:val="222222"/>
          <w:sz w:val="24"/>
          <w:szCs w:val="24"/>
          <w:shd w:val="clear" w:color="auto" w:fill="FFFFFF"/>
        </w:rPr>
        <w:t>)</w:t>
      </w:r>
      <w:r w:rsidRPr="006D0C19">
        <w:rPr>
          <w:rFonts w:ascii="Times New Roman" w:hAnsi="Times New Roman" w:cs="Times New Roman"/>
          <w:color w:val="222222"/>
          <w:sz w:val="24"/>
          <w:szCs w:val="24"/>
          <w:shd w:val="clear" w:color="auto" w:fill="FFFFFF"/>
        </w:rPr>
        <w:t xml:space="preserve">. Rodents as seed dispersers in a heath—oak wood succession. </w:t>
      </w:r>
      <w:proofErr w:type="spellStart"/>
      <w:r w:rsidRPr="00BE38E8">
        <w:rPr>
          <w:rFonts w:ascii="Times New Roman" w:hAnsi="Times New Roman" w:cs="Times New Roman"/>
          <w:i/>
          <w:iCs/>
          <w:color w:val="222222"/>
          <w:sz w:val="24"/>
          <w:szCs w:val="24"/>
          <w:shd w:val="clear" w:color="auto" w:fill="FFFFFF"/>
        </w:rPr>
        <w:t>Oecologia</w:t>
      </w:r>
      <w:proofErr w:type="spellEnd"/>
      <w:r w:rsidRPr="006D0C19">
        <w:rPr>
          <w:rFonts w:ascii="Times New Roman" w:hAnsi="Times New Roman" w:cs="Times New Roman"/>
          <w:color w:val="222222"/>
          <w:sz w:val="24"/>
          <w:szCs w:val="24"/>
          <w:shd w:val="clear" w:color="auto" w:fill="FFFFFF"/>
        </w:rPr>
        <w:t>, 70(2), 214-221.</w:t>
      </w:r>
    </w:p>
    <w:p w14:paraId="6633E342" w14:textId="34BAFF49" w:rsidR="00301B99" w:rsidRDefault="00301B99" w:rsidP="00B705D6">
      <w:pPr>
        <w:spacing w:after="120" w:line="240" w:lineRule="auto"/>
        <w:ind w:left="284" w:hanging="284"/>
        <w:jc w:val="both"/>
        <w:rPr>
          <w:rFonts w:ascii="Times New Roman" w:hAnsi="Times New Roman" w:cs="Times New Roman"/>
          <w:color w:val="222222"/>
          <w:sz w:val="24"/>
          <w:szCs w:val="24"/>
          <w:shd w:val="clear" w:color="auto" w:fill="FFFFFF"/>
        </w:rPr>
      </w:pPr>
      <w:proofErr w:type="spellStart"/>
      <w:r w:rsidRPr="00301B99">
        <w:rPr>
          <w:rFonts w:ascii="Times New Roman" w:hAnsi="Times New Roman" w:cs="Times New Roman"/>
          <w:color w:val="222222"/>
          <w:sz w:val="24"/>
          <w:szCs w:val="24"/>
          <w:shd w:val="clear" w:color="auto" w:fill="FFFFFF"/>
        </w:rPr>
        <w:t>Jongejans</w:t>
      </w:r>
      <w:proofErr w:type="spellEnd"/>
      <w:r w:rsidRPr="00301B99">
        <w:rPr>
          <w:rFonts w:ascii="Times New Roman" w:hAnsi="Times New Roman" w:cs="Times New Roman"/>
          <w:color w:val="222222"/>
          <w:sz w:val="24"/>
          <w:szCs w:val="24"/>
          <w:shd w:val="clear" w:color="auto" w:fill="FFFFFF"/>
        </w:rPr>
        <w:t xml:space="preserve">, E., Shea, K., </w:t>
      </w:r>
      <w:proofErr w:type="spellStart"/>
      <w:r w:rsidRPr="00301B99">
        <w:rPr>
          <w:rFonts w:ascii="Times New Roman" w:hAnsi="Times New Roman" w:cs="Times New Roman"/>
          <w:color w:val="222222"/>
          <w:sz w:val="24"/>
          <w:szCs w:val="24"/>
          <w:shd w:val="clear" w:color="auto" w:fill="FFFFFF"/>
        </w:rPr>
        <w:t>Skarpaas</w:t>
      </w:r>
      <w:proofErr w:type="spellEnd"/>
      <w:r w:rsidRPr="00301B99">
        <w:rPr>
          <w:rFonts w:ascii="Times New Roman" w:hAnsi="Times New Roman" w:cs="Times New Roman"/>
          <w:color w:val="222222"/>
          <w:sz w:val="24"/>
          <w:szCs w:val="24"/>
          <w:shd w:val="clear" w:color="auto" w:fill="FFFFFF"/>
        </w:rPr>
        <w:t>, O., Kelly, D</w:t>
      </w:r>
      <w:r w:rsidR="003A01C8" w:rsidRPr="00A02EDA">
        <w:rPr>
          <w:rFonts w:ascii="Times New Roman" w:hAnsi="Times New Roman" w:cs="Times New Roman"/>
          <w:sz w:val="24"/>
          <w:szCs w:val="24"/>
        </w:rPr>
        <w:t>.</w:t>
      </w:r>
      <w:r w:rsidR="003A01C8">
        <w:rPr>
          <w:rFonts w:ascii="Times New Roman" w:hAnsi="Times New Roman" w:cs="Times New Roman"/>
          <w:sz w:val="24"/>
          <w:szCs w:val="24"/>
        </w:rPr>
        <w:t xml:space="preserve">, &amp; </w:t>
      </w:r>
      <w:proofErr w:type="spellStart"/>
      <w:r w:rsidRPr="00301B99">
        <w:rPr>
          <w:rFonts w:ascii="Times New Roman" w:hAnsi="Times New Roman" w:cs="Times New Roman"/>
          <w:color w:val="222222"/>
          <w:sz w:val="24"/>
          <w:szCs w:val="24"/>
          <w:shd w:val="clear" w:color="auto" w:fill="FFFFFF"/>
        </w:rPr>
        <w:t>Ellner</w:t>
      </w:r>
      <w:proofErr w:type="spellEnd"/>
      <w:r w:rsidRPr="00301B99">
        <w:rPr>
          <w:rFonts w:ascii="Times New Roman" w:hAnsi="Times New Roman" w:cs="Times New Roman"/>
          <w:color w:val="222222"/>
          <w:sz w:val="24"/>
          <w:szCs w:val="24"/>
          <w:shd w:val="clear" w:color="auto" w:fill="FFFFFF"/>
        </w:rPr>
        <w:t>, S.P.</w:t>
      </w:r>
      <w:r w:rsidR="00E1245E">
        <w:rPr>
          <w:rFonts w:ascii="Times New Roman" w:hAnsi="Times New Roman" w:cs="Times New Roman"/>
          <w:color w:val="222222"/>
          <w:sz w:val="24"/>
          <w:szCs w:val="24"/>
          <w:shd w:val="clear" w:color="auto" w:fill="FFFFFF"/>
        </w:rPr>
        <w:t xml:space="preserve"> (</w:t>
      </w:r>
      <w:r w:rsidRPr="00301B99">
        <w:rPr>
          <w:rFonts w:ascii="Times New Roman" w:hAnsi="Times New Roman" w:cs="Times New Roman"/>
          <w:color w:val="222222"/>
          <w:sz w:val="24"/>
          <w:szCs w:val="24"/>
          <w:shd w:val="clear" w:color="auto" w:fill="FFFFFF"/>
        </w:rPr>
        <w:t>2011</w:t>
      </w:r>
      <w:r w:rsidR="00E1245E">
        <w:rPr>
          <w:rFonts w:ascii="Times New Roman" w:hAnsi="Times New Roman" w:cs="Times New Roman"/>
          <w:color w:val="222222"/>
          <w:sz w:val="24"/>
          <w:szCs w:val="24"/>
          <w:shd w:val="clear" w:color="auto" w:fill="FFFFFF"/>
        </w:rPr>
        <w:t>)</w:t>
      </w:r>
      <w:r w:rsidRPr="00301B99">
        <w:rPr>
          <w:rFonts w:ascii="Times New Roman" w:hAnsi="Times New Roman" w:cs="Times New Roman"/>
          <w:color w:val="222222"/>
          <w:sz w:val="24"/>
          <w:szCs w:val="24"/>
          <w:shd w:val="clear" w:color="auto" w:fill="FFFFFF"/>
        </w:rPr>
        <w:t xml:space="preserve">. Importance of individual and environmental variation for invasive species spread: a spatial integral projection model. </w:t>
      </w:r>
      <w:r w:rsidRPr="00BE38E8">
        <w:rPr>
          <w:rFonts w:ascii="Times New Roman" w:hAnsi="Times New Roman" w:cs="Times New Roman"/>
          <w:i/>
          <w:iCs/>
          <w:color w:val="222222"/>
          <w:sz w:val="24"/>
          <w:szCs w:val="24"/>
          <w:shd w:val="clear" w:color="auto" w:fill="FFFFFF"/>
        </w:rPr>
        <w:t>Ecology</w:t>
      </w:r>
      <w:r w:rsidRPr="00301B99">
        <w:rPr>
          <w:rFonts w:ascii="Times New Roman" w:hAnsi="Times New Roman" w:cs="Times New Roman"/>
          <w:color w:val="222222"/>
          <w:sz w:val="24"/>
          <w:szCs w:val="24"/>
          <w:shd w:val="clear" w:color="auto" w:fill="FFFFFF"/>
        </w:rPr>
        <w:t>, 92(1), 86-97.</w:t>
      </w:r>
    </w:p>
    <w:p w14:paraId="2948BFCA" w14:textId="0B9C643F" w:rsidR="00EC15D4" w:rsidRDefault="00EC15D4" w:rsidP="00B705D6">
      <w:pPr>
        <w:spacing w:after="120" w:line="240" w:lineRule="auto"/>
        <w:ind w:left="284" w:hanging="284"/>
        <w:jc w:val="both"/>
        <w:rPr>
          <w:rFonts w:ascii="Times New Roman" w:hAnsi="Times New Roman" w:cs="Times New Roman"/>
          <w:color w:val="222222"/>
          <w:sz w:val="24"/>
          <w:szCs w:val="24"/>
          <w:shd w:val="clear" w:color="auto" w:fill="FFFFFF"/>
        </w:rPr>
      </w:pPr>
      <w:bookmarkStart w:id="35" w:name="_Hlk100855506"/>
      <w:proofErr w:type="spellStart"/>
      <w:r w:rsidRPr="00EC15D4">
        <w:rPr>
          <w:rFonts w:ascii="Times New Roman" w:hAnsi="Times New Roman" w:cs="Times New Roman"/>
          <w:color w:val="222222"/>
          <w:sz w:val="24"/>
          <w:szCs w:val="24"/>
          <w:shd w:val="clear" w:color="auto" w:fill="FFFFFF"/>
        </w:rPr>
        <w:t>Jongejans</w:t>
      </w:r>
      <w:proofErr w:type="spellEnd"/>
      <w:r w:rsidRPr="00EC15D4">
        <w:rPr>
          <w:rFonts w:ascii="Times New Roman" w:hAnsi="Times New Roman" w:cs="Times New Roman"/>
          <w:color w:val="222222"/>
          <w:sz w:val="24"/>
          <w:szCs w:val="24"/>
          <w:shd w:val="clear" w:color="auto" w:fill="FFFFFF"/>
        </w:rPr>
        <w:t xml:space="preserve">, E., </w:t>
      </w:r>
      <w:proofErr w:type="spellStart"/>
      <w:r w:rsidRPr="00EC15D4">
        <w:rPr>
          <w:rFonts w:ascii="Times New Roman" w:hAnsi="Times New Roman" w:cs="Times New Roman"/>
          <w:color w:val="222222"/>
          <w:sz w:val="24"/>
          <w:szCs w:val="24"/>
          <w:shd w:val="clear" w:color="auto" w:fill="FFFFFF"/>
        </w:rPr>
        <w:t>Skarpaas</w:t>
      </w:r>
      <w:proofErr w:type="spellEnd"/>
      <w:r w:rsidRPr="00EC15D4">
        <w:rPr>
          <w:rFonts w:ascii="Times New Roman" w:hAnsi="Times New Roman" w:cs="Times New Roman"/>
          <w:color w:val="222222"/>
          <w:sz w:val="24"/>
          <w:szCs w:val="24"/>
          <w:shd w:val="clear" w:color="auto" w:fill="FFFFFF"/>
        </w:rPr>
        <w:t xml:space="preserve">, O., Ferrari, M.J., Long, E.S., Dauer, J.T., Schwarz, C.M., </w:t>
      </w:r>
      <w:proofErr w:type="spellStart"/>
      <w:r>
        <w:rPr>
          <w:rFonts w:ascii="Times New Roman" w:hAnsi="Times New Roman" w:cs="Times New Roman"/>
          <w:color w:val="222222"/>
          <w:sz w:val="24"/>
          <w:szCs w:val="24"/>
          <w:shd w:val="clear" w:color="auto" w:fill="FFFFFF"/>
        </w:rPr>
        <w:t>Rauschert</w:t>
      </w:r>
      <w:proofErr w:type="spellEnd"/>
      <w:r>
        <w:rPr>
          <w:rFonts w:ascii="Times New Roman" w:hAnsi="Times New Roman" w:cs="Times New Roman"/>
          <w:color w:val="222222"/>
          <w:sz w:val="24"/>
          <w:szCs w:val="24"/>
          <w:shd w:val="clear" w:color="auto" w:fill="FFFFFF"/>
        </w:rPr>
        <w:t xml:space="preserve">, E.S., </w:t>
      </w:r>
      <w:proofErr w:type="spellStart"/>
      <w:r>
        <w:rPr>
          <w:rFonts w:ascii="Times New Roman" w:hAnsi="Times New Roman" w:cs="Times New Roman"/>
          <w:color w:val="222222"/>
          <w:sz w:val="24"/>
          <w:szCs w:val="24"/>
          <w:shd w:val="clear" w:color="auto" w:fill="FFFFFF"/>
        </w:rPr>
        <w:t>Jabbour</w:t>
      </w:r>
      <w:proofErr w:type="spellEnd"/>
      <w:r>
        <w:rPr>
          <w:rFonts w:ascii="Times New Roman" w:hAnsi="Times New Roman" w:cs="Times New Roman"/>
          <w:color w:val="222222"/>
          <w:sz w:val="24"/>
          <w:szCs w:val="24"/>
          <w:shd w:val="clear" w:color="auto" w:fill="FFFFFF"/>
        </w:rPr>
        <w:t xml:space="preserve">, R., Mortensen, D.A., </w:t>
      </w:r>
      <w:proofErr w:type="spellStart"/>
      <w:r>
        <w:rPr>
          <w:rFonts w:ascii="Times New Roman" w:hAnsi="Times New Roman" w:cs="Times New Roman"/>
          <w:color w:val="222222"/>
          <w:sz w:val="24"/>
          <w:szCs w:val="24"/>
          <w:shd w:val="clear" w:color="auto" w:fill="FFFFFF"/>
        </w:rPr>
        <w:t>Isard</w:t>
      </w:r>
      <w:proofErr w:type="spellEnd"/>
      <w:r>
        <w:rPr>
          <w:rFonts w:ascii="Times New Roman" w:hAnsi="Times New Roman" w:cs="Times New Roman"/>
          <w:color w:val="222222"/>
          <w:sz w:val="24"/>
          <w:szCs w:val="24"/>
          <w:shd w:val="clear" w:color="auto" w:fill="FFFFFF"/>
        </w:rPr>
        <w:t xml:space="preserve">, S.A., </w:t>
      </w:r>
      <w:proofErr w:type="spellStart"/>
      <w:r>
        <w:rPr>
          <w:rFonts w:ascii="Times New Roman" w:hAnsi="Times New Roman" w:cs="Times New Roman"/>
          <w:color w:val="222222"/>
          <w:sz w:val="24"/>
          <w:szCs w:val="24"/>
          <w:shd w:val="clear" w:color="auto" w:fill="FFFFFF"/>
        </w:rPr>
        <w:t>Lieb</w:t>
      </w:r>
      <w:proofErr w:type="spellEnd"/>
      <w:r>
        <w:rPr>
          <w:rFonts w:ascii="Times New Roman" w:hAnsi="Times New Roman" w:cs="Times New Roman"/>
          <w:color w:val="222222"/>
          <w:sz w:val="24"/>
          <w:szCs w:val="24"/>
          <w:shd w:val="clear" w:color="auto" w:fill="FFFFFF"/>
        </w:rPr>
        <w:t xml:space="preserve">, D.A., </w:t>
      </w:r>
      <w:proofErr w:type="spellStart"/>
      <w:r w:rsidR="00412BAB">
        <w:rPr>
          <w:rFonts w:ascii="Times New Roman" w:hAnsi="Times New Roman" w:cs="Times New Roman"/>
          <w:color w:val="222222"/>
          <w:sz w:val="24"/>
          <w:szCs w:val="24"/>
          <w:shd w:val="clear" w:color="auto" w:fill="FFFFFF"/>
        </w:rPr>
        <w:t>Sezen</w:t>
      </w:r>
      <w:proofErr w:type="spellEnd"/>
      <w:r w:rsidR="00412BAB">
        <w:rPr>
          <w:rFonts w:ascii="Times New Roman" w:hAnsi="Times New Roman" w:cs="Times New Roman"/>
          <w:color w:val="222222"/>
          <w:sz w:val="24"/>
          <w:szCs w:val="24"/>
          <w:shd w:val="clear" w:color="auto" w:fill="FFFFFF"/>
        </w:rPr>
        <w:t xml:space="preserve">, Z., </w:t>
      </w:r>
      <w:proofErr w:type="spellStart"/>
      <w:r w:rsidR="00412BAB">
        <w:rPr>
          <w:rFonts w:ascii="Times New Roman" w:hAnsi="Times New Roman" w:cs="Times New Roman"/>
          <w:color w:val="222222"/>
          <w:sz w:val="24"/>
          <w:szCs w:val="24"/>
          <w:shd w:val="clear" w:color="auto" w:fill="FFFFFF"/>
        </w:rPr>
        <w:t>Hulting</w:t>
      </w:r>
      <w:proofErr w:type="spellEnd"/>
      <w:r w:rsidR="00412BAB">
        <w:rPr>
          <w:rFonts w:ascii="Times New Roman" w:hAnsi="Times New Roman" w:cs="Times New Roman"/>
          <w:color w:val="222222"/>
          <w:sz w:val="24"/>
          <w:szCs w:val="24"/>
          <w:shd w:val="clear" w:color="auto" w:fill="FFFFFF"/>
        </w:rPr>
        <w:t>, A.G.,</w:t>
      </w:r>
      <w:r w:rsidRPr="00EC15D4">
        <w:rPr>
          <w:rFonts w:ascii="Times New Roman" w:hAnsi="Times New Roman" w:cs="Times New Roman"/>
          <w:color w:val="222222"/>
          <w:sz w:val="24"/>
          <w:szCs w:val="24"/>
          <w:shd w:val="clear" w:color="auto" w:fill="FFFFFF"/>
        </w:rPr>
        <w:t xml:space="preserve"> &amp; Shea, K. (2015</w:t>
      </w:r>
      <w:r w:rsidR="00412BAB">
        <w:rPr>
          <w:rFonts w:ascii="Times New Roman" w:hAnsi="Times New Roman" w:cs="Times New Roman"/>
          <w:color w:val="222222"/>
          <w:sz w:val="24"/>
          <w:szCs w:val="24"/>
          <w:shd w:val="clear" w:color="auto" w:fill="FFFFFF"/>
        </w:rPr>
        <w:t>a</w:t>
      </w:r>
      <w:r w:rsidRPr="00EC15D4">
        <w:rPr>
          <w:rFonts w:ascii="Times New Roman" w:hAnsi="Times New Roman" w:cs="Times New Roman"/>
          <w:color w:val="222222"/>
          <w:sz w:val="24"/>
          <w:szCs w:val="24"/>
          <w:shd w:val="clear" w:color="auto" w:fill="FFFFFF"/>
        </w:rPr>
        <w:t xml:space="preserve">). A unifying gravity framework for dispersal. </w:t>
      </w:r>
      <w:r w:rsidRPr="00BE38E8">
        <w:rPr>
          <w:rFonts w:ascii="Times New Roman" w:hAnsi="Times New Roman" w:cs="Times New Roman"/>
          <w:i/>
          <w:iCs/>
          <w:color w:val="222222"/>
          <w:sz w:val="24"/>
          <w:szCs w:val="24"/>
          <w:shd w:val="clear" w:color="auto" w:fill="FFFFFF"/>
        </w:rPr>
        <w:t>Theoretical Ecology</w:t>
      </w:r>
      <w:r w:rsidRPr="00EC15D4">
        <w:rPr>
          <w:rFonts w:ascii="Times New Roman" w:hAnsi="Times New Roman" w:cs="Times New Roman"/>
          <w:color w:val="222222"/>
          <w:sz w:val="24"/>
          <w:szCs w:val="24"/>
          <w:shd w:val="clear" w:color="auto" w:fill="FFFFFF"/>
        </w:rPr>
        <w:t>, 8(2), 207-223.</w:t>
      </w:r>
    </w:p>
    <w:bookmarkEnd w:id="35"/>
    <w:p w14:paraId="5CC0C439" w14:textId="1A67B0D3" w:rsidR="00B705D6" w:rsidRDefault="00B705D6" w:rsidP="00B705D6">
      <w:pPr>
        <w:spacing w:after="120" w:line="240" w:lineRule="auto"/>
        <w:ind w:left="284" w:hanging="284"/>
        <w:jc w:val="both"/>
        <w:rPr>
          <w:rFonts w:ascii="Times New Roman" w:hAnsi="Times New Roman" w:cs="Times New Roman"/>
          <w:color w:val="222222"/>
          <w:sz w:val="24"/>
          <w:szCs w:val="24"/>
          <w:shd w:val="clear" w:color="auto" w:fill="FFFFFF"/>
        </w:rPr>
      </w:pPr>
      <w:proofErr w:type="spellStart"/>
      <w:r w:rsidRPr="008E002A">
        <w:rPr>
          <w:rFonts w:ascii="Times New Roman" w:hAnsi="Times New Roman" w:cs="Times New Roman"/>
          <w:color w:val="222222"/>
          <w:sz w:val="24"/>
          <w:szCs w:val="24"/>
          <w:shd w:val="clear" w:color="auto" w:fill="FFFFFF"/>
        </w:rPr>
        <w:t>Jongejans</w:t>
      </w:r>
      <w:proofErr w:type="spellEnd"/>
      <w:r w:rsidRPr="008E002A">
        <w:rPr>
          <w:rFonts w:ascii="Times New Roman" w:hAnsi="Times New Roman" w:cs="Times New Roman"/>
          <w:color w:val="222222"/>
          <w:sz w:val="24"/>
          <w:szCs w:val="24"/>
          <w:shd w:val="clear" w:color="auto" w:fill="FFFFFF"/>
        </w:rPr>
        <w:t xml:space="preserve">, E., Silverman, E. J., </w:t>
      </w:r>
      <w:proofErr w:type="spellStart"/>
      <w:r w:rsidRPr="008E002A">
        <w:rPr>
          <w:rFonts w:ascii="Times New Roman" w:hAnsi="Times New Roman" w:cs="Times New Roman"/>
          <w:color w:val="222222"/>
          <w:sz w:val="24"/>
          <w:szCs w:val="24"/>
          <w:shd w:val="clear" w:color="auto" w:fill="FFFFFF"/>
        </w:rPr>
        <w:t>Skarpaas</w:t>
      </w:r>
      <w:proofErr w:type="spellEnd"/>
      <w:r w:rsidRPr="008E002A">
        <w:rPr>
          <w:rFonts w:ascii="Times New Roman" w:hAnsi="Times New Roman" w:cs="Times New Roman"/>
          <w:color w:val="222222"/>
          <w:sz w:val="24"/>
          <w:szCs w:val="24"/>
          <w:shd w:val="clear" w:color="auto" w:fill="FFFFFF"/>
        </w:rPr>
        <w:t>, O., &amp; Shea, K. (2015</w:t>
      </w:r>
      <w:r w:rsidR="00EC15D4">
        <w:rPr>
          <w:rFonts w:ascii="Times New Roman" w:hAnsi="Times New Roman" w:cs="Times New Roman"/>
          <w:color w:val="222222"/>
          <w:sz w:val="24"/>
          <w:szCs w:val="24"/>
          <w:shd w:val="clear" w:color="auto" w:fill="FFFFFF"/>
        </w:rPr>
        <w:t>b</w:t>
      </w:r>
      <w:r w:rsidRPr="008E002A">
        <w:rPr>
          <w:rFonts w:ascii="Times New Roman" w:hAnsi="Times New Roman" w:cs="Times New Roman"/>
          <w:color w:val="222222"/>
          <w:sz w:val="24"/>
          <w:szCs w:val="24"/>
          <w:shd w:val="clear" w:color="auto" w:fill="FFFFFF"/>
        </w:rPr>
        <w:t xml:space="preserve">). Post-dispersal seed removal of </w:t>
      </w:r>
      <w:r w:rsidRPr="00DF2A76">
        <w:rPr>
          <w:rFonts w:ascii="Times New Roman" w:hAnsi="Times New Roman" w:cs="Times New Roman"/>
          <w:i/>
          <w:iCs/>
          <w:color w:val="222222"/>
          <w:sz w:val="24"/>
          <w:szCs w:val="24"/>
          <w:shd w:val="clear" w:color="auto" w:fill="FFFFFF"/>
        </w:rPr>
        <w:t>Carduus nutans</w:t>
      </w:r>
      <w:r w:rsidRPr="008E002A">
        <w:rPr>
          <w:rFonts w:ascii="Times New Roman" w:hAnsi="Times New Roman" w:cs="Times New Roman"/>
          <w:color w:val="222222"/>
          <w:sz w:val="24"/>
          <w:szCs w:val="24"/>
          <w:shd w:val="clear" w:color="auto" w:fill="FFFFFF"/>
        </w:rPr>
        <w:t xml:space="preserve"> and </w:t>
      </w:r>
      <w:r w:rsidRPr="00DF2A76">
        <w:rPr>
          <w:rFonts w:ascii="Times New Roman" w:hAnsi="Times New Roman" w:cs="Times New Roman"/>
          <w:i/>
          <w:iCs/>
          <w:color w:val="222222"/>
          <w:sz w:val="24"/>
          <w:szCs w:val="24"/>
          <w:shd w:val="clear" w:color="auto" w:fill="FFFFFF"/>
        </w:rPr>
        <w:t xml:space="preserve">C. </w:t>
      </w:r>
      <w:proofErr w:type="spellStart"/>
      <w:r w:rsidRPr="00DF2A76">
        <w:rPr>
          <w:rFonts w:ascii="Times New Roman" w:hAnsi="Times New Roman" w:cs="Times New Roman"/>
          <w:i/>
          <w:iCs/>
          <w:color w:val="222222"/>
          <w:sz w:val="24"/>
          <w:szCs w:val="24"/>
          <w:shd w:val="clear" w:color="auto" w:fill="FFFFFF"/>
        </w:rPr>
        <w:t>acanthoides</w:t>
      </w:r>
      <w:proofErr w:type="spellEnd"/>
      <w:r w:rsidRPr="008E002A">
        <w:rPr>
          <w:rFonts w:ascii="Times New Roman" w:hAnsi="Times New Roman" w:cs="Times New Roman"/>
          <w:color w:val="222222"/>
          <w:sz w:val="24"/>
          <w:szCs w:val="24"/>
          <w:shd w:val="clear" w:color="auto" w:fill="FFFFFF"/>
        </w:rPr>
        <w:t xml:space="preserve"> by insects and small mammals. </w:t>
      </w:r>
      <w:r w:rsidRPr="00BE38E8">
        <w:rPr>
          <w:rFonts w:ascii="Times New Roman" w:hAnsi="Times New Roman" w:cs="Times New Roman"/>
          <w:i/>
          <w:iCs/>
          <w:color w:val="222222"/>
          <w:sz w:val="24"/>
          <w:szCs w:val="24"/>
          <w:shd w:val="clear" w:color="auto" w:fill="FFFFFF"/>
        </w:rPr>
        <w:t>Ecological research</w:t>
      </w:r>
      <w:r w:rsidRPr="008E002A">
        <w:rPr>
          <w:rFonts w:ascii="Times New Roman" w:hAnsi="Times New Roman" w:cs="Times New Roman"/>
          <w:color w:val="222222"/>
          <w:sz w:val="24"/>
          <w:szCs w:val="24"/>
          <w:shd w:val="clear" w:color="auto" w:fill="FFFFFF"/>
        </w:rPr>
        <w:t>, 30(1), 173-</w:t>
      </w:r>
      <w:commentRangeStart w:id="36"/>
      <w:commentRangeStart w:id="37"/>
      <w:r w:rsidRPr="008E002A">
        <w:rPr>
          <w:rFonts w:ascii="Times New Roman" w:hAnsi="Times New Roman" w:cs="Times New Roman"/>
          <w:color w:val="222222"/>
          <w:sz w:val="24"/>
          <w:szCs w:val="24"/>
          <w:shd w:val="clear" w:color="auto" w:fill="FFFFFF"/>
        </w:rPr>
        <w:t>180</w:t>
      </w:r>
      <w:commentRangeEnd w:id="36"/>
      <w:r w:rsidR="00C25B53">
        <w:rPr>
          <w:rStyle w:val="CommentReference"/>
        </w:rPr>
        <w:commentReference w:id="36"/>
      </w:r>
      <w:commentRangeEnd w:id="37"/>
      <w:r w:rsidR="00412BAB">
        <w:rPr>
          <w:rStyle w:val="CommentReference"/>
        </w:rPr>
        <w:commentReference w:id="37"/>
      </w:r>
      <w:r w:rsidRPr="008E002A">
        <w:rPr>
          <w:rFonts w:ascii="Times New Roman" w:hAnsi="Times New Roman" w:cs="Times New Roman"/>
          <w:color w:val="222222"/>
          <w:sz w:val="24"/>
          <w:szCs w:val="24"/>
          <w:shd w:val="clear" w:color="auto" w:fill="FFFFFF"/>
        </w:rPr>
        <w:t>.</w:t>
      </w:r>
    </w:p>
    <w:p w14:paraId="7A763DB3" w14:textId="32DD4D87" w:rsidR="00C05AC4" w:rsidRPr="00B705D6" w:rsidRDefault="00C05AC4" w:rsidP="00B705D6">
      <w:pPr>
        <w:spacing w:after="120" w:line="240" w:lineRule="auto"/>
        <w:ind w:left="284" w:hanging="284"/>
        <w:jc w:val="both"/>
        <w:rPr>
          <w:rFonts w:ascii="Times New Roman" w:hAnsi="Times New Roman" w:cs="Times New Roman"/>
          <w:color w:val="222222"/>
          <w:sz w:val="24"/>
          <w:szCs w:val="24"/>
          <w:shd w:val="clear" w:color="auto" w:fill="FFFFFF"/>
        </w:rPr>
      </w:pPr>
      <w:proofErr w:type="spellStart"/>
      <w:r w:rsidRPr="00C05AC4">
        <w:rPr>
          <w:rFonts w:ascii="Times New Roman" w:hAnsi="Times New Roman" w:cs="Times New Roman"/>
          <w:color w:val="222222"/>
          <w:sz w:val="24"/>
          <w:szCs w:val="24"/>
          <w:shd w:val="clear" w:color="auto" w:fill="FFFFFF"/>
        </w:rPr>
        <w:t>Jordano</w:t>
      </w:r>
      <w:proofErr w:type="spellEnd"/>
      <w:r w:rsidRPr="00C05AC4">
        <w:rPr>
          <w:rFonts w:ascii="Times New Roman" w:hAnsi="Times New Roman" w:cs="Times New Roman"/>
          <w:color w:val="222222"/>
          <w:sz w:val="24"/>
          <w:szCs w:val="24"/>
          <w:shd w:val="clear" w:color="auto" w:fill="FFFFFF"/>
        </w:rPr>
        <w:t>, P., García, C., Godoy, J.A</w:t>
      </w:r>
      <w:r w:rsidR="003A01C8" w:rsidRPr="00A02EDA">
        <w:rPr>
          <w:rFonts w:ascii="Times New Roman" w:hAnsi="Times New Roman" w:cs="Times New Roman"/>
          <w:sz w:val="24"/>
          <w:szCs w:val="24"/>
        </w:rPr>
        <w:t>.</w:t>
      </w:r>
      <w:r w:rsidR="003A01C8">
        <w:rPr>
          <w:rFonts w:ascii="Times New Roman" w:hAnsi="Times New Roman" w:cs="Times New Roman"/>
          <w:sz w:val="24"/>
          <w:szCs w:val="24"/>
        </w:rPr>
        <w:t xml:space="preserve">, &amp; </w:t>
      </w:r>
      <w:r w:rsidRPr="00C05AC4">
        <w:rPr>
          <w:rFonts w:ascii="Times New Roman" w:hAnsi="Times New Roman" w:cs="Times New Roman"/>
          <w:color w:val="222222"/>
          <w:sz w:val="24"/>
          <w:szCs w:val="24"/>
          <w:shd w:val="clear" w:color="auto" w:fill="FFFFFF"/>
        </w:rPr>
        <w:t>García-</w:t>
      </w:r>
      <w:proofErr w:type="spellStart"/>
      <w:r w:rsidRPr="00C05AC4">
        <w:rPr>
          <w:rFonts w:ascii="Times New Roman" w:hAnsi="Times New Roman" w:cs="Times New Roman"/>
          <w:color w:val="222222"/>
          <w:sz w:val="24"/>
          <w:szCs w:val="24"/>
          <w:shd w:val="clear" w:color="auto" w:fill="FFFFFF"/>
        </w:rPr>
        <w:t>Castaño</w:t>
      </w:r>
      <w:proofErr w:type="spellEnd"/>
      <w:r w:rsidRPr="00C05AC4">
        <w:rPr>
          <w:rFonts w:ascii="Times New Roman" w:hAnsi="Times New Roman" w:cs="Times New Roman"/>
          <w:color w:val="222222"/>
          <w:sz w:val="24"/>
          <w:szCs w:val="24"/>
          <w:shd w:val="clear" w:color="auto" w:fill="FFFFFF"/>
        </w:rPr>
        <w:t>, J.L.</w:t>
      </w:r>
      <w:r w:rsidR="00E1245E">
        <w:rPr>
          <w:rFonts w:ascii="Times New Roman" w:hAnsi="Times New Roman" w:cs="Times New Roman"/>
          <w:color w:val="222222"/>
          <w:sz w:val="24"/>
          <w:szCs w:val="24"/>
          <w:shd w:val="clear" w:color="auto" w:fill="FFFFFF"/>
        </w:rPr>
        <w:t xml:space="preserve"> (</w:t>
      </w:r>
      <w:r w:rsidRPr="00C05AC4">
        <w:rPr>
          <w:rFonts w:ascii="Times New Roman" w:hAnsi="Times New Roman" w:cs="Times New Roman"/>
          <w:color w:val="222222"/>
          <w:sz w:val="24"/>
          <w:szCs w:val="24"/>
          <w:shd w:val="clear" w:color="auto" w:fill="FFFFFF"/>
        </w:rPr>
        <w:t>2007</w:t>
      </w:r>
      <w:r w:rsidR="00E1245E">
        <w:rPr>
          <w:rFonts w:ascii="Times New Roman" w:hAnsi="Times New Roman" w:cs="Times New Roman"/>
          <w:color w:val="222222"/>
          <w:sz w:val="24"/>
          <w:szCs w:val="24"/>
          <w:shd w:val="clear" w:color="auto" w:fill="FFFFFF"/>
        </w:rPr>
        <w:t>)</w:t>
      </w:r>
      <w:r w:rsidRPr="00C05AC4">
        <w:rPr>
          <w:rFonts w:ascii="Times New Roman" w:hAnsi="Times New Roman" w:cs="Times New Roman"/>
          <w:color w:val="222222"/>
          <w:sz w:val="24"/>
          <w:szCs w:val="24"/>
          <w:shd w:val="clear" w:color="auto" w:fill="FFFFFF"/>
        </w:rPr>
        <w:t xml:space="preserve">. Differential contribution of frugivores to complex seed dispersal patterns. </w:t>
      </w:r>
      <w:r w:rsidRPr="00BE38E8">
        <w:rPr>
          <w:rFonts w:ascii="Times New Roman" w:hAnsi="Times New Roman" w:cs="Times New Roman"/>
          <w:i/>
          <w:iCs/>
          <w:color w:val="222222"/>
          <w:sz w:val="24"/>
          <w:szCs w:val="24"/>
          <w:shd w:val="clear" w:color="auto" w:fill="FFFFFF"/>
        </w:rPr>
        <w:t>Proceedings of the National Academy of Sciences</w:t>
      </w:r>
      <w:r w:rsidRPr="00C05AC4">
        <w:rPr>
          <w:rFonts w:ascii="Times New Roman" w:hAnsi="Times New Roman" w:cs="Times New Roman"/>
          <w:color w:val="222222"/>
          <w:sz w:val="24"/>
          <w:szCs w:val="24"/>
          <w:shd w:val="clear" w:color="auto" w:fill="FFFFFF"/>
        </w:rPr>
        <w:t>, 104(9), 3278-3282.</w:t>
      </w:r>
    </w:p>
    <w:p w14:paraId="7616A165" w14:textId="366EC79F" w:rsidR="00DD549F" w:rsidRPr="008E002A" w:rsidRDefault="00DD549F" w:rsidP="00DD549F">
      <w:pPr>
        <w:spacing w:after="120" w:line="240" w:lineRule="auto"/>
        <w:ind w:left="284" w:hanging="284"/>
        <w:jc w:val="both"/>
        <w:rPr>
          <w:rFonts w:ascii="Times New Roman" w:hAnsi="Times New Roman" w:cs="Times New Roman"/>
          <w:color w:val="222222"/>
          <w:sz w:val="24"/>
          <w:szCs w:val="24"/>
          <w:shd w:val="clear" w:color="auto" w:fill="FFFFFF"/>
        </w:rPr>
      </w:pPr>
      <w:r w:rsidRPr="00B84E1B">
        <w:rPr>
          <w:rFonts w:ascii="Times New Roman" w:hAnsi="Times New Roman" w:cs="Times New Roman"/>
          <w:color w:val="222222"/>
          <w:sz w:val="24"/>
          <w:szCs w:val="24"/>
          <w:shd w:val="clear" w:color="auto" w:fill="FFFFFF"/>
        </w:rPr>
        <w:t>Keller, J.A</w:t>
      </w:r>
      <w:r w:rsidR="003A01C8" w:rsidRPr="00A02EDA">
        <w:rPr>
          <w:rFonts w:ascii="Times New Roman" w:hAnsi="Times New Roman" w:cs="Times New Roman"/>
          <w:sz w:val="24"/>
          <w:szCs w:val="24"/>
        </w:rPr>
        <w:t>.</w:t>
      </w:r>
      <w:r w:rsidR="003A01C8">
        <w:rPr>
          <w:rFonts w:ascii="Times New Roman" w:hAnsi="Times New Roman" w:cs="Times New Roman"/>
          <w:sz w:val="24"/>
          <w:szCs w:val="24"/>
        </w:rPr>
        <w:t xml:space="preserve"> &amp; </w:t>
      </w:r>
      <w:r w:rsidRPr="00B84E1B">
        <w:rPr>
          <w:rFonts w:ascii="Times New Roman" w:hAnsi="Times New Roman" w:cs="Times New Roman"/>
          <w:color w:val="222222"/>
          <w:sz w:val="24"/>
          <w:szCs w:val="24"/>
          <w:shd w:val="clear" w:color="auto" w:fill="FFFFFF"/>
        </w:rPr>
        <w:t>Shea, K.</w:t>
      </w:r>
      <w:r w:rsidR="00E1245E">
        <w:rPr>
          <w:rFonts w:ascii="Times New Roman" w:hAnsi="Times New Roman" w:cs="Times New Roman"/>
          <w:color w:val="222222"/>
          <w:sz w:val="24"/>
          <w:szCs w:val="24"/>
          <w:shd w:val="clear" w:color="auto" w:fill="FFFFFF"/>
        </w:rPr>
        <w:t xml:space="preserve"> (</w:t>
      </w:r>
      <w:r w:rsidRPr="00B84E1B">
        <w:rPr>
          <w:rFonts w:ascii="Times New Roman" w:hAnsi="Times New Roman" w:cs="Times New Roman"/>
          <w:color w:val="222222"/>
          <w:sz w:val="24"/>
          <w:szCs w:val="24"/>
          <w:shd w:val="clear" w:color="auto" w:fill="FFFFFF"/>
        </w:rPr>
        <w:t>2021</w:t>
      </w:r>
      <w:r w:rsidR="00E1245E">
        <w:rPr>
          <w:rFonts w:ascii="Times New Roman" w:hAnsi="Times New Roman" w:cs="Times New Roman"/>
          <w:color w:val="222222"/>
          <w:sz w:val="24"/>
          <w:szCs w:val="24"/>
          <w:shd w:val="clear" w:color="auto" w:fill="FFFFFF"/>
        </w:rPr>
        <w:t>)</w:t>
      </w:r>
      <w:r w:rsidRPr="00B84E1B">
        <w:rPr>
          <w:rFonts w:ascii="Times New Roman" w:hAnsi="Times New Roman" w:cs="Times New Roman"/>
          <w:color w:val="222222"/>
          <w:sz w:val="24"/>
          <w:szCs w:val="24"/>
          <w:shd w:val="clear" w:color="auto" w:fill="FFFFFF"/>
        </w:rPr>
        <w:t xml:space="preserve">. Warming and shifting phenology accelerate an invasive plant life cycle. </w:t>
      </w:r>
      <w:r w:rsidRPr="00BE38E8">
        <w:rPr>
          <w:rFonts w:ascii="Times New Roman" w:hAnsi="Times New Roman" w:cs="Times New Roman"/>
          <w:i/>
          <w:iCs/>
          <w:color w:val="222222"/>
          <w:sz w:val="24"/>
          <w:szCs w:val="24"/>
          <w:shd w:val="clear" w:color="auto" w:fill="FFFFFF"/>
        </w:rPr>
        <w:t>Ecology</w:t>
      </w:r>
      <w:r w:rsidRPr="00B84E1B">
        <w:rPr>
          <w:rFonts w:ascii="Times New Roman" w:hAnsi="Times New Roman" w:cs="Times New Roman"/>
          <w:color w:val="222222"/>
          <w:sz w:val="24"/>
          <w:szCs w:val="24"/>
          <w:shd w:val="clear" w:color="auto" w:fill="FFFFFF"/>
        </w:rPr>
        <w:t>, 102(1), e03219.</w:t>
      </w:r>
    </w:p>
    <w:p w14:paraId="6F42C294" w14:textId="185EF611" w:rsidR="009D1071" w:rsidRDefault="009D1071" w:rsidP="00B705D6">
      <w:pPr>
        <w:spacing w:after="120" w:line="240" w:lineRule="auto"/>
        <w:ind w:left="284" w:hanging="284"/>
        <w:jc w:val="both"/>
        <w:rPr>
          <w:rFonts w:ascii="Times New Roman" w:hAnsi="Times New Roman" w:cs="Times New Roman"/>
          <w:sz w:val="24"/>
          <w:szCs w:val="24"/>
          <w:shd w:val="clear" w:color="auto" w:fill="FFFFFF"/>
        </w:rPr>
      </w:pPr>
      <w:r w:rsidRPr="009D1071">
        <w:rPr>
          <w:rFonts w:ascii="Times New Roman" w:hAnsi="Times New Roman" w:cs="Times New Roman"/>
          <w:sz w:val="24"/>
          <w:szCs w:val="24"/>
          <w:shd w:val="clear" w:color="auto" w:fill="FFFFFF"/>
        </w:rPr>
        <w:t>Lemke, A., Von Der Lippe, M</w:t>
      </w:r>
      <w:r w:rsidR="003A01C8" w:rsidRPr="00A02EDA">
        <w:rPr>
          <w:rFonts w:ascii="Times New Roman" w:hAnsi="Times New Roman" w:cs="Times New Roman"/>
          <w:sz w:val="24"/>
          <w:szCs w:val="24"/>
        </w:rPr>
        <w:t>.</w:t>
      </w:r>
      <w:r w:rsidR="003A01C8">
        <w:rPr>
          <w:rFonts w:ascii="Times New Roman" w:hAnsi="Times New Roman" w:cs="Times New Roman"/>
          <w:sz w:val="24"/>
          <w:szCs w:val="24"/>
        </w:rPr>
        <w:t xml:space="preserve">, &amp; </w:t>
      </w:r>
      <w:proofErr w:type="spellStart"/>
      <w:r w:rsidRPr="009D1071">
        <w:rPr>
          <w:rFonts w:ascii="Times New Roman" w:hAnsi="Times New Roman" w:cs="Times New Roman"/>
          <w:sz w:val="24"/>
          <w:szCs w:val="24"/>
          <w:shd w:val="clear" w:color="auto" w:fill="FFFFFF"/>
        </w:rPr>
        <w:t>Kowarik</w:t>
      </w:r>
      <w:proofErr w:type="spellEnd"/>
      <w:r w:rsidRPr="009D1071">
        <w:rPr>
          <w:rFonts w:ascii="Times New Roman" w:hAnsi="Times New Roman" w:cs="Times New Roman"/>
          <w:sz w:val="24"/>
          <w:szCs w:val="24"/>
          <w:shd w:val="clear" w:color="auto" w:fill="FFFFFF"/>
        </w:rPr>
        <w:t>, I.</w:t>
      </w:r>
      <w:r w:rsidR="00E1245E">
        <w:rPr>
          <w:rFonts w:ascii="Times New Roman" w:hAnsi="Times New Roman" w:cs="Times New Roman"/>
          <w:sz w:val="24"/>
          <w:szCs w:val="24"/>
          <w:shd w:val="clear" w:color="auto" w:fill="FFFFFF"/>
        </w:rPr>
        <w:t xml:space="preserve"> (</w:t>
      </w:r>
      <w:r w:rsidRPr="009D1071">
        <w:rPr>
          <w:rFonts w:ascii="Times New Roman" w:hAnsi="Times New Roman" w:cs="Times New Roman"/>
          <w:sz w:val="24"/>
          <w:szCs w:val="24"/>
          <w:shd w:val="clear" w:color="auto" w:fill="FFFFFF"/>
        </w:rPr>
        <w:t>2009</w:t>
      </w:r>
      <w:r w:rsidR="00E1245E">
        <w:rPr>
          <w:rFonts w:ascii="Times New Roman" w:hAnsi="Times New Roman" w:cs="Times New Roman"/>
          <w:sz w:val="24"/>
          <w:szCs w:val="24"/>
          <w:shd w:val="clear" w:color="auto" w:fill="FFFFFF"/>
        </w:rPr>
        <w:t>)</w:t>
      </w:r>
      <w:r w:rsidRPr="009D1071">
        <w:rPr>
          <w:rFonts w:ascii="Times New Roman" w:hAnsi="Times New Roman" w:cs="Times New Roman"/>
          <w:sz w:val="24"/>
          <w:szCs w:val="24"/>
          <w:shd w:val="clear" w:color="auto" w:fill="FFFFFF"/>
        </w:rPr>
        <w:t xml:space="preserve">. New opportunities for an old method: using fluorescent colours to measure seed dispersal. </w:t>
      </w:r>
      <w:r w:rsidRPr="00BE38E8">
        <w:rPr>
          <w:rFonts w:ascii="Times New Roman" w:hAnsi="Times New Roman" w:cs="Times New Roman"/>
          <w:i/>
          <w:iCs/>
          <w:sz w:val="24"/>
          <w:szCs w:val="24"/>
          <w:shd w:val="clear" w:color="auto" w:fill="FFFFFF"/>
        </w:rPr>
        <w:t>Journal of Applied Ecology</w:t>
      </w:r>
      <w:r w:rsidRPr="009D1071">
        <w:rPr>
          <w:rFonts w:ascii="Times New Roman" w:hAnsi="Times New Roman" w:cs="Times New Roman"/>
          <w:sz w:val="24"/>
          <w:szCs w:val="24"/>
          <w:shd w:val="clear" w:color="auto" w:fill="FFFFFF"/>
        </w:rPr>
        <w:t>, 46(5), 1122-1128.</w:t>
      </w:r>
    </w:p>
    <w:p w14:paraId="7393C773" w14:textId="0ED8F862" w:rsidR="00C93440" w:rsidRDefault="00C93440" w:rsidP="00B705D6">
      <w:pPr>
        <w:spacing w:after="120" w:line="240" w:lineRule="auto"/>
        <w:ind w:left="284" w:hanging="284"/>
        <w:jc w:val="both"/>
        <w:rPr>
          <w:rFonts w:ascii="Times New Roman" w:hAnsi="Times New Roman" w:cs="Times New Roman"/>
          <w:sz w:val="24"/>
          <w:szCs w:val="24"/>
          <w:shd w:val="clear" w:color="auto" w:fill="FFFFFF"/>
        </w:rPr>
      </w:pPr>
      <w:r w:rsidRPr="00C93440">
        <w:rPr>
          <w:rFonts w:ascii="Times New Roman" w:hAnsi="Times New Roman" w:cs="Times New Roman"/>
          <w:sz w:val="24"/>
          <w:szCs w:val="24"/>
          <w:shd w:val="clear" w:color="auto" w:fill="FFFFFF"/>
        </w:rPr>
        <w:t>Levey, D.J</w:t>
      </w:r>
      <w:r w:rsidR="003A01C8" w:rsidRPr="00A02EDA">
        <w:rPr>
          <w:rFonts w:ascii="Times New Roman" w:hAnsi="Times New Roman" w:cs="Times New Roman"/>
          <w:sz w:val="24"/>
          <w:szCs w:val="24"/>
        </w:rPr>
        <w:t>.</w:t>
      </w:r>
      <w:r w:rsidR="003A01C8">
        <w:rPr>
          <w:rFonts w:ascii="Times New Roman" w:hAnsi="Times New Roman" w:cs="Times New Roman"/>
          <w:sz w:val="24"/>
          <w:szCs w:val="24"/>
        </w:rPr>
        <w:t xml:space="preserve"> &amp; </w:t>
      </w:r>
      <w:r w:rsidRPr="00C93440">
        <w:rPr>
          <w:rFonts w:ascii="Times New Roman" w:hAnsi="Times New Roman" w:cs="Times New Roman"/>
          <w:sz w:val="24"/>
          <w:szCs w:val="24"/>
          <w:shd w:val="clear" w:color="auto" w:fill="FFFFFF"/>
        </w:rPr>
        <w:t>Sargent, S.</w:t>
      </w:r>
      <w:r w:rsidR="00E1245E">
        <w:rPr>
          <w:rFonts w:ascii="Times New Roman" w:hAnsi="Times New Roman" w:cs="Times New Roman"/>
          <w:sz w:val="24"/>
          <w:szCs w:val="24"/>
          <w:shd w:val="clear" w:color="auto" w:fill="FFFFFF"/>
        </w:rPr>
        <w:t xml:space="preserve"> (</w:t>
      </w:r>
      <w:r w:rsidRPr="00C93440">
        <w:rPr>
          <w:rFonts w:ascii="Times New Roman" w:hAnsi="Times New Roman" w:cs="Times New Roman"/>
          <w:sz w:val="24"/>
          <w:szCs w:val="24"/>
          <w:shd w:val="clear" w:color="auto" w:fill="FFFFFF"/>
        </w:rPr>
        <w:t>2000</w:t>
      </w:r>
      <w:r w:rsidR="00E1245E">
        <w:rPr>
          <w:rFonts w:ascii="Times New Roman" w:hAnsi="Times New Roman" w:cs="Times New Roman"/>
          <w:sz w:val="24"/>
          <w:szCs w:val="24"/>
          <w:shd w:val="clear" w:color="auto" w:fill="FFFFFF"/>
        </w:rPr>
        <w:t>)</w:t>
      </w:r>
      <w:r w:rsidRPr="00C93440">
        <w:rPr>
          <w:rFonts w:ascii="Times New Roman" w:hAnsi="Times New Roman" w:cs="Times New Roman"/>
          <w:sz w:val="24"/>
          <w:szCs w:val="24"/>
          <w:shd w:val="clear" w:color="auto" w:fill="FFFFFF"/>
        </w:rPr>
        <w:t xml:space="preserve">. A simple method for tracking vertebrate‐dispersed seeds. </w:t>
      </w:r>
      <w:r w:rsidRPr="00BE38E8">
        <w:rPr>
          <w:rFonts w:ascii="Times New Roman" w:hAnsi="Times New Roman" w:cs="Times New Roman"/>
          <w:i/>
          <w:iCs/>
          <w:sz w:val="24"/>
          <w:szCs w:val="24"/>
          <w:shd w:val="clear" w:color="auto" w:fill="FFFFFF"/>
        </w:rPr>
        <w:t>Ecology</w:t>
      </w:r>
      <w:r w:rsidRPr="00C93440">
        <w:rPr>
          <w:rFonts w:ascii="Times New Roman" w:hAnsi="Times New Roman" w:cs="Times New Roman"/>
          <w:sz w:val="24"/>
          <w:szCs w:val="24"/>
          <w:shd w:val="clear" w:color="auto" w:fill="FFFFFF"/>
        </w:rPr>
        <w:t>, 81(1), 267-274.</w:t>
      </w:r>
    </w:p>
    <w:p w14:paraId="51E6F667" w14:textId="236F6A4B" w:rsidR="00AA33F4" w:rsidRPr="009D1071" w:rsidRDefault="00AA33F4" w:rsidP="00B705D6">
      <w:pPr>
        <w:spacing w:after="120" w:line="240" w:lineRule="auto"/>
        <w:ind w:left="284" w:hanging="284"/>
        <w:jc w:val="both"/>
        <w:rPr>
          <w:rFonts w:ascii="Times New Roman" w:hAnsi="Times New Roman" w:cs="Times New Roman"/>
          <w:sz w:val="24"/>
          <w:szCs w:val="24"/>
          <w:shd w:val="clear" w:color="auto" w:fill="FFFFFF"/>
        </w:rPr>
      </w:pPr>
      <w:proofErr w:type="spellStart"/>
      <w:r w:rsidRPr="00AA33F4">
        <w:rPr>
          <w:rFonts w:ascii="Times New Roman" w:hAnsi="Times New Roman" w:cs="Times New Roman"/>
          <w:sz w:val="24"/>
          <w:szCs w:val="24"/>
          <w:shd w:val="clear" w:color="auto" w:fill="FFFFFF"/>
        </w:rPr>
        <w:lastRenderedPageBreak/>
        <w:t>Linabury</w:t>
      </w:r>
      <w:proofErr w:type="spellEnd"/>
      <w:r w:rsidRPr="00AA33F4">
        <w:rPr>
          <w:rFonts w:ascii="Times New Roman" w:hAnsi="Times New Roman" w:cs="Times New Roman"/>
          <w:sz w:val="24"/>
          <w:szCs w:val="24"/>
          <w:shd w:val="clear" w:color="auto" w:fill="FFFFFF"/>
        </w:rPr>
        <w:t>, M.C., Turley, N.E</w:t>
      </w:r>
      <w:r w:rsidR="003A01C8" w:rsidRPr="00A02EDA">
        <w:rPr>
          <w:rFonts w:ascii="Times New Roman" w:hAnsi="Times New Roman" w:cs="Times New Roman"/>
          <w:sz w:val="24"/>
          <w:szCs w:val="24"/>
        </w:rPr>
        <w:t>.</w:t>
      </w:r>
      <w:r w:rsidR="003A01C8">
        <w:rPr>
          <w:rFonts w:ascii="Times New Roman" w:hAnsi="Times New Roman" w:cs="Times New Roman"/>
          <w:sz w:val="24"/>
          <w:szCs w:val="24"/>
        </w:rPr>
        <w:t xml:space="preserve">, &amp; </w:t>
      </w:r>
      <w:proofErr w:type="spellStart"/>
      <w:r w:rsidRPr="00AA33F4">
        <w:rPr>
          <w:rFonts w:ascii="Times New Roman" w:hAnsi="Times New Roman" w:cs="Times New Roman"/>
          <w:sz w:val="24"/>
          <w:szCs w:val="24"/>
          <w:shd w:val="clear" w:color="auto" w:fill="FFFFFF"/>
        </w:rPr>
        <w:t>Brudvig</w:t>
      </w:r>
      <w:proofErr w:type="spellEnd"/>
      <w:r w:rsidRPr="00AA33F4">
        <w:rPr>
          <w:rFonts w:ascii="Times New Roman" w:hAnsi="Times New Roman" w:cs="Times New Roman"/>
          <w:sz w:val="24"/>
          <w:szCs w:val="24"/>
          <w:shd w:val="clear" w:color="auto" w:fill="FFFFFF"/>
        </w:rPr>
        <w:t>, L.A.</w:t>
      </w:r>
      <w:r w:rsidR="00E1245E">
        <w:rPr>
          <w:rFonts w:ascii="Times New Roman" w:hAnsi="Times New Roman" w:cs="Times New Roman"/>
          <w:sz w:val="24"/>
          <w:szCs w:val="24"/>
          <w:shd w:val="clear" w:color="auto" w:fill="FFFFFF"/>
        </w:rPr>
        <w:t xml:space="preserve"> (</w:t>
      </w:r>
      <w:r w:rsidRPr="00AA33F4">
        <w:rPr>
          <w:rFonts w:ascii="Times New Roman" w:hAnsi="Times New Roman" w:cs="Times New Roman"/>
          <w:sz w:val="24"/>
          <w:szCs w:val="24"/>
          <w:shd w:val="clear" w:color="auto" w:fill="FFFFFF"/>
        </w:rPr>
        <w:t>2019</w:t>
      </w:r>
      <w:r w:rsidR="00E1245E">
        <w:rPr>
          <w:rFonts w:ascii="Times New Roman" w:hAnsi="Times New Roman" w:cs="Times New Roman"/>
          <w:sz w:val="24"/>
          <w:szCs w:val="24"/>
          <w:shd w:val="clear" w:color="auto" w:fill="FFFFFF"/>
        </w:rPr>
        <w:t>)</w:t>
      </w:r>
      <w:r w:rsidRPr="00AA33F4">
        <w:rPr>
          <w:rFonts w:ascii="Times New Roman" w:hAnsi="Times New Roman" w:cs="Times New Roman"/>
          <w:sz w:val="24"/>
          <w:szCs w:val="24"/>
          <w:shd w:val="clear" w:color="auto" w:fill="FFFFFF"/>
        </w:rPr>
        <w:t xml:space="preserve">. Insects remove more seeds than mammals in first‐year prairie restorations. </w:t>
      </w:r>
      <w:r w:rsidRPr="00BE38E8">
        <w:rPr>
          <w:rFonts w:ascii="Times New Roman" w:hAnsi="Times New Roman" w:cs="Times New Roman"/>
          <w:i/>
          <w:iCs/>
          <w:sz w:val="24"/>
          <w:szCs w:val="24"/>
          <w:shd w:val="clear" w:color="auto" w:fill="FFFFFF"/>
        </w:rPr>
        <w:t>Restoration Ecology</w:t>
      </w:r>
      <w:r w:rsidRPr="00AA33F4">
        <w:rPr>
          <w:rFonts w:ascii="Times New Roman" w:hAnsi="Times New Roman" w:cs="Times New Roman"/>
          <w:sz w:val="24"/>
          <w:szCs w:val="24"/>
          <w:shd w:val="clear" w:color="auto" w:fill="FFFFFF"/>
        </w:rPr>
        <w:t>, 27(6), 1300-1306.</w:t>
      </w:r>
    </w:p>
    <w:p w14:paraId="39338E25" w14:textId="5B9BF9B0" w:rsidR="0068123F" w:rsidRDefault="0068123F" w:rsidP="00B705D6">
      <w:pPr>
        <w:spacing w:after="120" w:line="240" w:lineRule="auto"/>
        <w:ind w:left="284" w:hanging="284"/>
        <w:jc w:val="both"/>
        <w:rPr>
          <w:rFonts w:ascii="Times New Roman" w:hAnsi="Times New Roman" w:cs="Times New Roman"/>
          <w:sz w:val="24"/>
          <w:szCs w:val="24"/>
          <w:shd w:val="clear" w:color="auto" w:fill="FFFFFF"/>
        </w:rPr>
      </w:pPr>
      <w:r w:rsidRPr="0068123F">
        <w:rPr>
          <w:rFonts w:ascii="Times New Roman" w:hAnsi="Times New Roman" w:cs="Times New Roman"/>
          <w:sz w:val="24"/>
          <w:szCs w:val="24"/>
          <w:shd w:val="clear" w:color="auto" w:fill="FFFFFF"/>
        </w:rPr>
        <w:t>Michael, P.J., Owen, M.J</w:t>
      </w:r>
      <w:r w:rsidR="003A01C8" w:rsidRPr="00A02EDA">
        <w:rPr>
          <w:rFonts w:ascii="Times New Roman" w:hAnsi="Times New Roman" w:cs="Times New Roman"/>
          <w:sz w:val="24"/>
          <w:szCs w:val="24"/>
        </w:rPr>
        <w:t>.</w:t>
      </w:r>
      <w:r w:rsidR="003A01C8">
        <w:rPr>
          <w:rFonts w:ascii="Times New Roman" w:hAnsi="Times New Roman" w:cs="Times New Roman"/>
          <w:sz w:val="24"/>
          <w:szCs w:val="24"/>
        </w:rPr>
        <w:t xml:space="preserve">, &amp; </w:t>
      </w:r>
      <w:r w:rsidRPr="0068123F">
        <w:rPr>
          <w:rFonts w:ascii="Times New Roman" w:hAnsi="Times New Roman" w:cs="Times New Roman"/>
          <w:sz w:val="24"/>
          <w:szCs w:val="24"/>
          <w:shd w:val="clear" w:color="auto" w:fill="FFFFFF"/>
        </w:rPr>
        <w:t>Powles, S.B.</w:t>
      </w:r>
      <w:r w:rsidR="00E1245E">
        <w:rPr>
          <w:rFonts w:ascii="Times New Roman" w:hAnsi="Times New Roman" w:cs="Times New Roman"/>
          <w:sz w:val="24"/>
          <w:szCs w:val="24"/>
          <w:shd w:val="clear" w:color="auto" w:fill="FFFFFF"/>
        </w:rPr>
        <w:t xml:space="preserve"> (</w:t>
      </w:r>
      <w:r w:rsidRPr="0068123F">
        <w:rPr>
          <w:rFonts w:ascii="Times New Roman" w:hAnsi="Times New Roman" w:cs="Times New Roman"/>
          <w:sz w:val="24"/>
          <w:szCs w:val="24"/>
          <w:shd w:val="clear" w:color="auto" w:fill="FFFFFF"/>
        </w:rPr>
        <w:t>2010</w:t>
      </w:r>
      <w:r w:rsidR="00E1245E">
        <w:rPr>
          <w:rFonts w:ascii="Times New Roman" w:hAnsi="Times New Roman" w:cs="Times New Roman"/>
          <w:sz w:val="24"/>
          <w:szCs w:val="24"/>
          <w:shd w:val="clear" w:color="auto" w:fill="FFFFFF"/>
        </w:rPr>
        <w:t>)</w:t>
      </w:r>
      <w:r w:rsidRPr="0068123F">
        <w:rPr>
          <w:rFonts w:ascii="Times New Roman" w:hAnsi="Times New Roman" w:cs="Times New Roman"/>
          <w:sz w:val="24"/>
          <w:szCs w:val="24"/>
          <w:shd w:val="clear" w:color="auto" w:fill="FFFFFF"/>
        </w:rPr>
        <w:t xml:space="preserve">. Herbicide-resistant weed seeds contaminate grain sown in the Western Australian </w:t>
      </w:r>
      <w:proofErr w:type="spellStart"/>
      <w:r w:rsidRPr="0068123F">
        <w:rPr>
          <w:rFonts w:ascii="Times New Roman" w:hAnsi="Times New Roman" w:cs="Times New Roman"/>
          <w:sz w:val="24"/>
          <w:szCs w:val="24"/>
          <w:shd w:val="clear" w:color="auto" w:fill="FFFFFF"/>
        </w:rPr>
        <w:t>grainbelt</w:t>
      </w:r>
      <w:proofErr w:type="spellEnd"/>
      <w:r w:rsidRPr="0068123F">
        <w:rPr>
          <w:rFonts w:ascii="Times New Roman" w:hAnsi="Times New Roman" w:cs="Times New Roman"/>
          <w:sz w:val="24"/>
          <w:szCs w:val="24"/>
          <w:shd w:val="clear" w:color="auto" w:fill="FFFFFF"/>
        </w:rPr>
        <w:t xml:space="preserve">. </w:t>
      </w:r>
      <w:r w:rsidRPr="00BE38E8">
        <w:rPr>
          <w:rFonts w:ascii="Times New Roman" w:hAnsi="Times New Roman" w:cs="Times New Roman"/>
          <w:i/>
          <w:iCs/>
          <w:sz w:val="24"/>
          <w:szCs w:val="24"/>
          <w:shd w:val="clear" w:color="auto" w:fill="FFFFFF"/>
        </w:rPr>
        <w:t>Weed Science</w:t>
      </w:r>
      <w:r w:rsidRPr="0068123F">
        <w:rPr>
          <w:rFonts w:ascii="Times New Roman" w:hAnsi="Times New Roman" w:cs="Times New Roman"/>
          <w:sz w:val="24"/>
          <w:szCs w:val="24"/>
          <w:shd w:val="clear" w:color="auto" w:fill="FFFFFF"/>
        </w:rPr>
        <w:t>, 58(4), 466-472.</w:t>
      </w:r>
    </w:p>
    <w:p w14:paraId="5A906AC0" w14:textId="5B7213D0" w:rsidR="00E57B27" w:rsidRPr="0068123F" w:rsidRDefault="00E57B27" w:rsidP="00B705D6">
      <w:pPr>
        <w:spacing w:after="120" w:line="240" w:lineRule="auto"/>
        <w:ind w:left="284" w:hanging="284"/>
        <w:jc w:val="both"/>
        <w:rPr>
          <w:rFonts w:ascii="Times New Roman" w:hAnsi="Times New Roman" w:cs="Times New Roman"/>
          <w:sz w:val="24"/>
          <w:szCs w:val="24"/>
          <w:shd w:val="clear" w:color="auto" w:fill="FFFFFF"/>
        </w:rPr>
      </w:pPr>
      <w:proofErr w:type="spellStart"/>
      <w:r w:rsidRPr="00E57B27">
        <w:rPr>
          <w:rFonts w:ascii="Times New Roman" w:hAnsi="Times New Roman" w:cs="Times New Roman"/>
          <w:sz w:val="24"/>
          <w:szCs w:val="24"/>
          <w:shd w:val="clear" w:color="auto" w:fill="FFFFFF"/>
        </w:rPr>
        <w:t>Mokany</w:t>
      </w:r>
      <w:proofErr w:type="spellEnd"/>
      <w:r w:rsidRPr="00E57B27">
        <w:rPr>
          <w:rFonts w:ascii="Times New Roman" w:hAnsi="Times New Roman" w:cs="Times New Roman"/>
          <w:sz w:val="24"/>
          <w:szCs w:val="24"/>
          <w:shd w:val="clear" w:color="auto" w:fill="FFFFFF"/>
        </w:rPr>
        <w:t>, K., Prasad, S</w:t>
      </w:r>
      <w:r w:rsidR="003A01C8" w:rsidRPr="00A02EDA">
        <w:rPr>
          <w:rFonts w:ascii="Times New Roman" w:hAnsi="Times New Roman" w:cs="Times New Roman"/>
          <w:sz w:val="24"/>
          <w:szCs w:val="24"/>
        </w:rPr>
        <w:t>.</w:t>
      </w:r>
      <w:r w:rsidR="003A01C8">
        <w:rPr>
          <w:rFonts w:ascii="Times New Roman" w:hAnsi="Times New Roman" w:cs="Times New Roman"/>
          <w:sz w:val="24"/>
          <w:szCs w:val="24"/>
        </w:rPr>
        <w:t xml:space="preserve">, &amp; </w:t>
      </w:r>
      <w:r w:rsidRPr="00E57B27">
        <w:rPr>
          <w:rFonts w:ascii="Times New Roman" w:hAnsi="Times New Roman" w:cs="Times New Roman"/>
          <w:sz w:val="24"/>
          <w:szCs w:val="24"/>
          <w:shd w:val="clear" w:color="auto" w:fill="FFFFFF"/>
        </w:rPr>
        <w:t>Westcott, D.A.</w:t>
      </w:r>
      <w:r w:rsidR="00E1245E">
        <w:rPr>
          <w:rFonts w:ascii="Times New Roman" w:hAnsi="Times New Roman" w:cs="Times New Roman"/>
          <w:sz w:val="24"/>
          <w:szCs w:val="24"/>
          <w:shd w:val="clear" w:color="auto" w:fill="FFFFFF"/>
        </w:rPr>
        <w:t xml:space="preserve"> (</w:t>
      </w:r>
      <w:r w:rsidRPr="00E57B27">
        <w:rPr>
          <w:rFonts w:ascii="Times New Roman" w:hAnsi="Times New Roman" w:cs="Times New Roman"/>
          <w:sz w:val="24"/>
          <w:szCs w:val="24"/>
          <w:shd w:val="clear" w:color="auto" w:fill="FFFFFF"/>
        </w:rPr>
        <w:t>2014</w:t>
      </w:r>
      <w:r w:rsidR="00E1245E">
        <w:rPr>
          <w:rFonts w:ascii="Times New Roman" w:hAnsi="Times New Roman" w:cs="Times New Roman"/>
          <w:sz w:val="24"/>
          <w:szCs w:val="24"/>
          <w:shd w:val="clear" w:color="auto" w:fill="FFFFFF"/>
        </w:rPr>
        <w:t>)</w:t>
      </w:r>
      <w:r w:rsidRPr="00E57B27">
        <w:rPr>
          <w:rFonts w:ascii="Times New Roman" w:hAnsi="Times New Roman" w:cs="Times New Roman"/>
          <w:sz w:val="24"/>
          <w:szCs w:val="24"/>
          <w:shd w:val="clear" w:color="auto" w:fill="FFFFFF"/>
        </w:rPr>
        <w:t xml:space="preserve">. Loss of frugivore seed dispersal services under climate change. </w:t>
      </w:r>
      <w:r w:rsidRPr="00BE38E8">
        <w:rPr>
          <w:rFonts w:ascii="Times New Roman" w:hAnsi="Times New Roman" w:cs="Times New Roman"/>
          <w:i/>
          <w:iCs/>
          <w:sz w:val="24"/>
          <w:szCs w:val="24"/>
          <w:shd w:val="clear" w:color="auto" w:fill="FFFFFF"/>
        </w:rPr>
        <w:t>Nature Communications</w:t>
      </w:r>
      <w:r w:rsidRPr="00E57B27">
        <w:rPr>
          <w:rFonts w:ascii="Times New Roman" w:hAnsi="Times New Roman" w:cs="Times New Roman"/>
          <w:sz w:val="24"/>
          <w:szCs w:val="24"/>
          <w:shd w:val="clear" w:color="auto" w:fill="FFFFFF"/>
        </w:rPr>
        <w:t>, 5(1), 1-7.</w:t>
      </w:r>
    </w:p>
    <w:p w14:paraId="0741D6B8" w14:textId="56653826" w:rsidR="001B533C" w:rsidRPr="00C05AC4" w:rsidRDefault="001B533C" w:rsidP="00B705D6">
      <w:pPr>
        <w:spacing w:after="120" w:line="240" w:lineRule="auto"/>
        <w:ind w:left="284" w:hanging="284"/>
        <w:jc w:val="both"/>
        <w:rPr>
          <w:rFonts w:ascii="Times New Roman" w:hAnsi="Times New Roman" w:cs="Times New Roman"/>
          <w:sz w:val="24"/>
          <w:szCs w:val="24"/>
          <w:shd w:val="clear" w:color="auto" w:fill="FFFFFF"/>
        </w:rPr>
      </w:pPr>
      <w:proofErr w:type="spellStart"/>
      <w:r w:rsidRPr="001B533C">
        <w:rPr>
          <w:rFonts w:ascii="Times New Roman" w:hAnsi="Times New Roman" w:cs="Times New Roman"/>
          <w:sz w:val="24"/>
          <w:szCs w:val="24"/>
          <w:shd w:val="clear" w:color="auto" w:fill="FFFFFF"/>
        </w:rPr>
        <w:t>Molau</w:t>
      </w:r>
      <w:proofErr w:type="spellEnd"/>
      <w:r w:rsidRPr="001B533C">
        <w:rPr>
          <w:rFonts w:ascii="Times New Roman" w:hAnsi="Times New Roman" w:cs="Times New Roman"/>
          <w:sz w:val="24"/>
          <w:szCs w:val="24"/>
          <w:shd w:val="clear" w:color="auto" w:fill="FFFFFF"/>
        </w:rPr>
        <w:t xml:space="preserve">, U. &amp; </w:t>
      </w:r>
      <w:proofErr w:type="spellStart"/>
      <w:r w:rsidRPr="001B533C">
        <w:rPr>
          <w:rFonts w:ascii="Times New Roman" w:hAnsi="Times New Roman" w:cs="Times New Roman"/>
          <w:sz w:val="24"/>
          <w:szCs w:val="24"/>
          <w:shd w:val="clear" w:color="auto" w:fill="FFFFFF"/>
        </w:rPr>
        <w:t>Mølgaard</w:t>
      </w:r>
      <w:proofErr w:type="spellEnd"/>
      <w:r w:rsidRPr="001B533C">
        <w:rPr>
          <w:rFonts w:ascii="Times New Roman" w:hAnsi="Times New Roman" w:cs="Times New Roman"/>
          <w:sz w:val="24"/>
          <w:szCs w:val="24"/>
          <w:shd w:val="clear" w:color="auto" w:fill="FFFFFF"/>
        </w:rPr>
        <w:t>, P. (1996). International Tundra Experiment Manual. Danish Polar Centre, Copenhagen.</w:t>
      </w:r>
    </w:p>
    <w:p w14:paraId="7F665E3E" w14:textId="2DF3B292" w:rsidR="001B533C" w:rsidRDefault="001B533C"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1B533C">
        <w:rPr>
          <w:rFonts w:ascii="Times New Roman" w:hAnsi="Times New Roman" w:cs="Times New Roman"/>
          <w:color w:val="222222"/>
          <w:sz w:val="24"/>
          <w:szCs w:val="24"/>
          <w:shd w:val="clear" w:color="auto" w:fill="FFFFFF"/>
        </w:rPr>
        <w:t xml:space="preserve">Nathan, R. (2007). Total dispersal kernels and the evaluation of diversity and similarity in complex dispersal systems. In </w:t>
      </w:r>
      <w:r w:rsidRPr="00BE38E8">
        <w:rPr>
          <w:rFonts w:ascii="Times New Roman" w:hAnsi="Times New Roman" w:cs="Times New Roman"/>
          <w:i/>
          <w:iCs/>
          <w:color w:val="222222"/>
          <w:sz w:val="24"/>
          <w:szCs w:val="24"/>
          <w:shd w:val="clear" w:color="auto" w:fill="FFFFFF"/>
        </w:rPr>
        <w:t>Seed dispersal: theory and its application in a changing world</w:t>
      </w:r>
      <w:r w:rsidRPr="001B533C">
        <w:rPr>
          <w:rFonts w:ascii="Times New Roman" w:hAnsi="Times New Roman" w:cs="Times New Roman"/>
          <w:color w:val="222222"/>
          <w:sz w:val="24"/>
          <w:szCs w:val="24"/>
          <w:shd w:val="clear" w:color="auto" w:fill="FFFFFF"/>
        </w:rPr>
        <w:t>, 252-276.</w:t>
      </w:r>
    </w:p>
    <w:p w14:paraId="2DE9946C" w14:textId="74156E69" w:rsidR="001B533C" w:rsidRDefault="001B533C"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1B533C">
        <w:rPr>
          <w:rFonts w:ascii="Times New Roman" w:hAnsi="Times New Roman" w:cs="Times New Roman"/>
          <w:color w:val="222222"/>
          <w:sz w:val="24"/>
          <w:szCs w:val="24"/>
          <w:shd w:val="clear" w:color="auto" w:fill="FFFFFF"/>
        </w:rPr>
        <w:t xml:space="preserve">Pemberton, R.W. &amp; Irving, D.W. (1990). </w:t>
      </w:r>
      <w:proofErr w:type="spellStart"/>
      <w:r w:rsidRPr="001B533C">
        <w:rPr>
          <w:rFonts w:ascii="Times New Roman" w:hAnsi="Times New Roman" w:cs="Times New Roman"/>
          <w:color w:val="222222"/>
          <w:sz w:val="24"/>
          <w:szCs w:val="24"/>
          <w:shd w:val="clear" w:color="auto" w:fill="FFFFFF"/>
        </w:rPr>
        <w:t>Elaiosomes</w:t>
      </w:r>
      <w:proofErr w:type="spellEnd"/>
      <w:r w:rsidRPr="001B533C">
        <w:rPr>
          <w:rFonts w:ascii="Times New Roman" w:hAnsi="Times New Roman" w:cs="Times New Roman"/>
          <w:color w:val="222222"/>
          <w:sz w:val="24"/>
          <w:szCs w:val="24"/>
          <w:shd w:val="clear" w:color="auto" w:fill="FFFFFF"/>
        </w:rPr>
        <w:t xml:space="preserve"> on weed seeds and the potential for myrmecochory in naturalized plants. </w:t>
      </w:r>
      <w:r w:rsidRPr="00BE38E8">
        <w:rPr>
          <w:rFonts w:ascii="Times New Roman" w:hAnsi="Times New Roman" w:cs="Times New Roman"/>
          <w:i/>
          <w:iCs/>
          <w:color w:val="222222"/>
          <w:sz w:val="24"/>
          <w:szCs w:val="24"/>
          <w:shd w:val="clear" w:color="auto" w:fill="FFFFFF"/>
        </w:rPr>
        <w:t>Weed Science</w:t>
      </w:r>
      <w:r w:rsidRPr="001B533C">
        <w:rPr>
          <w:rFonts w:ascii="Times New Roman" w:hAnsi="Times New Roman" w:cs="Times New Roman"/>
          <w:color w:val="222222"/>
          <w:sz w:val="24"/>
          <w:szCs w:val="24"/>
          <w:shd w:val="clear" w:color="auto" w:fill="FFFFFF"/>
        </w:rPr>
        <w:t>, 38(6), 615-619.</w:t>
      </w:r>
    </w:p>
    <w:p w14:paraId="3A6E78FE" w14:textId="582C1A26" w:rsidR="00EF5383" w:rsidRDefault="00EF5383"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EF5383">
        <w:rPr>
          <w:rFonts w:ascii="Times New Roman" w:hAnsi="Times New Roman" w:cs="Times New Roman"/>
          <w:color w:val="222222"/>
          <w:sz w:val="24"/>
          <w:szCs w:val="24"/>
          <w:shd w:val="clear" w:color="auto" w:fill="FFFFFF"/>
        </w:rPr>
        <w:t>Penn, H.J</w:t>
      </w:r>
      <w:r w:rsidR="003A01C8" w:rsidRPr="00A02EDA">
        <w:rPr>
          <w:rFonts w:ascii="Times New Roman" w:hAnsi="Times New Roman" w:cs="Times New Roman"/>
          <w:sz w:val="24"/>
          <w:szCs w:val="24"/>
        </w:rPr>
        <w:t>.</w:t>
      </w:r>
      <w:r w:rsidR="003A01C8">
        <w:rPr>
          <w:rFonts w:ascii="Times New Roman" w:hAnsi="Times New Roman" w:cs="Times New Roman"/>
          <w:sz w:val="24"/>
          <w:szCs w:val="24"/>
        </w:rPr>
        <w:t xml:space="preserve"> &amp; </w:t>
      </w:r>
      <w:proofErr w:type="spellStart"/>
      <w:r w:rsidRPr="00EF5383">
        <w:rPr>
          <w:rFonts w:ascii="Times New Roman" w:hAnsi="Times New Roman" w:cs="Times New Roman"/>
          <w:color w:val="222222"/>
          <w:sz w:val="24"/>
          <w:szCs w:val="24"/>
          <w:shd w:val="clear" w:color="auto" w:fill="FFFFFF"/>
        </w:rPr>
        <w:t>Crist</w:t>
      </w:r>
      <w:proofErr w:type="spellEnd"/>
      <w:r w:rsidRPr="00EF5383">
        <w:rPr>
          <w:rFonts w:ascii="Times New Roman" w:hAnsi="Times New Roman" w:cs="Times New Roman"/>
          <w:color w:val="222222"/>
          <w:sz w:val="24"/>
          <w:szCs w:val="24"/>
          <w:shd w:val="clear" w:color="auto" w:fill="FFFFFF"/>
        </w:rPr>
        <w:t>, T.O.</w:t>
      </w:r>
      <w:r w:rsidR="00E1245E">
        <w:rPr>
          <w:rFonts w:ascii="Times New Roman" w:hAnsi="Times New Roman" w:cs="Times New Roman"/>
          <w:color w:val="222222"/>
          <w:sz w:val="24"/>
          <w:szCs w:val="24"/>
          <w:shd w:val="clear" w:color="auto" w:fill="FFFFFF"/>
        </w:rPr>
        <w:t xml:space="preserve"> (</w:t>
      </w:r>
      <w:r w:rsidRPr="00EF5383">
        <w:rPr>
          <w:rFonts w:ascii="Times New Roman" w:hAnsi="Times New Roman" w:cs="Times New Roman"/>
          <w:color w:val="222222"/>
          <w:sz w:val="24"/>
          <w:szCs w:val="24"/>
          <w:shd w:val="clear" w:color="auto" w:fill="FFFFFF"/>
        </w:rPr>
        <w:t>2018</w:t>
      </w:r>
      <w:r w:rsidR="00E1245E">
        <w:rPr>
          <w:rFonts w:ascii="Times New Roman" w:hAnsi="Times New Roman" w:cs="Times New Roman"/>
          <w:color w:val="222222"/>
          <w:sz w:val="24"/>
          <w:szCs w:val="24"/>
          <w:shd w:val="clear" w:color="auto" w:fill="FFFFFF"/>
        </w:rPr>
        <w:t>)</w:t>
      </w:r>
      <w:r w:rsidRPr="00EF5383">
        <w:rPr>
          <w:rFonts w:ascii="Times New Roman" w:hAnsi="Times New Roman" w:cs="Times New Roman"/>
          <w:color w:val="222222"/>
          <w:sz w:val="24"/>
          <w:szCs w:val="24"/>
          <w:shd w:val="clear" w:color="auto" w:fill="FFFFFF"/>
        </w:rPr>
        <w:t xml:space="preserve">. From dispersal to predation: A global synthesis of ant–seed interactions. </w:t>
      </w:r>
      <w:r w:rsidRPr="00BE38E8">
        <w:rPr>
          <w:rFonts w:ascii="Times New Roman" w:hAnsi="Times New Roman" w:cs="Times New Roman"/>
          <w:i/>
          <w:iCs/>
          <w:color w:val="222222"/>
          <w:sz w:val="24"/>
          <w:szCs w:val="24"/>
          <w:shd w:val="clear" w:color="auto" w:fill="FFFFFF"/>
        </w:rPr>
        <w:t>Ecology and evolution</w:t>
      </w:r>
      <w:r w:rsidRPr="00EF5383">
        <w:rPr>
          <w:rFonts w:ascii="Times New Roman" w:hAnsi="Times New Roman" w:cs="Times New Roman"/>
          <w:color w:val="222222"/>
          <w:sz w:val="24"/>
          <w:szCs w:val="24"/>
          <w:shd w:val="clear" w:color="auto" w:fill="FFFFFF"/>
        </w:rPr>
        <w:t>, 8(18), 9122-9138.</w:t>
      </w:r>
    </w:p>
    <w:p w14:paraId="467680D6" w14:textId="1E9D4613" w:rsidR="001536F2" w:rsidRDefault="001536F2"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1536F2">
        <w:rPr>
          <w:rFonts w:ascii="Times New Roman" w:hAnsi="Times New Roman" w:cs="Times New Roman"/>
          <w:color w:val="222222"/>
          <w:sz w:val="24"/>
          <w:szCs w:val="24"/>
          <w:shd w:val="clear" w:color="auto" w:fill="FFFFFF"/>
        </w:rPr>
        <w:t>Pons, J</w:t>
      </w:r>
      <w:r w:rsidR="003A01C8" w:rsidRPr="00A02EDA">
        <w:rPr>
          <w:rFonts w:ascii="Times New Roman" w:hAnsi="Times New Roman" w:cs="Times New Roman"/>
          <w:sz w:val="24"/>
          <w:szCs w:val="24"/>
        </w:rPr>
        <w:t>.</w:t>
      </w:r>
      <w:r w:rsidR="003A01C8">
        <w:rPr>
          <w:rFonts w:ascii="Times New Roman" w:hAnsi="Times New Roman" w:cs="Times New Roman"/>
          <w:sz w:val="24"/>
          <w:szCs w:val="24"/>
        </w:rPr>
        <w:t xml:space="preserve"> &amp; </w:t>
      </w:r>
      <w:proofErr w:type="spellStart"/>
      <w:r w:rsidRPr="001536F2">
        <w:rPr>
          <w:rFonts w:ascii="Times New Roman" w:hAnsi="Times New Roman" w:cs="Times New Roman"/>
          <w:color w:val="222222"/>
          <w:sz w:val="24"/>
          <w:szCs w:val="24"/>
          <w:shd w:val="clear" w:color="auto" w:fill="FFFFFF"/>
        </w:rPr>
        <w:t>Pausas</w:t>
      </w:r>
      <w:proofErr w:type="spellEnd"/>
      <w:r w:rsidRPr="001536F2">
        <w:rPr>
          <w:rFonts w:ascii="Times New Roman" w:hAnsi="Times New Roman" w:cs="Times New Roman"/>
          <w:color w:val="222222"/>
          <w:sz w:val="24"/>
          <w:szCs w:val="24"/>
          <w:shd w:val="clear" w:color="auto" w:fill="FFFFFF"/>
        </w:rPr>
        <w:t>, J.G.</w:t>
      </w:r>
      <w:r w:rsidR="00E1245E">
        <w:rPr>
          <w:rFonts w:ascii="Times New Roman" w:hAnsi="Times New Roman" w:cs="Times New Roman"/>
          <w:color w:val="222222"/>
          <w:sz w:val="24"/>
          <w:szCs w:val="24"/>
          <w:shd w:val="clear" w:color="auto" w:fill="FFFFFF"/>
        </w:rPr>
        <w:t xml:space="preserve"> (</w:t>
      </w:r>
      <w:r w:rsidRPr="001536F2">
        <w:rPr>
          <w:rFonts w:ascii="Times New Roman" w:hAnsi="Times New Roman" w:cs="Times New Roman"/>
          <w:color w:val="222222"/>
          <w:sz w:val="24"/>
          <w:szCs w:val="24"/>
          <w:shd w:val="clear" w:color="auto" w:fill="FFFFFF"/>
        </w:rPr>
        <w:t>2007</w:t>
      </w:r>
      <w:r w:rsidR="00E1245E">
        <w:rPr>
          <w:rFonts w:ascii="Times New Roman" w:hAnsi="Times New Roman" w:cs="Times New Roman"/>
          <w:color w:val="222222"/>
          <w:sz w:val="24"/>
          <w:szCs w:val="24"/>
          <w:shd w:val="clear" w:color="auto" w:fill="FFFFFF"/>
        </w:rPr>
        <w:t>)</w:t>
      </w:r>
      <w:r w:rsidRPr="001536F2">
        <w:rPr>
          <w:rFonts w:ascii="Times New Roman" w:hAnsi="Times New Roman" w:cs="Times New Roman"/>
          <w:color w:val="222222"/>
          <w:sz w:val="24"/>
          <w:szCs w:val="24"/>
          <w:shd w:val="clear" w:color="auto" w:fill="FFFFFF"/>
        </w:rPr>
        <w:t xml:space="preserve">. Acorn dispersal estimated by radio-tracking. </w:t>
      </w:r>
      <w:proofErr w:type="spellStart"/>
      <w:r w:rsidRPr="00BE38E8">
        <w:rPr>
          <w:rFonts w:ascii="Times New Roman" w:hAnsi="Times New Roman" w:cs="Times New Roman"/>
          <w:i/>
          <w:iCs/>
          <w:color w:val="222222"/>
          <w:sz w:val="24"/>
          <w:szCs w:val="24"/>
          <w:shd w:val="clear" w:color="auto" w:fill="FFFFFF"/>
        </w:rPr>
        <w:t>Oecologia</w:t>
      </w:r>
      <w:proofErr w:type="spellEnd"/>
      <w:r w:rsidRPr="001536F2">
        <w:rPr>
          <w:rFonts w:ascii="Times New Roman" w:hAnsi="Times New Roman" w:cs="Times New Roman"/>
          <w:color w:val="222222"/>
          <w:sz w:val="24"/>
          <w:szCs w:val="24"/>
          <w:shd w:val="clear" w:color="auto" w:fill="FFFFFF"/>
        </w:rPr>
        <w:t>, 153(4), 903-911.</w:t>
      </w:r>
    </w:p>
    <w:p w14:paraId="00673435" w14:textId="214B2F0A" w:rsidR="00EF67A7" w:rsidRDefault="00EF67A7"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EF67A7">
        <w:rPr>
          <w:rFonts w:ascii="Times New Roman" w:hAnsi="Times New Roman" w:cs="Times New Roman"/>
          <w:color w:val="222222"/>
          <w:sz w:val="24"/>
          <w:szCs w:val="24"/>
          <w:shd w:val="clear" w:color="auto" w:fill="FFFFFF"/>
        </w:rPr>
        <w:t>R Development Core Team (2009). R: A language and environment for statistical computing. R Foundation for Statistical Computing, Vienna, Austria.</w:t>
      </w:r>
    </w:p>
    <w:p w14:paraId="2C656DDF" w14:textId="702B6EB9" w:rsidR="009D1071" w:rsidRDefault="009D1071"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BE38E8">
        <w:rPr>
          <w:rFonts w:ascii="Times New Roman" w:hAnsi="Times New Roman" w:cs="Times New Roman"/>
          <w:color w:val="222222"/>
          <w:sz w:val="24"/>
          <w:szCs w:val="24"/>
          <w:shd w:val="clear" w:color="auto" w:fill="FFFFFF"/>
        </w:rPr>
        <w:t xml:space="preserve">Reiter, J., Curio, E., </w:t>
      </w:r>
      <w:proofErr w:type="spellStart"/>
      <w:r w:rsidRPr="00BE38E8">
        <w:rPr>
          <w:rFonts w:ascii="Times New Roman" w:hAnsi="Times New Roman" w:cs="Times New Roman"/>
          <w:color w:val="222222"/>
          <w:sz w:val="24"/>
          <w:szCs w:val="24"/>
          <w:shd w:val="clear" w:color="auto" w:fill="FFFFFF"/>
        </w:rPr>
        <w:t>Tacud</w:t>
      </w:r>
      <w:proofErr w:type="spellEnd"/>
      <w:r w:rsidRPr="00BE38E8">
        <w:rPr>
          <w:rFonts w:ascii="Times New Roman" w:hAnsi="Times New Roman" w:cs="Times New Roman"/>
          <w:color w:val="222222"/>
          <w:sz w:val="24"/>
          <w:szCs w:val="24"/>
          <w:shd w:val="clear" w:color="auto" w:fill="FFFFFF"/>
        </w:rPr>
        <w:t>, B., Urbina, H</w:t>
      </w:r>
      <w:r w:rsidR="003A01C8" w:rsidRPr="00BE38E8">
        <w:rPr>
          <w:rFonts w:ascii="Times New Roman" w:hAnsi="Times New Roman" w:cs="Times New Roman"/>
          <w:sz w:val="24"/>
          <w:szCs w:val="24"/>
        </w:rPr>
        <w:t xml:space="preserve">., &amp; </w:t>
      </w:r>
      <w:r w:rsidRPr="00BE38E8">
        <w:rPr>
          <w:rFonts w:ascii="Times New Roman" w:hAnsi="Times New Roman" w:cs="Times New Roman"/>
          <w:color w:val="222222"/>
          <w:sz w:val="24"/>
          <w:szCs w:val="24"/>
          <w:shd w:val="clear" w:color="auto" w:fill="FFFFFF"/>
        </w:rPr>
        <w:t>Geronimo, F.</w:t>
      </w:r>
      <w:r w:rsidR="00E1245E" w:rsidRPr="00BE38E8">
        <w:rPr>
          <w:rFonts w:ascii="Times New Roman" w:hAnsi="Times New Roman" w:cs="Times New Roman"/>
          <w:color w:val="222222"/>
          <w:sz w:val="24"/>
          <w:szCs w:val="24"/>
          <w:shd w:val="clear" w:color="auto" w:fill="FFFFFF"/>
        </w:rPr>
        <w:t xml:space="preserve"> (</w:t>
      </w:r>
      <w:r w:rsidRPr="00BE38E8">
        <w:rPr>
          <w:rFonts w:ascii="Times New Roman" w:hAnsi="Times New Roman" w:cs="Times New Roman"/>
          <w:color w:val="222222"/>
          <w:sz w:val="24"/>
          <w:szCs w:val="24"/>
          <w:shd w:val="clear" w:color="auto" w:fill="FFFFFF"/>
        </w:rPr>
        <w:t>2006</w:t>
      </w:r>
      <w:r w:rsidR="00E1245E" w:rsidRPr="00BE38E8">
        <w:rPr>
          <w:rFonts w:ascii="Times New Roman" w:hAnsi="Times New Roman" w:cs="Times New Roman"/>
          <w:color w:val="222222"/>
          <w:sz w:val="24"/>
          <w:szCs w:val="24"/>
          <w:shd w:val="clear" w:color="auto" w:fill="FFFFFF"/>
        </w:rPr>
        <w:t>)</w:t>
      </w:r>
      <w:r w:rsidRPr="00BE38E8">
        <w:rPr>
          <w:rFonts w:ascii="Times New Roman" w:hAnsi="Times New Roman" w:cs="Times New Roman"/>
          <w:color w:val="222222"/>
          <w:sz w:val="24"/>
          <w:szCs w:val="24"/>
          <w:shd w:val="clear" w:color="auto" w:fill="FFFFFF"/>
        </w:rPr>
        <w:t xml:space="preserve">. Tracking Bat‐Dispersed Seeds Using Fluorescent Pigment. </w:t>
      </w:r>
      <w:proofErr w:type="spellStart"/>
      <w:r w:rsidRPr="00BE38E8">
        <w:rPr>
          <w:rFonts w:ascii="Times New Roman" w:hAnsi="Times New Roman" w:cs="Times New Roman"/>
          <w:i/>
          <w:iCs/>
          <w:color w:val="222222"/>
          <w:sz w:val="24"/>
          <w:szCs w:val="24"/>
          <w:shd w:val="clear" w:color="auto" w:fill="FFFFFF"/>
        </w:rPr>
        <w:t>Biotropica</w:t>
      </w:r>
      <w:proofErr w:type="spellEnd"/>
      <w:r w:rsidRPr="00BE38E8">
        <w:rPr>
          <w:rFonts w:ascii="Times New Roman" w:hAnsi="Times New Roman" w:cs="Times New Roman"/>
          <w:color w:val="222222"/>
          <w:sz w:val="24"/>
          <w:szCs w:val="24"/>
          <w:shd w:val="clear" w:color="auto" w:fill="FFFFFF"/>
        </w:rPr>
        <w:t>, 38(1), 64-68.</w:t>
      </w:r>
    </w:p>
    <w:p w14:paraId="142A8C70" w14:textId="7A7A2687" w:rsidR="00951781" w:rsidRDefault="00951781"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951781">
        <w:rPr>
          <w:rFonts w:ascii="Times New Roman" w:hAnsi="Times New Roman" w:cs="Times New Roman"/>
          <w:color w:val="222222"/>
          <w:sz w:val="24"/>
          <w:szCs w:val="24"/>
          <w:shd w:val="clear" w:color="auto" w:fill="FFFFFF"/>
        </w:rPr>
        <w:t xml:space="preserve">Rogers, H.S., Beckman, N.G., </w:t>
      </w:r>
      <w:proofErr w:type="spellStart"/>
      <w:r w:rsidRPr="00951781">
        <w:rPr>
          <w:rFonts w:ascii="Times New Roman" w:hAnsi="Times New Roman" w:cs="Times New Roman"/>
          <w:color w:val="222222"/>
          <w:sz w:val="24"/>
          <w:szCs w:val="24"/>
          <w:shd w:val="clear" w:color="auto" w:fill="FFFFFF"/>
        </w:rPr>
        <w:t>Hartig</w:t>
      </w:r>
      <w:proofErr w:type="spellEnd"/>
      <w:r w:rsidRPr="00951781">
        <w:rPr>
          <w:rFonts w:ascii="Times New Roman" w:hAnsi="Times New Roman" w:cs="Times New Roman"/>
          <w:color w:val="222222"/>
          <w:sz w:val="24"/>
          <w:szCs w:val="24"/>
          <w:shd w:val="clear" w:color="auto" w:fill="FFFFFF"/>
        </w:rPr>
        <w:t xml:space="preserve">, F., Johnson, J.S., </w:t>
      </w:r>
      <w:proofErr w:type="spellStart"/>
      <w:r w:rsidRPr="00951781">
        <w:rPr>
          <w:rFonts w:ascii="Times New Roman" w:hAnsi="Times New Roman" w:cs="Times New Roman"/>
          <w:color w:val="222222"/>
          <w:sz w:val="24"/>
          <w:szCs w:val="24"/>
          <w:shd w:val="clear" w:color="auto" w:fill="FFFFFF"/>
        </w:rPr>
        <w:t>Pufal</w:t>
      </w:r>
      <w:proofErr w:type="spellEnd"/>
      <w:r w:rsidRPr="00951781">
        <w:rPr>
          <w:rFonts w:ascii="Times New Roman" w:hAnsi="Times New Roman" w:cs="Times New Roman"/>
          <w:color w:val="222222"/>
          <w:sz w:val="24"/>
          <w:szCs w:val="24"/>
          <w:shd w:val="clear" w:color="auto" w:fill="FFFFFF"/>
        </w:rPr>
        <w:t xml:space="preserve">, G., Shea, K., </w:t>
      </w:r>
      <w:proofErr w:type="spellStart"/>
      <w:r w:rsidRPr="00951781">
        <w:rPr>
          <w:rFonts w:ascii="Times New Roman" w:hAnsi="Times New Roman" w:cs="Times New Roman"/>
          <w:color w:val="222222"/>
          <w:sz w:val="24"/>
          <w:szCs w:val="24"/>
          <w:shd w:val="clear" w:color="auto" w:fill="FFFFFF"/>
        </w:rPr>
        <w:t>Zurell</w:t>
      </w:r>
      <w:proofErr w:type="spellEnd"/>
      <w:r w:rsidRPr="00951781">
        <w:rPr>
          <w:rFonts w:ascii="Times New Roman" w:hAnsi="Times New Roman" w:cs="Times New Roman"/>
          <w:color w:val="222222"/>
          <w:sz w:val="24"/>
          <w:szCs w:val="24"/>
          <w:shd w:val="clear" w:color="auto" w:fill="FFFFFF"/>
        </w:rPr>
        <w:t>, D., Bullock, J.M., Cantrell, R.S., Loiselle, B</w:t>
      </w:r>
      <w:r w:rsidR="003A01C8" w:rsidRPr="00A02EDA">
        <w:rPr>
          <w:rFonts w:ascii="Times New Roman" w:hAnsi="Times New Roman" w:cs="Times New Roman"/>
          <w:sz w:val="24"/>
          <w:szCs w:val="24"/>
        </w:rPr>
        <w:t>.</w:t>
      </w:r>
      <w:r w:rsidR="003A01C8">
        <w:rPr>
          <w:rFonts w:ascii="Times New Roman" w:hAnsi="Times New Roman" w:cs="Times New Roman"/>
          <w:sz w:val="24"/>
          <w:szCs w:val="24"/>
        </w:rPr>
        <w:t xml:space="preserve">, &amp; </w:t>
      </w:r>
      <w:proofErr w:type="spellStart"/>
      <w:r w:rsidRPr="00951781">
        <w:rPr>
          <w:rFonts w:ascii="Times New Roman" w:hAnsi="Times New Roman" w:cs="Times New Roman"/>
          <w:color w:val="222222"/>
          <w:sz w:val="24"/>
          <w:szCs w:val="24"/>
          <w:shd w:val="clear" w:color="auto" w:fill="FFFFFF"/>
        </w:rPr>
        <w:t>Pejchar</w:t>
      </w:r>
      <w:proofErr w:type="spellEnd"/>
      <w:r w:rsidRPr="00951781">
        <w:rPr>
          <w:rFonts w:ascii="Times New Roman" w:hAnsi="Times New Roman" w:cs="Times New Roman"/>
          <w:color w:val="222222"/>
          <w:sz w:val="24"/>
          <w:szCs w:val="24"/>
          <w:shd w:val="clear" w:color="auto" w:fill="FFFFFF"/>
        </w:rPr>
        <w:t>, L.</w:t>
      </w:r>
      <w:r w:rsidR="00E1245E">
        <w:rPr>
          <w:rFonts w:ascii="Times New Roman" w:hAnsi="Times New Roman" w:cs="Times New Roman"/>
          <w:color w:val="222222"/>
          <w:sz w:val="24"/>
          <w:szCs w:val="24"/>
          <w:shd w:val="clear" w:color="auto" w:fill="FFFFFF"/>
        </w:rPr>
        <w:t xml:space="preserve"> (</w:t>
      </w:r>
      <w:r w:rsidRPr="00951781">
        <w:rPr>
          <w:rFonts w:ascii="Times New Roman" w:hAnsi="Times New Roman" w:cs="Times New Roman"/>
          <w:color w:val="222222"/>
          <w:sz w:val="24"/>
          <w:szCs w:val="24"/>
          <w:shd w:val="clear" w:color="auto" w:fill="FFFFFF"/>
        </w:rPr>
        <w:t>2019</w:t>
      </w:r>
      <w:r w:rsidR="00E1245E">
        <w:rPr>
          <w:rFonts w:ascii="Times New Roman" w:hAnsi="Times New Roman" w:cs="Times New Roman"/>
          <w:color w:val="222222"/>
          <w:sz w:val="24"/>
          <w:szCs w:val="24"/>
          <w:shd w:val="clear" w:color="auto" w:fill="FFFFFF"/>
        </w:rPr>
        <w:t>)</w:t>
      </w:r>
      <w:r w:rsidRPr="00951781">
        <w:rPr>
          <w:rFonts w:ascii="Times New Roman" w:hAnsi="Times New Roman" w:cs="Times New Roman"/>
          <w:color w:val="222222"/>
          <w:sz w:val="24"/>
          <w:szCs w:val="24"/>
          <w:shd w:val="clear" w:color="auto" w:fill="FFFFFF"/>
        </w:rPr>
        <w:t xml:space="preserve">. The total dispersal kernel: a review and future directions. </w:t>
      </w:r>
      <w:proofErr w:type="spellStart"/>
      <w:r w:rsidRPr="00BE38E8">
        <w:rPr>
          <w:rFonts w:ascii="Times New Roman" w:hAnsi="Times New Roman" w:cs="Times New Roman"/>
          <w:i/>
          <w:iCs/>
          <w:color w:val="222222"/>
          <w:sz w:val="24"/>
          <w:szCs w:val="24"/>
          <w:shd w:val="clear" w:color="auto" w:fill="FFFFFF"/>
        </w:rPr>
        <w:t>AoB</w:t>
      </w:r>
      <w:proofErr w:type="spellEnd"/>
      <w:r w:rsidRPr="00BE38E8">
        <w:rPr>
          <w:rFonts w:ascii="Times New Roman" w:hAnsi="Times New Roman" w:cs="Times New Roman"/>
          <w:i/>
          <w:iCs/>
          <w:color w:val="222222"/>
          <w:sz w:val="24"/>
          <w:szCs w:val="24"/>
          <w:shd w:val="clear" w:color="auto" w:fill="FFFFFF"/>
        </w:rPr>
        <w:t xml:space="preserve"> Plants</w:t>
      </w:r>
      <w:r w:rsidRPr="00951781">
        <w:rPr>
          <w:rFonts w:ascii="Times New Roman" w:hAnsi="Times New Roman" w:cs="Times New Roman"/>
          <w:color w:val="222222"/>
          <w:sz w:val="24"/>
          <w:szCs w:val="24"/>
          <w:shd w:val="clear" w:color="auto" w:fill="FFFFFF"/>
        </w:rPr>
        <w:t>, 11(5), plz042.</w:t>
      </w:r>
    </w:p>
    <w:p w14:paraId="1B7F0999" w14:textId="353DBDE4" w:rsidR="00E77CD3" w:rsidRDefault="00E77CD3"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E77CD3">
        <w:rPr>
          <w:rFonts w:ascii="Times New Roman" w:hAnsi="Times New Roman" w:cs="Times New Roman"/>
          <w:color w:val="222222"/>
          <w:sz w:val="24"/>
          <w:szCs w:val="24"/>
          <w:shd w:val="clear" w:color="auto" w:fill="FFFFFF"/>
        </w:rPr>
        <w:t>Ruxton, G.D</w:t>
      </w:r>
      <w:r w:rsidR="003A01C8" w:rsidRPr="00A02EDA">
        <w:rPr>
          <w:rFonts w:ascii="Times New Roman" w:hAnsi="Times New Roman" w:cs="Times New Roman"/>
          <w:sz w:val="24"/>
          <w:szCs w:val="24"/>
        </w:rPr>
        <w:t>.</w:t>
      </w:r>
      <w:r w:rsidR="003A01C8">
        <w:rPr>
          <w:rFonts w:ascii="Times New Roman" w:hAnsi="Times New Roman" w:cs="Times New Roman"/>
          <w:sz w:val="24"/>
          <w:szCs w:val="24"/>
        </w:rPr>
        <w:t xml:space="preserve"> &amp; </w:t>
      </w:r>
      <w:r w:rsidRPr="00E77CD3">
        <w:rPr>
          <w:rFonts w:ascii="Times New Roman" w:hAnsi="Times New Roman" w:cs="Times New Roman"/>
          <w:color w:val="222222"/>
          <w:sz w:val="24"/>
          <w:szCs w:val="24"/>
          <w:shd w:val="clear" w:color="auto" w:fill="FFFFFF"/>
        </w:rPr>
        <w:t>Schaefer, H.M.</w:t>
      </w:r>
      <w:r w:rsidR="00E1245E">
        <w:rPr>
          <w:rFonts w:ascii="Times New Roman" w:hAnsi="Times New Roman" w:cs="Times New Roman"/>
          <w:color w:val="222222"/>
          <w:sz w:val="24"/>
          <w:szCs w:val="24"/>
          <w:shd w:val="clear" w:color="auto" w:fill="FFFFFF"/>
        </w:rPr>
        <w:t xml:space="preserve"> (</w:t>
      </w:r>
      <w:r w:rsidRPr="00E77CD3">
        <w:rPr>
          <w:rFonts w:ascii="Times New Roman" w:hAnsi="Times New Roman" w:cs="Times New Roman"/>
          <w:color w:val="222222"/>
          <w:sz w:val="24"/>
          <w:szCs w:val="24"/>
          <w:shd w:val="clear" w:color="auto" w:fill="FFFFFF"/>
        </w:rPr>
        <w:t>2012</w:t>
      </w:r>
      <w:r w:rsidR="00E1245E">
        <w:rPr>
          <w:rFonts w:ascii="Times New Roman" w:hAnsi="Times New Roman" w:cs="Times New Roman"/>
          <w:color w:val="222222"/>
          <w:sz w:val="24"/>
          <w:szCs w:val="24"/>
          <w:shd w:val="clear" w:color="auto" w:fill="FFFFFF"/>
        </w:rPr>
        <w:t>)</w:t>
      </w:r>
      <w:r w:rsidRPr="00E77CD3">
        <w:rPr>
          <w:rFonts w:ascii="Times New Roman" w:hAnsi="Times New Roman" w:cs="Times New Roman"/>
          <w:color w:val="222222"/>
          <w:sz w:val="24"/>
          <w:szCs w:val="24"/>
          <w:shd w:val="clear" w:color="auto" w:fill="FFFFFF"/>
        </w:rPr>
        <w:t xml:space="preserve">. The conservation physiology of seed dispersal. Philosophical Transactions of the Royal Society B: </w:t>
      </w:r>
      <w:r w:rsidRPr="00BE38E8">
        <w:rPr>
          <w:rFonts w:ascii="Times New Roman" w:hAnsi="Times New Roman" w:cs="Times New Roman"/>
          <w:i/>
          <w:iCs/>
          <w:color w:val="222222"/>
          <w:sz w:val="24"/>
          <w:szCs w:val="24"/>
          <w:shd w:val="clear" w:color="auto" w:fill="FFFFFF"/>
        </w:rPr>
        <w:t>Biological Sciences</w:t>
      </w:r>
      <w:r w:rsidRPr="00E77CD3">
        <w:rPr>
          <w:rFonts w:ascii="Times New Roman" w:hAnsi="Times New Roman" w:cs="Times New Roman"/>
          <w:color w:val="222222"/>
          <w:sz w:val="24"/>
          <w:szCs w:val="24"/>
          <w:shd w:val="clear" w:color="auto" w:fill="FFFFFF"/>
        </w:rPr>
        <w:t>, 367(1596), 1708-1718.</w:t>
      </w:r>
    </w:p>
    <w:p w14:paraId="5C524E05" w14:textId="497E4680" w:rsidR="00E57B27" w:rsidRDefault="00E57B27"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E57B27">
        <w:rPr>
          <w:rFonts w:ascii="Times New Roman" w:hAnsi="Times New Roman" w:cs="Times New Roman"/>
          <w:color w:val="222222"/>
          <w:sz w:val="24"/>
          <w:szCs w:val="24"/>
          <w:shd w:val="clear" w:color="auto" w:fill="FFFFFF"/>
        </w:rPr>
        <w:t xml:space="preserve">Sales, L.P., Kissling, W.D., </w:t>
      </w:r>
      <w:proofErr w:type="spellStart"/>
      <w:r w:rsidRPr="00E57B27">
        <w:rPr>
          <w:rFonts w:ascii="Times New Roman" w:hAnsi="Times New Roman" w:cs="Times New Roman"/>
          <w:color w:val="222222"/>
          <w:sz w:val="24"/>
          <w:szCs w:val="24"/>
          <w:shd w:val="clear" w:color="auto" w:fill="FFFFFF"/>
        </w:rPr>
        <w:t>Galetti</w:t>
      </w:r>
      <w:proofErr w:type="spellEnd"/>
      <w:r w:rsidRPr="00E57B27">
        <w:rPr>
          <w:rFonts w:ascii="Times New Roman" w:hAnsi="Times New Roman" w:cs="Times New Roman"/>
          <w:color w:val="222222"/>
          <w:sz w:val="24"/>
          <w:szCs w:val="24"/>
          <w:shd w:val="clear" w:color="auto" w:fill="FFFFFF"/>
        </w:rPr>
        <w:t xml:space="preserve">, M., </w:t>
      </w:r>
      <w:proofErr w:type="spellStart"/>
      <w:r w:rsidRPr="00E57B27">
        <w:rPr>
          <w:rFonts w:ascii="Times New Roman" w:hAnsi="Times New Roman" w:cs="Times New Roman"/>
          <w:color w:val="222222"/>
          <w:sz w:val="24"/>
          <w:szCs w:val="24"/>
          <w:shd w:val="clear" w:color="auto" w:fill="FFFFFF"/>
        </w:rPr>
        <w:t>Naimi</w:t>
      </w:r>
      <w:proofErr w:type="spellEnd"/>
      <w:r w:rsidRPr="00E57B27">
        <w:rPr>
          <w:rFonts w:ascii="Times New Roman" w:hAnsi="Times New Roman" w:cs="Times New Roman"/>
          <w:color w:val="222222"/>
          <w:sz w:val="24"/>
          <w:szCs w:val="24"/>
          <w:shd w:val="clear" w:color="auto" w:fill="FFFFFF"/>
        </w:rPr>
        <w:t>, B</w:t>
      </w:r>
      <w:r w:rsidR="003A01C8" w:rsidRPr="00A02EDA">
        <w:rPr>
          <w:rFonts w:ascii="Times New Roman" w:hAnsi="Times New Roman" w:cs="Times New Roman"/>
          <w:sz w:val="24"/>
          <w:szCs w:val="24"/>
        </w:rPr>
        <w:t>.</w:t>
      </w:r>
      <w:r w:rsidR="003A01C8">
        <w:rPr>
          <w:rFonts w:ascii="Times New Roman" w:hAnsi="Times New Roman" w:cs="Times New Roman"/>
          <w:sz w:val="24"/>
          <w:szCs w:val="24"/>
        </w:rPr>
        <w:t xml:space="preserve">, &amp; </w:t>
      </w:r>
      <w:r w:rsidRPr="00E57B27">
        <w:rPr>
          <w:rFonts w:ascii="Times New Roman" w:hAnsi="Times New Roman" w:cs="Times New Roman"/>
          <w:color w:val="222222"/>
          <w:sz w:val="24"/>
          <w:szCs w:val="24"/>
          <w:shd w:val="clear" w:color="auto" w:fill="FFFFFF"/>
        </w:rPr>
        <w:t>Pires, M.</w:t>
      </w:r>
      <w:r w:rsidR="0081708E">
        <w:rPr>
          <w:rFonts w:ascii="Times New Roman" w:hAnsi="Times New Roman" w:cs="Times New Roman"/>
          <w:color w:val="222222"/>
          <w:sz w:val="24"/>
          <w:szCs w:val="24"/>
          <w:shd w:val="clear" w:color="auto" w:fill="FFFFFF"/>
        </w:rPr>
        <w:t>M.</w:t>
      </w:r>
      <w:r w:rsidR="00E1245E">
        <w:rPr>
          <w:rFonts w:ascii="Times New Roman" w:hAnsi="Times New Roman" w:cs="Times New Roman"/>
          <w:color w:val="222222"/>
          <w:sz w:val="24"/>
          <w:szCs w:val="24"/>
          <w:shd w:val="clear" w:color="auto" w:fill="FFFFFF"/>
        </w:rPr>
        <w:t xml:space="preserve"> (</w:t>
      </w:r>
      <w:r w:rsidRPr="00E57B27">
        <w:rPr>
          <w:rFonts w:ascii="Times New Roman" w:hAnsi="Times New Roman" w:cs="Times New Roman"/>
          <w:color w:val="222222"/>
          <w:sz w:val="24"/>
          <w:szCs w:val="24"/>
          <w:shd w:val="clear" w:color="auto" w:fill="FFFFFF"/>
        </w:rPr>
        <w:t>2021</w:t>
      </w:r>
      <w:r w:rsidR="00E1245E">
        <w:rPr>
          <w:rFonts w:ascii="Times New Roman" w:hAnsi="Times New Roman" w:cs="Times New Roman"/>
          <w:color w:val="222222"/>
          <w:sz w:val="24"/>
          <w:szCs w:val="24"/>
          <w:shd w:val="clear" w:color="auto" w:fill="FFFFFF"/>
        </w:rPr>
        <w:t>)</w:t>
      </w:r>
      <w:r w:rsidRPr="00E57B27">
        <w:rPr>
          <w:rFonts w:ascii="Times New Roman" w:hAnsi="Times New Roman" w:cs="Times New Roman"/>
          <w:color w:val="222222"/>
          <w:sz w:val="24"/>
          <w:szCs w:val="24"/>
          <w:shd w:val="clear" w:color="auto" w:fill="FFFFFF"/>
        </w:rPr>
        <w:t xml:space="preserve">. Climate change reshapes the eco‐evolutionary dynamics of a Neotropical seed dispersal system. </w:t>
      </w:r>
      <w:r w:rsidRPr="00BE38E8">
        <w:rPr>
          <w:rFonts w:ascii="Times New Roman" w:hAnsi="Times New Roman" w:cs="Times New Roman"/>
          <w:i/>
          <w:iCs/>
          <w:color w:val="222222"/>
          <w:sz w:val="24"/>
          <w:szCs w:val="24"/>
          <w:shd w:val="clear" w:color="auto" w:fill="FFFFFF"/>
        </w:rPr>
        <w:t>Global Ecology and Biogeography</w:t>
      </w:r>
      <w:r w:rsidRPr="00E57B27">
        <w:rPr>
          <w:rFonts w:ascii="Times New Roman" w:hAnsi="Times New Roman" w:cs="Times New Roman"/>
          <w:color w:val="222222"/>
          <w:sz w:val="24"/>
          <w:szCs w:val="24"/>
          <w:shd w:val="clear" w:color="auto" w:fill="FFFFFF"/>
        </w:rPr>
        <w:t>, 30(5), 1129-1138.</w:t>
      </w:r>
    </w:p>
    <w:p w14:paraId="037FF92D" w14:textId="4A7760A9" w:rsidR="00236781" w:rsidRDefault="00236781"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236781">
        <w:rPr>
          <w:rFonts w:ascii="Times New Roman" w:hAnsi="Times New Roman" w:cs="Times New Roman"/>
          <w:color w:val="222222"/>
          <w:sz w:val="24"/>
          <w:szCs w:val="24"/>
          <w:shd w:val="clear" w:color="auto" w:fill="FFFFFF"/>
        </w:rPr>
        <w:t xml:space="preserve">Sato, S., </w:t>
      </w:r>
      <w:proofErr w:type="spellStart"/>
      <w:r w:rsidRPr="00236781">
        <w:rPr>
          <w:rFonts w:ascii="Times New Roman" w:hAnsi="Times New Roman" w:cs="Times New Roman"/>
          <w:color w:val="222222"/>
          <w:sz w:val="24"/>
          <w:szCs w:val="24"/>
          <w:shd w:val="clear" w:color="auto" w:fill="FFFFFF"/>
        </w:rPr>
        <w:t>Kamiyama</w:t>
      </w:r>
      <w:proofErr w:type="spellEnd"/>
      <w:r w:rsidRPr="00236781">
        <w:rPr>
          <w:rFonts w:ascii="Times New Roman" w:hAnsi="Times New Roman" w:cs="Times New Roman"/>
          <w:color w:val="222222"/>
          <w:sz w:val="24"/>
          <w:szCs w:val="24"/>
          <w:shd w:val="clear" w:color="auto" w:fill="FFFFFF"/>
        </w:rPr>
        <w:t>, M., Iwata, T., Makita, N., Furukawa, H</w:t>
      </w:r>
      <w:r w:rsidR="003A01C8" w:rsidRPr="00A02EDA">
        <w:rPr>
          <w:rFonts w:ascii="Times New Roman" w:hAnsi="Times New Roman" w:cs="Times New Roman"/>
          <w:sz w:val="24"/>
          <w:szCs w:val="24"/>
        </w:rPr>
        <w:t>.</w:t>
      </w:r>
      <w:r w:rsidR="003A01C8">
        <w:rPr>
          <w:rFonts w:ascii="Times New Roman" w:hAnsi="Times New Roman" w:cs="Times New Roman"/>
          <w:sz w:val="24"/>
          <w:szCs w:val="24"/>
        </w:rPr>
        <w:t xml:space="preserve">, &amp; </w:t>
      </w:r>
      <w:r w:rsidRPr="00236781">
        <w:rPr>
          <w:rFonts w:ascii="Times New Roman" w:hAnsi="Times New Roman" w:cs="Times New Roman"/>
          <w:color w:val="222222"/>
          <w:sz w:val="24"/>
          <w:szCs w:val="24"/>
          <w:shd w:val="clear" w:color="auto" w:fill="FFFFFF"/>
        </w:rPr>
        <w:t>Ikeda, H.</w:t>
      </w:r>
      <w:r w:rsidR="00E1245E">
        <w:rPr>
          <w:rFonts w:ascii="Times New Roman" w:hAnsi="Times New Roman" w:cs="Times New Roman"/>
          <w:color w:val="222222"/>
          <w:sz w:val="24"/>
          <w:szCs w:val="24"/>
          <w:shd w:val="clear" w:color="auto" w:fill="FFFFFF"/>
        </w:rPr>
        <w:t xml:space="preserve"> (</w:t>
      </w:r>
      <w:r w:rsidRPr="00236781">
        <w:rPr>
          <w:rFonts w:ascii="Times New Roman" w:hAnsi="Times New Roman" w:cs="Times New Roman"/>
          <w:color w:val="222222"/>
          <w:sz w:val="24"/>
          <w:szCs w:val="24"/>
          <w:shd w:val="clear" w:color="auto" w:fill="FFFFFF"/>
        </w:rPr>
        <w:t>2006</w:t>
      </w:r>
      <w:r w:rsidR="00E1245E">
        <w:rPr>
          <w:rFonts w:ascii="Times New Roman" w:hAnsi="Times New Roman" w:cs="Times New Roman"/>
          <w:color w:val="222222"/>
          <w:sz w:val="24"/>
          <w:szCs w:val="24"/>
          <w:shd w:val="clear" w:color="auto" w:fill="FFFFFF"/>
        </w:rPr>
        <w:t>)</w:t>
      </w:r>
      <w:r w:rsidRPr="00236781">
        <w:rPr>
          <w:rFonts w:ascii="Times New Roman" w:hAnsi="Times New Roman" w:cs="Times New Roman"/>
          <w:color w:val="222222"/>
          <w:sz w:val="24"/>
          <w:szCs w:val="24"/>
          <w:shd w:val="clear" w:color="auto" w:fill="FFFFFF"/>
        </w:rPr>
        <w:t xml:space="preserve">. Moderate increase of mean daily temperature adversely affects fruit set of Lycopersicon esculentum by disrupting specific physiological processes in male reproductive development. </w:t>
      </w:r>
      <w:r w:rsidRPr="00BE38E8">
        <w:rPr>
          <w:rFonts w:ascii="Times New Roman" w:hAnsi="Times New Roman" w:cs="Times New Roman"/>
          <w:i/>
          <w:iCs/>
          <w:color w:val="222222"/>
          <w:sz w:val="24"/>
          <w:szCs w:val="24"/>
          <w:shd w:val="clear" w:color="auto" w:fill="FFFFFF"/>
        </w:rPr>
        <w:t>Annals of Botany</w:t>
      </w:r>
      <w:r w:rsidRPr="00236781">
        <w:rPr>
          <w:rFonts w:ascii="Times New Roman" w:hAnsi="Times New Roman" w:cs="Times New Roman"/>
          <w:color w:val="222222"/>
          <w:sz w:val="24"/>
          <w:szCs w:val="24"/>
          <w:shd w:val="clear" w:color="auto" w:fill="FFFFFF"/>
        </w:rPr>
        <w:t>, 97(5), 731-738.</w:t>
      </w:r>
    </w:p>
    <w:p w14:paraId="1F1BC321" w14:textId="4254F849" w:rsidR="00204FAB" w:rsidRDefault="00204FAB" w:rsidP="00B705D6">
      <w:pPr>
        <w:spacing w:after="120" w:line="240" w:lineRule="auto"/>
        <w:ind w:left="284" w:hanging="284"/>
        <w:jc w:val="both"/>
        <w:rPr>
          <w:rFonts w:ascii="Times New Roman" w:hAnsi="Times New Roman" w:cs="Times New Roman"/>
          <w:color w:val="222222"/>
          <w:sz w:val="24"/>
          <w:szCs w:val="24"/>
          <w:shd w:val="clear" w:color="auto" w:fill="FFFFFF"/>
        </w:rPr>
      </w:pPr>
      <w:proofErr w:type="spellStart"/>
      <w:r w:rsidRPr="00204FAB">
        <w:rPr>
          <w:rFonts w:ascii="Times New Roman" w:hAnsi="Times New Roman" w:cs="Times New Roman"/>
          <w:color w:val="222222"/>
          <w:sz w:val="24"/>
          <w:szCs w:val="24"/>
          <w:shd w:val="clear" w:color="auto" w:fill="FFFFFF"/>
        </w:rPr>
        <w:t>Shimono</w:t>
      </w:r>
      <w:proofErr w:type="spellEnd"/>
      <w:r w:rsidRPr="00204FAB">
        <w:rPr>
          <w:rFonts w:ascii="Times New Roman" w:hAnsi="Times New Roman" w:cs="Times New Roman"/>
          <w:color w:val="222222"/>
          <w:sz w:val="24"/>
          <w:szCs w:val="24"/>
          <w:shd w:val="clear" w:color="auto" w:fill="FFFFFF"/>
        </w:rPr>
        <w:t>, Y</w:t>
      </w:r>
      <w:r w:rsidR="003A01C8" w:rsidRPr="00A02EDA">
        <w:rPr>
          <w:rFonts w:ascii="Times New Roman" w:hAnsi="Times New Roman" w:cs="Times New Roman"/>
          <w:sz w:val="24"/>
          <w:szCs w:val="24"/>
        </w:rPr>
        <w:t>.</w:t>
      </w:r>
      <w:r w:rsidR="003A01C8">
        <w:rPr>
          <w:rFonts w:ascii="Times New Roman" w:hAnsi="Times New Roman" w:cs="Times New Roman"/>
          <w:sz w:val="24"/>
          <w:szCs w:val="24"/>
        </w:rPr>
        <w:t xml:space="preserve"> &amp; </w:t>
      </w:r>
      <w:proofErr w:type="spellStart"/>
      <w:r w:rsidRPr="00204FAB">
        <w:rPr>
          <w:rFonts w:ascii="Times New Roman" w:hAnsi="Times New Roman" w:cs="Times New Roman"/>
          <w:color w:val="222222"/>
          <w:sz w:val="24"/>
          <w:szCs w:val="24"/>
          <w:shd w:val="clear" w:color="auto" w:fill="FFFFFF"/>
        </w:rPr>
        <w:t>Konuma</w:t>
      </w:r>
      <w:proofErr w:type="spellEnd"/>
      <w:r w:rsidRPr="00204FAB">
        <w:rPr>
          <w:rFonts w:ascii="Times New Roman" w:hAnsi="Times New Roman" w:cs="Times New Roman"/>
          <w:color w:val="222222"/>
          <w:sz w:val="24"/>
          <w:szCs w:val="24"/>
          <w:shd w:val="clear" w:color="auto" w:fill="FFFFFF"/>
        </w:rPr>
        <w:t>, A.</w:t>
      </w:r>
      <w:r w:rsidR="00E1245E">
        <w:rPr>
          <w:rFonts w:ascii="Times New Roman" w:hAnsi="Times New Roman" w:cs="Times New Roman"/>
          <w:color w:val="222222"/>
          <w:sz w:val="24"/>
          <w:szCs w:val="24"/>
          <w:shd w:val="clear" w:color="auto" w:fill="FFFFFF"/>
        </w:rPr>
        <w:t xml:space="preserve"> (</w:t>
      </w:r>
      <w:r w:rsidRPr="00204FAB">
        <w:rPr>
          <w:rFonts w:ascii="Times New Roman" w:hAnsi="Times New Roman" w:cs="Times New Roman"/>
          <w:color w:val="222222"/>
          <w:sz w:val="24"/>
          <w:szCs w:val="24"/>
          <w:shd w:val="clear" w:color="auto" w:fill="FFFFFF"/>
        </w:rPr>
        <w:t>2008</w:t>
      </w:r>
      <w:r w:rsidR="00E1245E">
        <w:rPr>
          <w:rFonts w:ascii="Times New Roman" w:hAnsi="Times New Roman" w:cs="Times New Roman"/>
          <w:color w:val="222222"/>
          <w:sz w:val="24"/>
          <w:szCs w:val="24"/>
          <w:shd w:val="clear" w:color="auto" w:fill="FFFFFF"/>
        </w:rPr>
        <w:t>)</w:t>
      </w:r>
      <w:r w:rsidRPr="00204FAB">
        <w:rPr>
          <w:rFonts w:ascii="Times New Roman" w:hAnsi="Times New Roman" w:cs="Times New Roman"/>
          <w:color w:val="222222"/>
          <w:sz w:val="24"/>
          <w:szCs w:val="24"/>
          <w:shd w:val="clear" w:color="auto" w:fill="FFFFFF"/>
        </w:rPr>
        <w:t xml:space="preserve">. Effects of human‐mediated processes on weed species composition in internationally traded grain commodities. </w:t>
      </w:r>
      <w:r w:rsidRPr="00BE38E8">
        <w:rPr>
          <w:rFonts w:ascii="Times New Roman" w:hAnsi="Times New Roman" w:cs="Times New Roman"/>
          <w:i/>
          <w:iCs/>
          <w:color w:val="222222"/>
          <w:sz w:val="24"/>
          <w:szCs w:val="24"/>
          <w:shd w:val="clear" w:color="auto" w:fill="FFFFFF"/>
        </w:rPr>
        <w:t>Weed Research</w:t>
      </w:r>
      <w:r w:rsidRPr="00204FAB">
        <w:rPr>
          <w:rFonts w:ascii="Times New Roman" w:hAnsi="Times New Roman" w:cs="Times New Roman"/>
          <w:color w:val="222222"/>
          <w:sz w:val="24"/>
          <w:szCs w:val="24"/>
          <w:shd w:val="clear" w:color="auto" w:fill="FFFFFF"/>
        </w:rPr>
        <w:t>, 48(1), 10-18.</w:t>
      </w:r>
    </w:p>
    <w:p w14:paraId="585F394A" w14:textId="03AAF68F" w:rsidR="002C5462" w:rsidRDefault="002C5462"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BE38E8">
        <w:rPr>
          <w:rFonts w:ascii="Times New Roman" w:hAnsi="Times New Roman" w:cs="Times New Roman"/>
          <w:color w:val="222222"/>
          <w:sz w:val="24"/>
          <w:szCs w:val="24"/>
          <w:shd w:val="clear" w:color="auto" w:fill="FFFFFF"/>
        </w:rPr>
        <w:t>Singh, R.P., Prasad, P.V</w:t>
      </w:r>
      <w:r w:rsidR="003A01C8" w:rsidRPr="00BE38E8">
        <w:rPr>
          <w:rFonts w:ascii="Times New Roman" w:hAnsi="Times New Roman" w:cs="Times New Roman"/>
          <w:sz w:val="24"/>
          <w:szCs w:val="24"/>
        </w:rPr>
        <w:t xml:space="preserve">., &amp; </w:t>
      </w:r>
      <w:r w:rsidRPr="00BE38E8">
        <w:rPr>
          <w:rFonts w:ascii="Times New Roman" w:hAnsi="Times New Roman" w:cs="Times New Roman"/>
          <w:color w:val="222222"/>
          <w:sz w:val="24"/>
          <w:szCs w:val="24"/>
          <w:shd w:val="clear" w:color="auto" w:fill="FFFFFF"/>
        </w:rPr>
        <w:t>Reddy, K.R.</w:t>
      </w:r>
      <w:r w:rsidR="00E1245E" w:rsidRPr="00BE38E8">
        <w:rPr>
          <w:rFonts w:ascii="Times New Roman" w:hAnsi="Times New Roman" w:cs="Times New Roman"/>
          <w:color w:val="222222"/>
          <w:sz w:val="24"/>
          <w:szCs w:val="24"/>
          <w:shd w:val="clear" w:color="auto" w:fill="FFFFFF"/>
        </w:rPr>
        <w:t xml:space="preserve"> (</w:t>
      </w:r>
      <w:r w:rsidRPr="00BE38E8">
        <w:rPr>
          <w:rFonts w:ascii="Times New Roman" w:hAnsi="Times New Roman" w:cs="Times New Roman"/>
          <w:color w:val="222222"/>
          <w:sz w:val="24"/>
          <w:szCs w:val="24"/>
          <w:shd w:val="clear" w:color="auto" w:fill="FFFFFF"/>
        </w:rPr>
        <w:t>2013</w:t>
      </w:r>
      <w:r w:rsidR="00E1245E" w:rsidRPr="00BE38E8">
        <w:rPr>
          <w:rFonts w:ascii="Times New Roman" w:hAnsi="Times New Roman" w:cs="Times New Roman"/>
          <w:color w:val="222222"/>
          <w:sz w:val="24"/>
          <w:szCs w:val="24"/>
          <w:shd w:val="clear" w:color="auto" w:fill="FFFFFF"/>
        </w:rPr>
        <w:t>)</w:t>
      </w:r>
      <w:r w:rsidRPr="00BE38E8">
        <w:rPr>
          <w:rFonts w:ascii="Times New Roman" w:hAnsi="Times New Roman" w:cs="Times New Roman"/>
          <w:color w:val="222222"/>
          <w:sz w:val="24"/>
          <w:szCs w:val="24"/>
          <w:shd w:val="clear" w:color="auto" w:fill="FFFFFF"/>
        </w:rPr>
        <w:t xml:space="preserve">. Impacts of changing climate and climate variability on seed production and seed industry. </w:t>
      </w:r>
      <w:r w:rsidRPr="00BE38E8">
        <w:rPr>
          <w:rFonts w:ascii="Times New Roman" w:hAnsi="Times New Roman" w:cs="Times New Roman"/>
          <w:i/>
          <w:iCs/>
          <w:color w:val="222222"/>
          <w:sz w:val="24"/>
          <w:szCs w:val="24"/>
          <w:shd w:val="clear" w:color="auto" w:fill="FFFFFF"/>
        </w:rPr>
        <w:t>Advances in Agronomy</w:t>
      </w:r>
      <w:r w:rsidRPr="00BE38E8">
        <w:rPr>
          <w:rFonts w:ascii="Times New Roman" w:hAnsi="Times New Roman" w:cs="Times New Roman"/>
          <w:color w:val="222222"/>
          <w:sz w:val="24"/>
          <w:szCs w:val="24"/>
          <w:shd w:val="clear" w:color="auto" w:fill="FFFFFF"/>
        </w:rPr>
        <w:t>, 118, 49-110.</w:t>
      </w:r>
    </w:p>
    <w:p w14:paraId="1A60F199" w14:textId="586B3696" w:rsidR="00301B99" w:rsidRPr="00B705D6" w:rsidRDefault="00301B99" w:rsidP="00B705D6">
      <w:pPr>
        <w:spacing w:after="120" w:line="240" w:lineRule="auto"/>
        <w:ind w:left="284" w:hanging="284"/>
        <w:jc w:val="both"/>
        <w:rPr>
          <w:rFonts w:ascii="Times New Roman" w:hAnsi="Times New Roman" w:cs="Times New Roman"/>
          <w:color w:val="222222"/>
          <w:sz w:val="24"/>
          <w:szCs w:val="24"/>
          <w:shd w:val="clear" w:color="auto" w:fill="FFFFFF"/>
        </w:rPr>
      </w:pPr>
      <w:proofErr w:type="spellStart"/>
      <w:r w:rsidRPr="00301B99">
        <w:rPr>
          <w:rFonts w:ascii="Times New Roman" w:hAnsi="Times New Roman" w:cs="Times New Roman"/>
          <w:color w:val="222222"/>
          <w:sz w:val="24"/>
          <w:szCs w:val="24"/>
          <w:shd w:val="clear" w:color="auto" w:fill="FFFFFF"/>
        </w:rPr>
        <w:t>Skarpaas</w:t>
      </w:r>
      <w:proofErr w:type="spellEnd"/>
      <w:r w:rsidRPr="00301B99">
        <w:rPr>
          <w:rFonts w:ascii="Times New Roman" w:hAnsi="Times New Roman" w:cs="Times New Roman"/>
          <w:color w:val="222222"/>
          <w:sz w:val="24"/>
          <w:szCs w:val="24"/>
          <w:shd w:val="clear" w:color="auto" w:fill="FFFFFF"/>
        </w:rPr>
        <w:t>, O</w:t>
      </w:r>
      <w:r w:rsidR="003A01C8" w:rsidRPr="00A02EDA">
        <w:rPr>
          <w:rFonts w:ascii="Times New Roman" w:hAnsi="Times New Roman" w:cs="Times New Roman"/>
          <w:sz w:val="24"/>
          <w:szCs w:val="24"/>
        </w:rPr>
        <w:t>.</w:t>
      </w:r>
      <w:r w:rsidR="003A01C8">
        <w:rPr>
          <w:rFonts w:ascii="Times New Roman" w:hAnsi="Times New Roman" w:cs="Times New Roman"/>
          <w:sz w:val="24"/>
          <w:szCs w:val="24"/>
        </w:rPr>
        <w:t xml:space="preserve"> &amp; </w:t>
      </w:r>
      <w:r w:rsidRPr="00301B99">
        <w:rPr>
          <w:rFonts w:ascii="Times New Roman" w:hAnsi="Times New Roman" w:cs="Times New Roman"/>
          <w:color w:val="222222"/>
          <w:sz w:val="24"/>
          <w:szCs w:val="24"/>
          <w:shd w:val="clear" w:color="auto" w:fill="FFFFFF"/>
        </w:rPr>
        <w:t>Shea, K.</w:t>
      </w:r>
      <w:r w:rsidR="00E1245E">
        <w:rPr>
          <w:rFonts w:ascii="Times New Roman" w:hAnsi="Times New Roman" w:cs="Times New Roman"/>
          <w:color w:val="222222"/>
          <w:sz w:val="24"/>
          <w:szCs w:val="24"/>
          <w:shd w:val="clear" w:color="auto" w:fill="FFFFFF"/>
        </w:rPr>
        <w:t xml:space="preserve"> (</w:t>
      </w:r>
      <w:r w:rsidRPr="00301B99">
        <w:rPr>
          <w:rFonts w:ascii="Times New Roman" w:hAnsi="Times New Roman" w:cs="Times New Roman"/>
          <w:color w:val="222222"/>
          <w:sz w:val="24"/>
          <w:szCs w:val="24"/>
          <w:shd w:val="clear" w:color="auto" w:fill="FFFFFF"/>
        </w:rPr>
        <w:t>2007</w:t>
      </w:r>
      <w:r w:rsidR="00E1245E">
        <w:rPr>
          <w:rFonts w:ascii="Times New Roman" w:hAnsi="Times New Roman" w:cs="Times New Roman"/>
          <w:color w:val="222222"/>
          <w:sz w:val="24"/>
          <w:szCs w:val="24"/>
          <w:shd w:val="clear" w:color="auto" w:fill="FFFFFF"/>
        </w:rPr>
        <w:t>)</w:t>
      </w:r>
      <w:r w:rsidRPr="00301B99">
        <w:rPr>
          <w:rFonts w:ascii="Times New Roman" w:hAnsi="Times New Roman" w:cs="Times New Roman"/>
          <w:color w:val="222222"/>
          <w:sz w:val="24"/>
          <w:szCs w:val="24"/>
          <w:shd w:val="clear" w:color="auto" w:fill="FFFFFF"/>
        </w:rPr>
        <w:t xml:space="preserve">. Dispersal patterns, dispersal mechanisms, and invasion wave speeds for invasive thistles. </w:t>
      </w:r>
      <w:r w:rsidRPr="00BE38E8">
        <w:rPr>
          <w:rFonts w:ascii="Times New Roman" w:hAnsi="Times New Roman" w:cs="Times New Roman"/>
          <w:i/>
          <w:iCs/>
          <w:color w:val="222222"/>
          <w:sz w:val="24"/>
          <w:szCs w:val="24"/>
          <w:shd w:val="clear" w:color="auto" w:fill="FFFFFF"/>
        </w:rPr>
        <w:t>The American Naturalist</w:t>
      </w:r>
      <w:r w:rsidRPr="00301B99">
        <w:rPr>
          <w:rFonts w:ascii="Times New Roman" w:hAnsi="Times New Roman" w:cs="Times New Roman"/>
          <w:color w:val="222222"/>
          <w:sz w:val="24"/>
          <w:szCs w:val="24"/>
          <w:shd w:val="clear" w:color="auto" w:fill="FFFFFF"/>
        </w:rPr>
        <w:t>, 170(3), 421-430.</w:t>
      </w:r>
    </w:p>
    <w:p w14:paraId="62F4E5DE" w14:textId="49AE6945" w:rsidR="00B0257B" w:rsidRDefault="00B705D6" w:rsidP="00F65A3F">
      <w:pPr>
        <w:spacing w:after="120" w:line="240" w:lineRule="auto"/>
        <w:ind w:left="284" w:hanging="284"/>
        <w:jc w:val="both"/>
        <w:rPr>
          <w:rFonts w:ascii="Times New Roman" w:hAnsi="Times New Roman" w:cs="Times New Roman"/>
          <w:color w:val="222222"/>
          <w:sz w:val="24"/>
          <w:szCs w:val="24"/>
          <w:shd w:val="clear" w:color="auto" w:fill="FFFFFF"/>
        </w:rPr>
      </w:pPr>
      <w:r w:rsidRPr="008E002A">
        <w:rPr>
          <w:rFonts w:ascii="Times New Roman" w:hAnsi="Times New Roman" w:cs="Times New Roman"/>
          <w:color w:val="222222"/>
          <w:sz w:val="24"/>
          <w:szCs w:val="24"/>
          <w:shd w:val="clear" w:color="auto" w:fill="FFFFFF"/>
        </w:rPr>
        <w:lastRenderedPageBreak/>
        <w:t xml:space="preserve">Skinner, K., Smith, L., &amp; Rice, P. (2000). Using noxious weed lists to prioritize targets for developing weed management strategies. </w:t>
      </w:r>
      <w:r w:rsidRPr="00BE38E8">
        <w:rPr>
          <w:rFonts w:ascii="Times New Roman" w:hAnsi="Times New Roman" w:cs="Times New Roman"/>
          <w:i/>
          <w:iCs/>
          <w:color w:val="222222"/>
          <w:sz w:val="24"/>
          <w:szCs w:val="24"/>
          <w:shd w:val="clear" w:color="auto" w:fill="FFFFFF"/>
        </w:rPr>
        <w:t>Weed Science</w:t>
      </w:r>
      <w:r w:rsidRPr="008E002A">
        <w:rPr>
          <w:rFonts w:ascii="Times New Roman" w:hAnsi="Times New Roman" w:cs="Times New Roman"/>
          <w:color w:val="222222"/>
          <w:sz w:val="24"/>
          <w:szCs w:val="24"/>
          <w:shd w:val="clear" w:color="auto" w:fill="FFFFFF"/>
        </w:rPr>
        <w:t>, 48(5), 640-644.</w:t>
      </w:r>
    </w:p>
    <w:p w14:paraId="487B1DB3" w14:textId="0E7584AA" w:rsidR="00394E95" w:rsidRDefault="00394E95"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394E95">
        <w:rPr>
          <w:rFonts w:ascii="Times New Roman" w:hAnsi="Times New Roman" w:cs="Times New Roman"/>
          <w:color w:val="222222"/>
          <w:sz w:val="24"/>
          <w:szCs w:val="24"/>
          <w:shd w:val="clear" w:color="auto" w:fill="FFFFFF"/>
        </w:rPr>
        <w:t>Taylor, K., Brummer, T., Taper, M.L., Wing, A</w:t>
      </w:r>
      <w:r w:rsidR="003A01C8" w:rsidRPr="00A02EDA">
        <w:rPr>
          <w:rFonts w:ascii="Times New Roman" w:hAnsi="Times New Roman" w:cs="Times New Roman"/>
          <w:sz w:val="24"/>
          <w:szCs w:val="24"/>
        </w:rPr>
        <w:t>.</w:t>
      </w:r>
      <w:r w:rsidR="003A01C8">
        <w:rPr>
          <w:rFonts w:ascii="Times New Roman" w:hAnsi="Times New Roman" w:cs="Times New Roman"/>
          <w:sz w:val="24"/>
          <w:szCs w:val="24"/>
        </w:rPr>
        <w:t xml:space="preserve">, &amp; </w:t>
      </w:r>
      <w:proofErr w:type="spellStart"/>
      <w:r w:rsidRPr="00394E95">
        <w:rPr>
          <w:rFonts w:ascii="Times New Roman" w:hAnsi="Times New Roman" w:cs="Times New Roman"/>
          <w:color w:val="222222"/>
          <w:sz w:val="24"/>
          <w:szCs w:val="24"/>
          <w:shd w:val="clear" w:color="auto" w:fill="FFFFFF"/>
        </w:rPr>
        <w:t>Rew</w:t>
      </w:r>
      <w:proofErr w:type="spellEnd"/>
      <w:r w:rsidRPr="00394E95">
        <w:rPr>
          <w:rFonts w:ascii="Times New Roman" w:hAnsi="Times New Roman" w:cs="Times New Roman"/>
          <w:color w:val="222222"/>
          <w:sz w:val="24"/>
          <w:szCs w:val="24"/>
          <w:shd w:val="clear" w:color="auto" w:fill="FFFFFF"/>
        </w:rPr>
        <w:t>, L.J.</w:t>
      </w:r>
      <w:r w:rsidR="00E1245E">
        <w:rPr>
          <w:rFonts w:ascii="Times New Roman" w:hAnsi="Times New Roman" w:cs="Times New Roman"/>
          <w:color w:val="222222"/>
          <w:sz w:val="24"/>
          <w:szCs w:val="24"/>
          <w:shd w:val="clear" w:color="auto" w:fill="FFFFFF"/>
        </w:rPr>
        <w:t xml:space="preserve"> (</w:t>
      </w:r>
      <w:r w:rsidRPr="00394E95">
        <w:rPr>
          <w:rFonts w:ascii="Times New Roman" w:hAnsi="Times New Roman" w:cs="Times New Roman"/>
          <w:color w:val="222222"/>
          <w:sz w:val="24"/>
          <w:szCs w:val="24"/>
          <w:shd w:val="clear" w:color="auto" w:fill="FFFFFF"/>
        </w:rPr>
        <w:t>2012</w:t>
      </w:r>
      <w:r w:rsidR="00E1245E">
        <w:rPr>
          <w:rFonts w:ascii="Times New Roman" w:hAnsi="Times New Roman" w:cs="Times New Roman"/>
          <w:color w:val="222222"/>
          <w:sz w:val="24"/>
          <w:szCs w:val="24"/>
          <w:shd w:val="clear" w:color="auto" w:fill="FFFFFF"/>
        </w:rPr>
        <w:t>)</w:t>
      </w:r>
      <w:r w:rsidRPr="00394E95">
        <w:rPr>
          <w:rFonts w:ascii="Times New Roman" w:hAnsi="Times New Roman" w:cs="Times New Roman"/>
          <w:color w:val="222222"/>
          <w:sz w:val="24"/>
          <w:szCs w:val="24"/>
          <w:shd w:val="clear" w:color="auto" w:fill="FFFFFF"/>
        </w:rPr>
        <w:t xml:space="preserve">. Human‐mediated long‐distance dispersal: an empirical evaluation of seed dispersal by vehicles. </w:t>
      </w:r>
      <w:r w:rsidRPr="00BE38E8">
        <w:rPr>
          <w:rFonts w:ascii="Times New Roman" w:hAnsi="Times New Roman" w:cs="Times New Roman"/>
          <w:i/>
          <w:iCs/>
          <w:color w:val="222222"/>
          <w:sz w:val="24"/>
          <w:szCs w:val="24"/>
          <w:shd w:val="clear" w:color="auto" w:fill="FFFFFF"/>
        </w:rPr>
        <w:t>Diversity and Distributions</w:t>
      </w:r>
      <w:r w:rsidRPr="00394E95">
        <w:rPr>
          <w:rFonts w:ascii="Times New Roman" w:hAnsi="Times New Roman" w:cs="Times New Roman"/>
          <w:color w:val="222222"/>
          <w:sz w:val="24"/>
          <w:szCs w:val="24"/>
          <w:shd w:val="clear" w:color="auto" w:fill="FFFFFF"/>
        </w:rPr>
        <w:t>, 18(9), 942-951.</w:t>
      </w:r>
    </w:p>
    <w:p w14:paraId="72B2358F" w14:textId="09C98F3D" w:rsidR="00757024" w:rsidRDefault="00757024"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757024">
        <w:rPr>
          <w:rFonts w:ascii="Times New Roman" w:hAnsi="Times New Roman" w:cs="Times New Roman"/>
          <w:color w:val="222222"/>
          <w:sz w:val="24"/>
          <w:szCs w:val="24"/>
          <w:shd w:val="clear" w:color="auto" w:fill="FFFFFF"/>
        </w:rPr>
        <w:t>Teller, B.J., Zhang, R</w:t>
      </w:r>
      <w:r w:rsidR="003A01C8" w:rsidRPr="00A02EDA">
        <w:rPr>
          <w:rFonts w:ascii="Times New Roman" w:hAnsi="Times New Roman" w:cs="Times New Roman"/>
          <w:sz w:val="24"/>
          <w:szCs w:val="24"/>
        </w:rPr>
        <w:t>.</w:t>
      </w:r>
      <w:r w:rsidR="003A01C8">
        <w:rPr>
          <w:rFonts w:ascii="Times New Roman" w:hAnsi="Times New Roman" w:cs="Times New Roman"/>
          <w:sz w:val="24"/>
          <w:szCs w:val="24"/>
        </w:rPr>
        <w:t xml:space="preserve">, &amp; </w:t>
      </w:r>
      <w:r w:rsidRPr="00757024">
        <w:rPr>
          <w:rFonts w:ascii="Times New Roman" w:hAnsi="Times New Roman" w:cs="Times New Roman"/>
          <w:color w:val="222222"/>
          <w:sz w:val="24"/>
          <w:szCs w:val="24"/>
          <w:shd w:val="clear" w:color="auto" w:fill="FFFFFF"/>
        </w:rPr>
        <w:t>Shea, K.</w:t>
      </w:r>
      <w:r w:rsidR="00E1245E">
        <w:rPr>
          <w:rFonts w:ascii="Times New Roman" w:hAnsi="Times New Roman" w:cs="Times New Roman"/>
          <w:color w:val="222222"/>
          <w:sz w:val="24"/>
          <w:szCs w:val="24"/>
          <w:shd w:val="clear" w:color="auto" w:fill="FFFFFF"/>
        </w:rPr>
        <w:t xml:space="preserve"> (</w:t>
      </w:r>
      <w:r w:rsidRPr="00757024">
        <w:rPr>
          <w:rFonts w:ascii="Times New Roman" w:hAnsi="Times New Roman" w:cs="Times New Roman"/>
          <w:color w:val="222222"/>
          <w:sz w:val="24"/>
          <w:szCs w:val="24"/>
          <w:shd w:val="clear" w:color="auto" w:fill="FFFFFF"/>
        </w:rPr>
        <w:t>2016</w:t>
      </w:r>
      <w:r w:rsidR="00E1245E">
        <w:rPr>
          <w:rFonts w:ascii="Times New Roman" w:hAnsi="Times New Roman" w:cs="Times New Roman"/>
          <w:color w:val="222222"/>
          <w:sz w:val="24"/>
          <w:szCs w:val="24"/>
          <w:shd w:val="clear" w:color="auto" w:fill="FFFFFF"/>
        </w:rPr>
        <w:t>)</w:t>
      </w:r>
      <w:r w:rsidRPr="00757024">
        <w:rPr>
          <w:rFonts w:ascii="Times New Roman" w:hAnsi="Times New Roman" w:cs="Times New Roman"/>
          <w:color w:val="222222"/>
          <w:sz w:val="24"/>
          <w:szCs w:val="24"/>
          <w:shd w:val="clear" w:color="auto" w:fill="FFFFFF"/>
        </w:rPr>
        <w:t xml:space="preserve">. Seed release in a changing climate: initiation of movement increases spread of an invasive species under simulated climate warming. </w:t>
      </w:r>
      <w:r w:rsidRPr="00BE38E8">
        <w:rPr>
          <w:rFonts w:ascii="Times New Roman" w:hAnsi="Times New Roman" w:cs="Times New Roman"/>
          <w:i/>
          <w:iCs/>
          <w:color w:val="222222"/>
          <w:sz w:val="24"/>
          <w:szCs w:val="24"/>
          <w:shd w:val="clear" w:color="auto" w:fill="FFFFFF"/>
        </w:rPr>
        <w:t>Diversity and Distributions</w:t>
      </w:r>
      <w:r w:rsidRPr="00757024">
        <w:rPr>
          <w:rFonts w:ascii="Times New Roman" w:hAnsi="Times New Roman" w:cs="Times New Roman"/>
          <w:color w:val="222222"/>
          <w:sz w:val="24"/>
          <w:szCs w:val="24"/>
          <w:shd w:val="clear" w:color="auto" w:fill="FFFFFF"/>
        </w:rPr>
        <w:t>, 22(6), 708-716.</w:t>
      </w:r>
    </w:p>
    <w:p w14:paraId="540B0EE6" w14:textId="02D1F80F" w:rsidR="002C5462" w:rsidRDefault="002C5462"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2C5462">
        <w:rPr>
          <w:rFonts w:ascii="Times New Roman" w:hAnsi="Times New Roman" w:cs="Times New Roman"/>
          <w:color w:val="222222"/>
          <w:sz w:val="24"/>
          <w:szCs w:val="24"/>
          <w:shd w:val="clear" w:color="auto" w:fill="FFFFFF"/>
        </w:rPr>
        <w:t xml:space="preserve">Thomas, J.M.G., </w:t>
      </w:r>
      <w:proofErr w:type="spellStart"/>
      <w:r w:rsidRPr="002C5462">
        <w:rPr>
          <w:rFonts w:ascii="Times New Roman" w:hAnsi="Times New Roman" w:cs="Times New Roman"/>
          <w:color w:val="222222"/>
          <w:sz w:val="24"/>
          <w:szCs w:val="24"/>
          <w:shd w:val="clear" w:color="auto" w:fill="FFFFFF"/>
        </w:rPr>
        <w:t>Boote</w:t>
      </w:r>
      <w:proofErr w:type="spellEnd"/>
      <w:r w:rsidRPr="002C5462">
        <w:rPr>
          <w:rFonts w:ascii="Times New Roman" w:hAnsi="Times New Roman" w:cs="Times New Roman"/>
          <w:color w:val="222222"/>
          <w:sz w:val="24"/>
          <w:szCs w:val="24"/>
          <w:shd w:val="clear" w:color="auto" w:fill="FFFFFF"/>
        </w:rPr>
        <w:t>, K.J., Allen, L.H., Gallo‐Meagher, M</w:t>
      </w:r>
      <w:r w:rsidR="003A01C8" w:rsidRPr="00A02EDA">
        <w:rPr>
          <w:rFonts w:ascii="Times New Roman" w:hAnsi="Times New Roman" w:cs="Times New Roman"/>
          <w:sz w:val="24"/>
          <w:szCs w:val="24"/>
        </w:rPr>
        <w:t>.</w:t>
      </w:r>
      <w:r w:rsidR="003A01C8">
        <w:rPr>
          <w:rFonts w:ascii="Times New Roman" w:hAnsi="Times New Roman" w:cs="Times New Roman"/>
          <w:sz w:val="24"/>
          <w:szCs w:val="24"/>
        </w:rPr>
        <w:t xml:space="preserve">, &amp; </w:t>
      </w:r>
      <w:r w:rsidRPr="002C5462">
        <w:rPr>
          <w:rFonts w:ascii="Times New Roman" w:hAnsi="Times New Roman" w:cs="Times New Roman"/>
          <w:color w:val="222222"/>
          <w:sz w:val="24"/>
          <w:szCs w:val="24"/>
          <w:shd w:val="clear" w:color="auto" w:fill="FFFFFF"/>
        </w:rPr>
        <w:t>Davis, J.M.</w:t>
      </w:r>
      <w:r w:rsidR="00E1245E">
        <w:rPr>
          <w:rFonts w:ascii="Times New Roman" w:hAnsi="Times New Roman" w:cs="Times New Roman"/>
          <w:color w:val="222222"/>
          <w:sz w:val="24"/>
          <w:szCs w:val="24"/>
          <w:shd w:val="clear" w:color="auto" w:fill="FFFFFF"/>
        </w:rPr>
        <w:t xml:space="preserve"> (</w:t>
      </w:r>
      <w:r w:rsidRPr="002C5462">
        <w:rPr>
          <w:rFonts w:ascii="Times New Roman" w:hAnsi="Times New Roman" w:cs="Times New Roman"/>
          <w:color w:val="222222"/>
          <w:sz w:val="24"/>
          <w:szCs w:val="24"/>
          <w:shd w:val="clear" w:color="auto" w:fill="FFFFFF"/>
        </w:rPr>
        <w:t>2003</w:t>
      </w:r>
      <w:r w:rsidR="00E1245E">
        <w:rPr>
          <w:rFonts w:ascii="Times New Roman" w:hAnsi="Times New Roman" w:cs="Times New Roman"/>
          <w:color w:val="222222"/>
          <w:sz w:val="24"/>
          <w:szCs w:val="24"/>
          <w:shd w:val="clear" w:color="auto" w:fill="FFFFFF"/>
        </w:rPr>
        <w:t>)</w:t>
      </w:r>
      <w:r w:rsidRPr="002C5462">
        <w:rPr>
          <w:rFonts w:ascii="Times New Roman" w:hAnsi="Times New Roman" w:cs="Times New Roman"/>
          <w:color w:val="222222"/>
          <w:sz w:val="24"/>
          <w:szCs w:val="24"/>
          <w:shd w:val="clear" w:color="auto" w:fill="FFFFFF"/>
        </w:rPr>
        <w:t xml:space="preserve">. Elevated temperature and carbon dioxide effects on soybean seed composition and transcript abundance. </w:t>
      </w:r>
      <w:r w:rsidRPr="00BE38E8">
        <w:rPr>
          <w:rFonts w:ascii="Times New Roman" w:hAnsi="Times New Roman" w:cs="Times New Roman"/>
          <w:i/>
          <w:iCs/>
          <w:color w:val="222222"/>
          <w:sz w:val="24"/>
          <w:szCs w:val="24"/>
          <w:shd w:val="clear" w:color="auto" w:fill="FFFFFF"/>
        </w:rPr>
        <w:t>Crop Science</w:t>
      </w:r>
      <w:r w:rsidRPr="002C5462">
        <w:rPr>
          <w:rFonts w:ascii="Times New Roman" w:hAnsi="Times New Roman" w:cs="Times New Roman"/>
          <w:color w:val="222222"/>
          <w:sz w:val="24"/>
          <w:szCs w:val="24"/>
          <w:shd w:val="clear" w:color="auto" w:fill="FFFFFF"/>
        </w:rPr>
        <w:t>, 43(4), 1548-1557.</w:t>
      </w:r>
    </w:p>
    <w:p w14:paraId="506B85D5" w14:textId="6237B8F6" w:rsidR="005609D7" w:rsidRDefault="005609D7"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5609D7">
        <w:rPr>
          <w:rFonts w:ascii="Times New Roman" w:hAnsi="Times New Roman" w:cs="Times New Roman"/>
          <w:color w:val="222222"/>
          <w:sz w:val="24"/>
          <w:szCs w:val="24"/>
          <w:shd w:val="clear" w:color="auto" w:fill="FFFFFF"/>
        </w:rPr>
        <w:t xml:space="preserve">Thomson, D.M. (2007). Do source–sink dynamics promote the spread of an invasive grass into a novel </w:t>
      </w:r>
      <w:proofErr w:type="gramStart"/>
      <w:r w:rsidRPr="005609D7">
        <w:rPr>
          <w:rFonts w:ascii="Times New Roman" w:hAnsi="Times New Roman" w:cs="Times New Roman"/>
          <w:color w:val="222222"/>
          <w:sz w:val="24"/>
          <w:szCs w:val="24"/>
          <w:shd w:val="clear" w:color="auto" w:fill="FFFFFF"/>
        </w:rPr>
        <w:t>habitat?.</w:t>
      </w:r>
      <w:proofErr w:type="gramEnd"/>
      <w:r w:rsidRPr="005609D7">
        <w:rPr>
          <w:rFonts w:ascii="Times New Roman" w:hAnsi="Times New Roman" w:cs="Times New Roman"/>
          <w:color w:val="222222"/>
          <w:sz w:val="24"/>
          <w:szCs w:val="24"/>
          <w:shd w:val="clear" w:color="auto" w:fill="FFFFFF"/>
        </w:rPr>
        <w:t xml:space="preserve"> </w:t>
      </w:r>
      <w:r w:rsidRPr="00BE38E8">
        <w:rPr>
          <w:rFonts w:ascii="Times New Roman" w:hAnsi="Times New Roman" w:cs="Times New Roman"/>
          <w:i/>
          <w:iCs/>
          <w:color w:val="222222"/>
          <w:sz w:val="24"/>
          <w:szCs w:val="24"/>
          <w:shd w:val="clear" w:color="auto" w:fill="FFFFFF"/>
        </w:rPr>
        <w:t>Ecology</w:t>
      </w:r>
      <w:r w:rsidRPr="005609D7">
        <w:rPr>
          <w:rFonts w:ascii="Times New Roman" w:hAnsi="Times New Roman" w:cs="Times New Roman"/>
          <w:color w:val="222222"/>
          <w:sz w:val="24"/>
          <w:szCs w:val="24"/>
          <w:shd w:val="clear" w:color="auto" w:fill="FFFFFF"/>
        </w:rPr>
        <w:t>, 88(12), 3126-3134.</w:t>
      </w:r>
    </w:p>
    <w:p w14:paraId="7F8922CE" w14:textId="7B5C6BA5" w:rsidR="00B8707D" w:rsidRDefault="00B8707D" w:rsidP="00B705D6">
      <w:pPr>
        <w:spacing w:after="120" w:line="240" w:lineRule="auto"/>
        <w:ind w:left="284" w:hanging="284"/>
        <w:jc w:val="both"/>
        <w:rPr>
          <w:ins w:id="38" w:author="Trevor D." w:date="2022-04-15T12:55:00Z"/>
          <w:rFonts w:ascii="Times New Roman" w:hAnsi="Times New Roman" w:cs="Times New Roman"/>
          <w:color w:val="222222"/>
          <w:sz w:val="24"/>
          <w:szCs w:val="24"/>
          <w:shd w:val="clear" w:color="auto" w:fill="FFFFFF"/>
        </w:rPr>
      </w:pPr>
      <w:proofErr w:type="spellStart"/>
      <w:r w:rsidRPr="00B8707D">
        <w:rPr>
          <w:rFonts w:ascii="Times New Roman" w:hAnsi="Times New Roman" w:cs="Times New Roman"/>
          <w:color w:val="222222"/>
          <w:sz w:val="24"/>
          <w:szCs w:val="24"/>
          <w:shd w:val="clear" w:color="auto" w:fill="FFFFFF"/>
        </w:rPr>
        <w:t>T</w:t>
      </w:r>
      <w:r>
        <w:rPr>
          <w:rFonts w:ascii="Times New Roman" w:hAnsi="Times New Roman" w:cs="Times New Roman"/>
          <w:color w:val="222222"/>
          <w:sz w:val="24"/>
          <w:szCs w:val="24"/>
          <w:shd w:val="clear" w:color="auto" w:fill="FFFFFF"/>
        </w:rPr>
        <w:t>h</w:t>
      </w:r>
      <w:r w:rsidRPr="00B8707D">
        <w:rPr>
          <w:rFonts w:ascii="Times New Roman" w:hAnsi="Times New Roman" w:cs="Times New Roman"/>
          <w:color w:val="222222"/>
          <w:sz w:val="24"/>
          <w:szCs w:val="24"/>
          <w:shd w:val="clear" w:color="auto" w:fill="FFFFFF"/>
        </w:rPr>
        <w:t>ü</w:t>
      </w:r>
      <w:r>
        <w:rPr>
          <w:rFonts w:ascii="Times New Roman" w:hAnsi="Times New Roman" w:cs="Times New Roman"/>
          <w:color w:val="222222"/>
          <w:sz w:val="24"/>
          <w:szCs w:val="24"/>
          <w:shd w:val="clear" w:color="auto" w:fill="FFFFFF"/>
        </w:rPr>
        <w:t>rig</w:t>
      </w:r>
      <w:proofErr w:type="spellEnd"/>
      <w:r w:rsidRPr="00B8707D">
        <w:rPr>
          <w:rFonts w:ascii="Times New Roman" w:hAnsi="Times New Roman" w:cs="Times New Roman"/>
          <w:color w:val="222222"/>
          <w:sz w:val="24"/>
          <w:szCs w:val="24"/>
          <w:shd w:val="clear" w:color="auto" w:fill="FFFFFF"/>
        </w:rPr>
        <w:t xml:space="preserve">, B., </w:t>
      </w:r>
      <w:proofErr w:type="spellStart"/>
      <w:r w:rsidRPr="00B8707D">
        <w:rPr>
          <w:rFonts w:ascii="Times New Roman" w:hAnsi="Times New Roman" w:cs="Times New Roman"/>
          <w:color w:val="222222"/>
          <w:sz w:val="24"/>
          <w:szCs w:val="24"/>
          <w:shd w:val="clear" w:color="auto" w:fill="FFFFFF"/>
        </w:rPr>
        <w:t>Körner</w:t>
      </w:r>
      <w:proofErr w:type="spellEnd"/>
      <w:r w:rsidRPr="00B8707D">
        <w:rPr>
          <w:rFonts w:ascii="Times New Roman" w:hAnsi="Times New Roman" w:cs="Times New Roman"/>
          <w:color w:val="222222"/>
          <w:sz w:val="24"/>
          <w:szCs w:val="24"/>
          <w:shd w:val="clear" w:color="auto" w:fill="FFFFFF"/>
        </w:rPr>
        <w:t>, C</w:t>
      </w:r>
      <w:r w:rsidR="003A01C8" w:rsidRPr="00A02EDA">
        <w:rPr>
          <w:rFonts w:ascii="Times New Roman" w:hAnsi="Times New Roman" w:cs="Times New Roman"/>
          <w:sz w:val="24"/>
          <w:szCs w:val="24"/>
        </w:rPr>
        <w:t>.</w:t>
      </w:r>
      <w:r w:rsidR="003A01C8">
        <w:rPr>
          <w:rFonts w:ascii="Times New Roman" w:hAnsi="Times New Roman" w:cs="Times New Roman"/>
          <w:sz w:val="24"/>
          <w:szCs w:val="24"/>
        </w:rPr>
        <w:t xml:space="preserve">, &amp; </w:t>
      </w:r>
      <w:proofErr w:type="spellStart"/>
      <w:r w:rsidRPr="00B8707D">
        <w:rPr>
          <w:rFonts w:ascii="Times New Roman" w:hAnsi="Times New Roman" w:cs="Times New Roman"/>
          <w:color w:val="222222"/>
          <w:sz w:val="24"/>
          <w:szCs w:val="24"/>
          <w:shd w:val="clear" w:color="auto" w:fill="FFFFFF"/>
        </w:rPr>
        <w:t>Stöcklin</w:t>
      </w:r>
      <w:proofErr w:type="spellEnd"/>
      <w:r w:rsidRPr="00B8707D">
        <w:rPr>
          <w:rFonts w:ascii="Times New Roman" w:hAnsi="Times New Roman" w:cs="Times New Roman"/>
          <w:color w:val="222222"/>
          <w:sz w:val="24"/>
          <w:szCs w:val="24"/>
          <w:shd w:val="clear" w:color="auto" w:fill="FFFFFF"/>
        </w:rPr>
        <w:t>, J.</w:t>
      </w:r>
      <w:r w:rsidR="00E1245E">
        <w:rPr>
          <w:rFonts w:ascii="Times New Roman" w:hAnsi="Times New Roman" w:cs="Times New Roman"/>
          <w:color w:val="222222"/>
          <w:sz w:val="24"/>
          <w:szCs w:val="24"/>
          <w:shd w:val="clear" w:color="auto" w:fill="FFFFFF"/>
        </w:rPr>
        <w:t xml:space="preserve"> (</w:t>
      </w:r>
      <w:r w:rsidRPr="00B8707D">
        <w:rPr>
          <w:rFonts w:ascii="Times New Roman" w:hAnsi="Times New Roman" w:cs="Times New Roman"/>
          <w:color w:val="222222"/>
          <w:sz w:val="24"/>
          <w:szCs w:val="24"/>
          <w:shd w:val="clear" w:color="auto" w:fill="FFFFFF"/>
        </w:rPr>
        <w:t>2003</w:t>
      </w:r>
      <w:r w:rsidR="00E1245E">
        <w:rPr>
          <w:rFonts w:ascii="Times New Roman" w:hAnsi="Times New Roman" w:cs="Times New Roman"/>
          <w:color w:val="222222"/>
          <w:sz w:val="24"/>
          <w:szCs w:val="24"/>
          <w:shd w:val="clear" w:color="auto" w:fill="FFFFFF"/>
        </w:rPr>
        <w:t>)</w:t>
      </w:r>
      <w:r w:rsidRPr="00B8707D">
        <w:rPr>
          <w:rFonts w:ascii="Times New Roman" w:hAnsi="Times New Roman" w:cs="Times New Roman"/>
          <w:color w:val="222222"/>
          <w:sz w:val="24"/>
          <w:szCs w:val="24"/>
          <w:shd w:val="clear" w:color="auto" w:fill="FFFFFF"/>
        </w:rPr>
        <w:t xml:space="preserve">. Seed production and seed quality in a calcareous grassland in elevated CO2. </w:t>
      </w:r>
      <w:r w:rsidRPr="00BE38E8">
        <w:rPr>
          <w:rFonts w:ascii="Times New Roman" w:hAnsi="Times New Roman" w:cs="Times New Roman"/>
          <w:i/>
          <w:iCs/>
          <w:color w:val="222222"/>
          <w:sz w:val="24"/>
          <w:szCs w:val="24"/>
          <w:shd w:val="clear" w:color="auto" w:fill="FFFFFF"/>
        </w:rPr>
        <w:t>Global Change Biology</w:t>
      </w:r>
      <w:r w:rsidRPr="00B8707D">
        <w:rPr>
          <w:rFonts w:ascii="Times New Roman" w:hAnsi="Times New Roman" w:cs="Times New Roman"/>
          <w:color w:val="222222"/>
          <w:sz w:val="24"/>
          <w:szCs w:val="24"/>
          <w:shd w:val="clear" w:color="auto" w:fill="FFFFFF"/>
        </w:rPr>
        <w:t>, 9(6), 873-884.</w:t>
      </w:r>
    </w:p>
    <w:p w14:paraId="239A910E" w14:textId="70436AE1" w:rsidR="00327DCA" w:rsidRDefault="00327DCA" w:rsidP="00B705D6">
      <w:pPr>
        <w:spacing w:after="120" w:line="240" w:lineRule="auto"/>
        <w:ind w:left="284" w:hanging="284"/>
        <w:jc w:val="both"/>
        <w:rPr>
          <w:rFonts w:ascii="Times New Roman" w:hAnsi="Times New Roman" w:cs="Times New Roman"/>
          <w:color w:val="222222"/>
          <w:sz w:val="24"/>
          <w:szCs w:val="24"/>
          <w:shd w:val="clear" w:color="auto" w:fill="FFFFFF"/>
        </w:rPr>
      </w:pPr>
      <w:ins w:id="39" w:author="Trevor D." w:date="2022-04-15T12:55:00Z">
        <w:r w:rsidRPr="00327DCA">
          <w:rPr>
            <w:rFonts w:ascii="Times New Roman" w:hAnsi="Times New Roman" w:cs="Times New Roman"/>
            <w:color w:val="222222"/>
            <w:sz w:val="24"/>
            <w:szCs w:val="24"/>
            <w:shd w:val="clear" w:color="auto" w:fill="FFFFFF"/>
          </w:rPr>
          <w:t xml:space="preserve">Travis, J.M., Delgado, M., </w:t>
        </w:r>
        <w:proofErr w:type="spellStart"/>
        <w:r w:rsidRPr="00327DCA">
          <w:rPr>
            <w:rFonts w:ascii="Times New Roman" w:hAnsi="Times New Roman" w:cs="Times New Roman"/>
            <w:color w:val="222222"/>
            <w:sz w:val="24"/>
            <w:szCs w:val="24"/>
            <w:shd w:val="clear" w:color="auto" w:fill="FFFFFF"/>
          </w:rPr>
          <w:t>Bocedi</w:t>
        </w:r>
        <w:proofErr w:type="spellEnd"/>
        <w:r w:rsidRPr="00327DCA">
          <w:rPr>
            <w:rFonts w:ascii="Times New Roman" w:hAnsi="Times New Roman" w:cs="Times New Roman"/>
            <w:color w:val="222222"/>
            <w:sz w:val="24"/>
            <w:szCs w:val="24"/>
            <w:shd w:val="clear" w:color="auto" w:fill="FFFFFF"/>
          </w:rPr>
          <w:t xml:space="preserve">, G., Baguette, M., </w:t>
        </w:r>
        <w:proofErr w:type="spellStart"/>
        <w:r w:rsidRPr="00327DCA">
          <w:rPr>
            <w:rFonts w:ascii="Times New Roman" w:hAnsi="Times New Roman" w:cs="Times New Roman"/>
            <w:color w:val="222222"/>
            <w:sz w:val="24"/>
            <w:szCs w:val="24"/>
            <w:shd w:val="clear" w:color="auto" w:fill="FFFFFF"/>
          </w:rPr>
          <w:t>Bartoń</w:t>
        </w:r>
        <w:proofErr w:type="spellEnd"/>
        <w:r w:rsidRPr="00327DCA">
          <w:rPr>
            <w:rFonts w:ascii="Times New Roman" w:hAnsi="Times New Roman" w:cs="Times New Roman"/>
            <w:color w:val="222222"/>
            <w:sz w:val="24"/>
            <w:szCs w:val="24"/>
            <w:shd w:val="clear" w:color="auto" w:fill="FFFFFF"/>
          </w:rPr>
          <w:t xml:space="preserve">, K., </w:t>
        </w:r>
        <w:proofErr w:type="spellStart"/>
        <w:r w:rsidRPr="00327DCA">
          <w:rPr>
            <w:rFonts w:ascii="Times New Roman" w:hAnsi="Times New Roman" w:cs="Times New Roman"/>
            <w:color w:val="222222"/>
            <w:sz w:val="24"/>
            <w:szCs w:val="24"/>
            <w:shd w:val="clear" w:color="auto" w:fill="FFFFFF"/>
          </w:rPr>
          <w:t>Bonte</w:t>
        </w:r>
        <w:proofErr w:type="spellEnd"/>
        <w:r w:rsidRPr="00327DCA">
          <w:rPr>
            <w:rFonts w:ascii="Times New Roman" w:hAnsi="Times New Roman" w:cs="Times New Roman"/>
            <w:color w:val="222222"/>
            <w:sz w:val="24"/>
            <w:szCs w:val="24"/>
            <w:shd w:val="clear" w:color="auto" w:fill="FFFFFF"/>
          </w:rPr>
          <w:t xml:space="preserve">, D., </w:t>
        </w:r>
        <w:proofErr w:type="spellStart"/>
        <w:r>
          <w:rPr>
            <w:rFonts w:ascii="Times New Roman" w:hAnsi="Times New Roman" w:cs="Times New Roman"/>
            <w:color w:val="222222"/>
            <w:sz w:val="24"/>
            <w:szCs w:val="24"/>
            <w:shd w:val="clear" w:color="auto" w:fill="FFFFFF"/>
          </w:rPr>
          <w:t>Boulangeat</w:t>
        </w:r>
        <w:proofErr w:type="spellEnd"/>
        <w:r>
          <w:rPr>
            <w:rFonts w:ascii="Times New Roman" w:hAnsi="Times New Roman" w:cs="Times New Roman"/>
            <w:color w:val="222222"/>
            <w:sz w:val="24"/>
            <w:szCs w:val="24"/>
            <w:shd w:val="clear" w:color="auto" w:fill="FFFFFF"/>
          </w:rPr>
          <w:t xml:space="preserve">, I., </w:t>
        </w:r>
      </w:ins>
      <w:ins w:id="40" w:author="Trevor D." w:date="2022-04-15T12:56:00Z">
        <w:r>
          <w:rPr>
            <w:rFonts w:ascii="Times New Roman" w:hAnsi="Times New Roman" w:cs="Times New Roman"/>
            <w:color w:val="222222"/>
            <w:sz w:val="24"/>
            <w:szCs w:val="24"/>
            <w:shd w:val="clear" w:color="auto" w:fill="FFFFFF"/>
          </w:rPr>
          <w:t xml:space="preserve">Hodgson, J.A., </w:t>
        </w:r>
        <w:proofErr w:type="spellStart"/>
        <w:r>
          <w:rPr>
            <w:rFonts w:ascii="Times New Roman" w:hAnsi="Times New Roman" w:cs="Times New Roman"/>
            <w:color w:val="222222"/>
            <w:sz w:val="24"/>
            <w:szCs w:val="24"/>
            <w:shd w:val="clear" w:color="auto" w:fill="FFFFFF"/>
          </w:rPr>
          <w:t>Kubisch</w:t>
        </w:r>
        <w:proofErr w:type="spellEnd"/>
        <w:r>
          <w:rPr>
            <w:rFonts w:ascii="Times New Roman" w:hAnsi="Times New Roman" w:cs="Times New Roman"/>
            <w:color w:val="222222"/>
            <w:sz w:val="24"/>
            <w:szCs w:val="24"/>
            <w:shd w:val="clear" w:color="auto" w:fill="FFFFFF"/>
          </w:rPr>
          <w:t xml:space="preserve">, A., </w:t>
        </w:r>
        <w:proofErr w:type="spellStart"/>
        <w:r>
          <w:rPr>
            <w:rFonts w:ascii="Times New Roman" w:hAnsi="Times New Roman" w:cs="Times New Roman"/>
            <w:color w:val="222222"/>
            <w:sz w:val="24"/>
            <w:szCs w:val="24"/>
            <w:shd w:val="clear" w:color="auto" w:fill="FFFFFF"/>
          </w:rPr>
          <w:t>Penteriani</w:t>
        </w:r>
        <w:proofErr w:type="spellEnd"/>
        <w:r>
          <w:rPr>
            <w:rFonts w:ascii="Times New Roman" w:hAnsi="Times New Roman" w:cs="Times New Roman"/>
            <w:color w:val="222222"/>
            <w:sz w:val="24"/>
            <w:szCs w:val="24"/>
            <w:shd w:val="clear" w:color="auto" w:fill="FFFFFF"/>
          </w:rPr>
          <w:t xml:space="preserve">, V., </w:t>
        </w:r>
        <w:proofErr w:type="spellStart"/>
        <w:r>
          <w:rPr>
            <w:rFonts w:ascii="Times New Roman" w:hAnsi="Times New Roman" w:cs="Times New Roman"/>
            <w:color w:val="222222"/>
            <w:sz w:val="24"/>
            <w:szCs w:val="24"/>
            <w:shd w:val="clear" w:color="auto" w:fill="FFFFFF"/>
          </w:rPr>
          <w:t>Saastamoinen</w:t>
        </w:r>
        <w:proofErr w:type="spellEnd"/>
        <w:r>
          <w:rPr>
            <w:rFonts w:ascii="Times New Roman" w:hAnsi="Times New Roman" w:cs="Times New Roman"/>
            <w:color w:val="222222"/>
            <w:sz w:val="24"/>
            <w:szCs w:val="24"/>
            <w:shd w:val="clear" w:color="auto" w:fill="FFFFFF"/>
          </w:rPr>
          <w:t>, M., Stevens, V.M.,</w:t>
        </w:r>
      </w:ins>
      <w:ins w:id="41" w:author="Trevor D." w:date="2022-04-15T12:55:00Z">
        <w:r w:rsidRPr="00327DCA">
          <w:rPr>
            <w:rFonts w:ascii="Times New Roman" w:hAnsi="Times New Roman" w:cs="Times New Roman"/>
            <w:color w:val="222222"/>
            <w:sz w:val="24"/>
            <w:szCs w:val="24"/>
            <w:shd w:val="clear" w:color="auto" w:fill="FFFFFF"/>
          </w:rPr>
          <w:t xml:space="preserve"> &amp; Bullock, J.M. (2013). Dispersal and species’ responses to climate change. </w:t>
        </w:r>
        <w:r w:rsidRPr="00327DCA">
          <w:rPr>
            <w:rFonts w:ascii="Times New Roman" w:hAnsi="Times New Roman" w:cs="Times New Roman"/>
            <w:i/>
            <w:iCs/>
            <w:color w:val="222222"/>
            <w:sz w:val="24"/>
            <w:szCs w:val="24"/>
            <w:shd w:val="clear" w:color="auto" w:fill="FFFFFF"/>
            <w:rPrChange w:id="42" w:author="Trevor D." w:date="2022-04-15T12:56:00Z">
              <w:rPr>
                <w:rFonts w:ascii="Times New Roman" w:hAnsi="Times New Roman" w:cs="Times New Roman"/>
                <w:color w:val="222222"/>
                <w:sz w:val="24"/>
                <w:szCs w:val="24"/>
                <w:shd w:val="clear" w:color="auto" w:fill="FFFFFF"/>
              </w:rPr>
            </w:rPrChange>
          </w:rPr>
          <w:t>Oikos</w:t>
        </w:r>
        <w:r w:rsidRPr="00327DCA">
          <w:rPr>
            <w:rFonts w:ascii="Times New Roman" w:hAnsi="Times New Roman" w:cs="Times New Roman"/>
            <w:color w:val="222222"/>
            <w:sz w:val="24"/>
            <w:szCs w:val="24"/>
            <w:shd w:val="clear" w:color="auto" w:fill="FFFFFF"/>
          </w:rPr>
          <w:t>, 122(11), 1532-1540.</w:t>
        </w:r>
      </w:ins>
    </w:p>
    <w:p w14:paraId="620C3731" w14:textId="58F86CF7" w:rsidR="00B705D6" w:rsidRDefault="00B705D6" w:rsidP="00B705D6">
      <w:pPr>
        <w:spacing w:after="120" w:line="240" w:lineRule="auto"/>
        <w:ind w:left="284" w:hanging="284"/>
        <w:jc w:val="both"/>
        <w:rPr>
          <w:rFonts w:ascii="Times New Roman" w:hAnsi="Times New Roman" w:cs="Times New Roman"/>
          <w:color w:val="222222"/>
          <w:sz w:val="24"/>
          <w:szCs w:val="24"/>
          <w:shd w:val="clear" w:color="auto" w:fill="FFFFFF"/>
        </w:rPr>
      </w:pPr>
      <w:proofErr w:type="spellStart"/>
      <w:r w:rsidRPr="008E002A">
        <w:rPr>
          <w:rFonts w:ascii="Times New Roman" w:hAnsi="Times New Roman" w:cs="Times New Roman"/>
          <w:color w:val="222222"/>
          <w:sz w:val="24"/>
          <w:szCs w:val="24"/>
          <w:shd w:val="clear" w:color="auto" w:fill="FFFFFF"/>
        </w:rPr>
        <w:t>Trumble</w:t>
      </w:r>
      <w:proofErr w:type="spellEnd"/>
      <w:r w:rsidRPr="008E002A">
        <w:rPr>
          <w:rFonts w:ascii="Times New Roman" w:hAnsi="Times New Roman" w:cs="Times New Roman"/>
          <w:color w:val="222222"/>
          <w:sz w:val="24"/>
          <w:szCs w:val="24"/>
          <w:shd w:val="clear" w:color="auto" w:fill="FFFFFF"/>
        </w:rPr>
        <w:t>, J.T</w:t>
      </w:r>
      <w:r w:rsidR="003A01C8" w:rsidRPr="00A02EDA">
        <w:rPr>
          <w:rFonts w:ascii="Times New Roman" w:hAnsi="Times New Roman" w:cs="Times New Roman"/>
          <w:sz w:val="24"/>
          <w:szCs w:val="24"/>
        </w:rPr>
        <w:t>.</w:t>
      </w:r>
      <w:r w:rsidR="003A01C8">
        <w:rPr>
          <w:rFonts w:ascii="Times New Roman" w:hAnsi="Times New Roman" w:cs="Times New Roman"/>
          <w:sz w:val="24"/>
          <w:szCs w:val="24"/>
        </w:rPr>
        <w:t xml:space="preserve">, &amp; </w:t>
      </w:r>
      <w:proofErr w:type="spellStart"/>
      <w:r w:rsidRPr="008E002A">
        <w:rPr>
          <w:rFonts w:ascii="Times New Roman" w:hAnsi="Times New Roman" w:cs="Times New Roman"/>
          <w:color w:val="222222"/>
          <w:sz w:val="24"/>
          <w:szCs w:val="24"/>
          <w:shd w:val="clear" w:color="auto" w:fill="FFFFFF"/>
        </w:rPr>
        <w:t>Kok</w:t>
      </w:r>
      <w:proofErr w:type="spellEnd"/>
      <w:r w:rsidRPr="008E002A">
        <w:rPr>
          <w:rFonts w:ascii="Times New Roman" w:hAnsi="Times New Roman" w:cs="Times New Roman"/>
          <w:color w:val="222222"/>
          <w:sz w:val="24"/>
          <w:szCs w:val="24"/>
          <w:shd w:val="clear" w:color="auto" w:fill="FFFFFF"/>
        </w:rPr>
        <w:t>, L.T.</w:t>
      </w:r>
      <w:r w:rsidR="00E1245E">
        <w:rPr>
          <w:rFonts w:ascii="Times New Roman" w:hAnsi="Times New Roman" w:cs="Times New Roman"/>
          <w:color w:val="222222"/>
          <w:sz w:val="24"/>
          <w:szCs w:val="24"/>
          <w:shd w:val="clear" w:color="auto" w:fill="FFFFFF"/>
        </w:rPr>
        <w:t xml:space="preserve"> (</w:t>
      </w:r>
      <w:r w:rsidRPr="008E002A">
        <w:rPr>
          <w:rFonts w:ascii="Times New Roman" w:hAnsi="Times New Roman" w:cs="Times New Roman"/>
          <w:color w:val="222222"/>
          <w:sz w:val="24"/>
          <w:szCs w:val="24"/>
          <w:shd w:val="clear" w:color="auto" w:fill="FFFFFF"/>
        </w:rPr>
        <w:t>1982</w:t>
      </w:r>
      <w:r w:rsidR="00E1245E">
        <w:rPr>
          <w:rFonts w:ascii="Times New Roman" w:hAnsi="Times New Roman" w:cs="Times New Roman"/>
          <w:color w:val="222222"/>
          <w:sz w:val="24"/>
          <w:szCs w:val="24"/>
          <w:shd w:val="clear" w:color="auto" w:fill="FFFFFF"/>
        </w:rPr>
        <w:t>)</w:t>
      </w:r>
      <w:r w:rsidRPr="008E002A">
        <w:rPr>
          <w:rFonts w:ascii="Times New Roman" w:hAnsi="Times New Roman" w:cs="Times New Roman"/>
          <w:color w:val="222222"/>
          <w:sz w:val="24"/>
          <w:szCs w:val="24"/>
          <w:shd w:val="clear" w:color="auto" w:fill="FFFFFF"/>
        </w:rPr>
        <w:t xml:space="preserve">. Integrated pest management techniques in thistle suppression in pastures of North America. </w:t>
      </w:r>
      <w:r w:rsidRPr="00BE38E8">
        <w:rPr>
          <w:rFonts w:ascii="Times New Roman" w:hAnsi="Times New Roman" w:cs="Times New Roman"/>
          <w:i/>
          <w:iCs/>
          <w:color w:val="222222"/>
          <w:sz w:val="24"/>
          <w:szCs w:val="24"/>
          <w:shd w:val="clear" w:color="auto" w:fill="FFFFFF"/>
        </w:rPr>
        <w:t>Weed Research</w:t>
      </w:r>
      <w:r w:rsidRPr="008E002A">
        <w:rPr>
          <w:rFonts w:ascii="Times New Roman" w:hAnsi="Times New Roman" w:cs="Times New Roman"/>
          <w:color w:val="222222"/>
          <w:sz w:val="24"/>
          <w:szCs w:val="24"/>
          <w:shd w:val="clear" w:color="auto" w:fill="FFFFFF"/>
        </w:rPr>
        <w:t>, 22(6), 345-359.</w:t>
      </w:r>
    </w:p>
    <w:p w14:paraId="46859A31" w14:textId="3C354C6C" w:rsidR="006D0C19" w:rsidRDefault="006D0C19"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6D0C19">
        <w:rPr>
          <w:rFonts w:ascii="Times New Roman" w:hAnsi="Times New Roman" w:cs="Times New Roman"/>
          <w:color w:val="222222"/>
          <w:sz w:val="24"/>
          <w:szCs w:val="24"/>
          <w:shd w:val="clear" w:color="auto" w:fill="FFFFFF"/>
        </w:rPr>
        <w:t>Vander Wall, S.B.</w:t>
      </w:r>
      <w:r w:rsidR="00E1245E">
        <w:rPr>
          <w:rFonts w:ascii="Times New Roman" w:hAnsi="Times New Roman" w:cs="Times New Roman"/>
          <w:color w:val="222222"/>
          <w:sz w:val="24"/>
          <w:szCs w:val="24"/>
          <w:shd w:val="clear" w:color="auto" w:fill="FFFFFF"/>
        </w:rPr>
        <w:t xml:space="preserve"> (</w:t>
      </w:r>
      <w:r w:rsidRPr="006D0C19">
        <w:rPr>
          <w:rFonts w:ascii="Times New Roman" w:hAnsi="Times New Roman" w:cs="Times New Roman"/>
          <w:color w:val="222222"/>
          <w:sz w:val="24"/>
          <w:szCs w:val="24"/>
          <w:shd w:val="clear" w:color="auto" w:fill="FFFFFF"/>
        </w:rPr>
        <w:t>2001</w:t>
      </w:r>
      <w:r w:rsidR="00E1245E">
        <w:rPr>
          <w:rFonts w:ascii="Times New Roman" w:hAnsi="Times New Roman" w:cs="Times New Roman"/>
          <w:color w:val="222222"/>
          <w:sz w:val="24"/>
          <w:szCs w:val="24"/>
          <w:shd w:val="clear" w:color="auto" w:fill="FFFFFF"/>
        </w:rPr>
        <w:t>)</w:t>
      </w:r>
      <w:r w:rsidRPr="006D0C19">
        <w:rPr>
          <w:rFonts w:ascii="Times New Roman" w:hAnsi="Times New Roman" w:cs="Times New Roman"/>
          <w:color w:val="222222"/>
          <w:sz w:val="24"/>
          <w:szCs w:val="24"/>
          <w:shd w:val="clear" w:color="auto" w:fill="FFFFFF"/>
        </w:rPr>
        <w:t xml:space="preserve">. The evolutionary ecology of nut dispersal. </w:t>
      </w:r>
      <w:r w:rsidRPr="00BE38E8">
        <w:rPr>
          <w:rFonts w:ascii="Times New Roman" w:hAnsi="Times New Roman" w:cs="Times New Roman"/>
          <w:i/>
          <w:iCs/>
          <w:color w:val="222222"/>
          <w:sz w:val="24"/>
          <w:szCs w:val="24"/>
          <w:shd w:val="clear" w:color="auto" w:fill="FFFFFF"/>
        </w:rPr>
        <w:t>The Botanical Review</w:t>
      </w:r>
      <w:r w:rsidRPr="006D0C19">
        <w:rPr>
          <w:rFonts w:ascii="Times New Roman" w:hAnsi="Times New Roman" w:cs="Times New Roman"/>
          <w:color w:val="222222"/>
          <w:sz w:val="24"/>
          <w:szCs w:val="24"/>
          <w:shd w:val="clear" w:color="auto" w:fill="FFFFFF"/>
        </w:rPr>
        <w:t>, 67(1), 74-117.</w:t>
      </w:r>
    </w:p>
    <w:p w14:paraId="011491E7" w14:textId="3B4D6FC0" w:rsidR="006C2638" w:rsidRDefault="006C2638"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6C2638">
        <w:rPr>
          <w:rFonts w:ascii="Times New Roman" w:hAnsi="Times New Roman" w:cs="Times New Roman"/>
          <w:color w:val="222222"/>
          <w:sz w:val="24"/>
          <w:szCs w:val="24"/>
          <w:shd w:val="clear" w:color="auto" w:fill="FFFFFF"/>
        </w:rPr>
        <w:t>Vander Wall, S.B</w:t>
      </w:r>
      <w:r w:rsidR="003A01C8" w:rsidRPr="00A02EDA">
        <w:rPr>
          <w:rFonts w:ascii="Times New Roman" w:hAnsi="Times New Roman" w:cs="Times New Roman"/>
          <w:sz w:val="24"/>
          <w:szCs w:val="24"/>
        </w:rPr>
        <w:t>.</w:t>
      </w:r>
      <w:r w:rsidR="003A01C8">
        <w:rPr>
          <w:rFonts w:ascii="Times New Roman" w:hAnsi="Times New Roman" w:cs="Times New Roman"/>
          <w:sz w:val="24"/>
          <w:szCs w:val="24"/>
        </w:rPr>
        <w:t xml:space="preserve">, &amp; </w:t>
      </w:r>
      <w:proofErr w:type="spellStart"/>
      <w:r w:rsidRPr="006C2638">
        <w:rPr>
          <w:rFonts w:ascii="Times New Roman" w:hAnsi="Times New Roman" w:cs="Times New Roman"/>
          <w:color w:val="222222"/>
          <w:sz w:val="24"/>
          <w:szCs w:val="24"/>
          <w:shd w:val="clear" w:color="auto" w:fill="FFFFFF"/>
        </w:rPr>
        <w:t>Longland</w:t>
      </w:r>
      <w:proofErr w:type="spellEnd"/>
      <w:r w:rsidRPr="006C2638">
        <w:rPr>
          <w:rFonts w:ascii="Times New Roman" w:hAnsi="Times New Roman" w:cs="Times New Roman"/>
          <w:color w:val="222222"/>
          <w:sz w:val="24"/>
          <w:szCs w:val="24"/>
          <w:shd w:val="clear" w:color="auto" w:fill="FFFFFF"/>
        </w:rPr>
        <w:t>, W.S.</w:t>
      </w:r>
      <w:r w:rsidR="00E1245E">
        <w:rPr>
          <w:rFonts w:ascii="Times New Roman" w:hAnsi="Times New Roman" w:cs="Times New Roman"/>
          <w:color w:val="222222"/>
          <w:sz w:val="24"/>
          <w:szCs w:val="24"/>
          <w:shd w:val="clear" w:color="auto" w:fill="FFFFFF"/>
        </w:rPr>
        <w:t xml:space="preserve"> (</w:t>
      </w:r>
      <w:r w:rsidRPr="006C2638">
        <w:rPr>
          <w:rFonts w:ascii="Times New Roman" w:hAnsi="Times New Roman" w:cs="Times New Roman"/>
          <w:color w:val="222222"/>
          <w:sz w:val="24"/>
          <w:szCs w:val="24"/>
          <w:shd w:val="clear" w:color="auto" w:fill="FFFFFF"/>
        </w:rPr>
        <w:t>2004</w:t>
      </w:r>
      <w:r w:rsidR="00E1245E">
        <w:rPr>
          <w:rFonts w:ascii="Times New Roman" w:hAnsi="Times New Roman" w:cs="Times New Roman"/>
          <w:color w:val="222222"/>
          <w:sz w:val="24"/>
          <w:szCs w:val="24"/>
          <w:shd w:val="clear" w:color="auto" w:fill="FFFFFF"/>
        </w:rPr>
        <w:t>)</w:t>
      </w:r>
      <w:r w:rsidRPr="006C2638">
        <w:rPr>
          <w:rFonts w:ascii="Times New Roman" w:hAnsi="Times New Roman" w:cs="Times New Roman"/>
          <w:color w:val="222222"/>
          <w:sz w:val="24"/>
          <w:szCs w:val="24"/>
          <w:shd w:val="clear" w:color="auto" w:fill="FFFFFF"/>
        </w:rPr>
        <w:t xml:space="preserve">. </w:t>
      </w:r>
      <w:proofErr w:type="spellStart"/>
      <w:r w:rsidRPr="006C2638">
        <w:rPr>
          <w:rFonts w:ascii="Times New Roman" w:hAnsi="Times New Roman" w:cs="Times New Roman"/>
          <w:color w:val="222222"/>
          <w:sz w:val="24"/>
          <w:szCs w:val="24"/>
          <w:shd w:val="clear" w:color="auto" w:fill="FFFFFF"/>
        </w:rPr>
        <w:t>Diplochory</w:t>
      </w:r>
      <w:proofErr w:type="spellEnd"/>
      <w:r w:rsidRPr="006C2638">
        <w:rPr>
          <w:rFonts w:ascii="Times New Roman" w:hAnsi="Times New Roman" w:cs="Times New Roman"/>
          <w:color w:val="222222"/>
          <w:sz w:val="24"/>
          <w:szCs w:val="24"/>
          <w:shd w:val="clear" w:color="auto" w:fill="FFFFFF"/>
        </w:rPr>
        <w:t xml:space="preserve">: are two seed dispersers better than </w:t>
      </w:r>
      <w:proofErr w:type="gramStart"/>
      <w:r w:rsidRPr="006C2638">
        <w:rPr>
          <w:rFonts w:ascii="Times New Roman" w:hAnsi="Times New Roman" w:cs="Times New Roman"/>
          <w:color w:val="222222"/>
          <w:sz w:val="24"/>
          <w:szCs w:val="24"/>
          <w:shd w:val="clear" w:color="auto" w:fill="FFFFFF"/>
        </w:rPr>
        <w:t>one?.</w:t>
      </w:r>
      <w:proofErr w:type="gramEnd"/>
      <w:r w:rsidRPr="006C2638">
        <w:rPr>
          <w:rFonts w:ascii="Times New Roman" w:hAnsi="Times New Roman" w:cs="Times New Roman"/>
          <w:color w:val="222222"/>
          <w:sz w:val="24"/>
          <w:szCs w:val="24"/>
          <w:shd w:val="clear" w:color="auto" w:fill="FFFFFF"/>
        </w:rPr>
        <w:t xml:space="preserve"> </w:t>
      </w:r>
      <w:r w:rsidRPr="00BE38E8">
        <w:rPr>
          <w:rFonts w:ascii="Times New Roman" w:hAnsi="Times New Roman" w:cs="Times New Roman"/>
          <w:i/>
          <w:iCs/>
          <w:color w:val="222222"/>
          <w:sz w:val="24"/>
          <w:szCs w:val="24"/>
          <w:shd w:val="clear" w:color="auto" w:fill="FFFFFF"/>
        </w:rPr>
        <w:t>Trends in ecology &amp; evolution</w:t>
      </w:r>
      <w:r w:rsidRPr="006C2638">
        <w:rPr>
          <w:rFonts w:ascii="Times New Roman" w:hAnsi="Times New Roman" w:cs="Times New Roman"/>
          <w:color w:val="222222"/>
          <w:sz w:val="24"/>
          <w:szCs w:val="24"/>
          <w:shd w:val="clear" w:color="auto" w:fill="FFFFFF"/>
        </w:rPr>
        <w:t>, 19(3), 155-161.</w:t>
      </w:r>
    </w:p>
    <w:p w14:paraId="026036CA" w14:textId="37587AE4" w:rsidR="00EF67A7" w:rsidRDefault="00EF67A7" w:rsidP="00286EBE">
      <w:pPr>
        <w:spacing w:after="120" w:line="240" w:lineRule="auto"/>
        <w:ind w:left="284" w:hanging="284"/>
        <w:jc w:val="both"/>
        <w:rPr>
          <w:rFonts w:ascii="Times New Roman" w:hAnsi="Times New Roman" w:cs="Times New Roman"/>
          <w:color w:val="222222"/>
          <w:sz w:val="24"/>
          <w:szCs w:val="24"/>
          <w:shd w:val="clear" w:color="auto" w:fill="FFFFFF"/>
        </w:rPr>
      </w:pPr>
      <w:r w:rsidRPr="00EF67A7">
        <w:rPr>
          <w:rFonts w:ascii="Times New Roman" w:hAnsi="Times New Roman" w:cs="Times New Roman"/>
          <w:color w:val="222222"/>
          <w:sz w:val="24"/>
          <w:szCs w:val="24"/>
          <w:shd w:val="clear" w:color="auto" w:fill="FFFFFF"/>
        </w:rPr>
        <w:t xml:space="preserve">Vander Wall, S.B., Forget, P.M., Lambert, J.E., &amp; Hulme, P.E. (2005a). Seed fate pathways: filling the gap between parent and offspring. In </w:t>
      </w:r>
      <w:r w:rsidRPr="00BE38E8">
        <w:rPr>
          <w:rFonts w:ascii="Times New Roman" w:hAnsi="Times New Roman" w:cs="Times New Roman"/>
          <w:i/>
          <w:iCs/>
          <w:color w:val="222222"/>
          <w:sz w:val="24"/>
          <w:szCs w:val="24"/>
          <w:shd w:val="clear" w:color="auto" w:fill="FFFFFF"/>
        </w:rPr>
        <w:t xml:space="preserve">Seed fate: Predation, </w:t>
      </w:r>
      <w:proofErr w:type="gramStart"/>
      <w:r w:rsidRPr="00BE38E8">
        <w:rPr>
          <w:rFonts w:ascii="Times New Roman" w:hAnsi="Times New Roman" w:cs="Times New Roman"/>
          <w:i/>
          <w:iCs/>
          <w:color w:val="222222"/>
          <w:sz w:val="24"/>
          <w:szCs w:val="24"/>
          <w:shd w:val="clear" w:color="auto" w:fill="FFFFFF"/>
        </w:rPr>
        <w:t>dispersal</w:t>
      </w:r>
      <w:proofErr w:type="gramEnd"/>
      <w:r w:rsidRPr="00BE38E8">
        <w:rPr>
          <w:rFonts w:ascii="Times New Roman" w:hAnsi="Times New Roman" w:cs="Times New Roman"/>
          <w:i/>
          <w:iCs/>
          <w:color w:val="222222"/>
          <w:sz w:val="24"/>
          <w:szCs w:val="24"/>
          <w:shd w:val="clear" w:color="auto" w:fill="FFFFFF"/>
        </w:rPr>
        <w:t xml:space="preserve"> and seedling establishment</w:t>
      </w:r>
      <w:r w:rsidRPr="00EF67A7">
        <w:rPr>
          <w:rFonts w:ascii="Times New Roman" w:hAnsi="Times New Roman" w:cs="Times New Roman"/>
          <w:color w:val="222222"/>
          <w:sz w:val="24"/>
          <w:szCs w:val="24"/>
          <w:shd w:val="clear" w:color="auto" w:fill="FFFFFF"/>
        </w:rPr>
        <w:t>, 1-8.</w:t>
      </w:r>
    </w:p>
    <w:p w14:paraId="5078CEB1" w14:textId="1C632177" w:rsidR="005F553C" w:rsidRDefault="005F553C"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5F553C">
        <w:rPr>
          <w:rFonts w:ascii="Times New Roman" w:hAnsi="Times New Roman" w:cs="Times New Roman"/>
          <w:color w:val="222222"/>
          <w:sz w:val="24"/>
          <w:szCs w:val="24"/>
          <w:shd w:val="clear" w:color="auto" w:fill="FFFFFF"/>
        </w:rPr>
        <w:t>Vander Wall, S.B., Kuhn, K.M</w:t>
      </w:r>
      <w:r w:rsidR="003A01C8" w:rsidRPr="00A02EDA">
        <w:rPr>
          <w:rFonts w:ascii="Times New Roman" w:hAnsi="Times New Roman" w:cs="Times New Roman"/>
          <w:sz w:val="24"/>
          <w:szCs w:val="24"/>
        </w:rPr>
        <w:t>.</w:t>
      </w:r>
      <w:r w:rsidR="003A01C8">
        <w:rPr>
          <w:rFonts w:ascii="Times New Roman" w:hAnsi="Times New Roman" w:cs="Times New Roman"/>
          <w:sz w:val="24"/>
          <w:szCs w:val="24"/>
        </w:rPr>
        <w:t xml:space="preserve">, &amp; </w:t>
      </w:r>
      <w:r w:rsidRPr="005F553C">
        <w:rPr>
          <w:rFonts w:ascii="Times New Roman" w:hAnsi="Times New Roman" w:cs="Times New Roman"/>
          <w:color w:val="222222"/>
          <w:sz w:val="24"/>
          <w:szCs w:val="24"/>
          <w:shd w:val="clear" w:color="auto" w:fill="FFFFFF"/>
        </w:rPr>
        <w:t>Beck, M.J.</w:t>
      </w:r>
      <w:r w:rsidR="00E1245E">
        <w:rPr>
          <w:rFonts w:ascii="Times New Roman" w:hAnsi="Times New Roman" w:cs="Times New Roman"/>
          <w:color w:val="222222"/>
          <w:sz w:val="24"/>
          <w:szCs w:val="24"/>
          <w:shd w:val="clear" w:color="auto" w:fill="FFFFFF"/>
        </w:rPr>
        <w:t xml:space="preserve"> (</w:t>
      </w:r>
      <w:r w:rsidRPr="005F553C">
        <w:rPr>
          <w:rFonts w:ascii="Times New Roman" w:hAnsi="Times New Roman" w:cs="Times New Roman"/>
          <w:color w:val="222222"/>
          <w:sz w:val="24"/>
          <w:szCs w:val="24"/>
          <w:shd w:val="clear" w:color="auto" w:fill="FFFFFF"/>
        </w:rPr>
        <w:t>2005</w:t>
      </w:r>
      <w:r w:rsidR="00286EBE">
        <w:rPr>
          <w:rFonts w:ascii="Times New Roman" w:hAnsi="Times New Roman" w:cs="Times New Roman"/>
          <w:color w:val="222222"/>
          <w:sz w:val="24"/>
          <w:szCs w:val="24"/>
          <w:shd w:val="clear" w:color="auto" w:fill="FFFFFF"/>
        </w:rPr>
        <w:t>b</w:t>
      </w:r>
      <w:r w:rsidR="00E1245E">
        <w:rPr>
          <w:rFonts w:ascii="Times New Roman" w:hAnsi="Times New Roman" w:cs="Times New Roman"/>
          <w:color w:val="222222"/>
          <w:sz w:val="24"/>
          <w:szCs w:val="24"/>
          <w:shd w:val="clear" w:color="auto" w:fill="FFFFFF"/>
        </w:rPr>
        <w:t>)</w:t>
      </w:r>
      <w:r w:rsidRPr="005F553C">
        <w:rPr>
          <w:rFonts w:ascii="Times New Roman" w:hAnsi="Times New Roman" w:cs="Times New Roman"/>
          <w:color w:val="222222"/>
          <w:sz w:val="24"/>
          <w:szCs w:val="24"/>
          <w:shd w:val="clear" w:color="auto" w:fill="FFFFFF"/>
        </w:rPr>
        <w:t xml:space="preserve">. Seed removal, seed predation, and secondary dispersal. </w:t>
      </w:r>
      <w:r w:rsidRPr="00BE38E8">
        <w:rPr>
          <w:rFonts w:ascii="Times New Roman" w:hAnsi="Times New Roman" w:cs="Times New Roman"/>
          <w:i/>
          <w:iCs/>
          <w:color w:val="222222"/>
          <w:sz w:val="24"/>
          <w:szCs w:val="24"/>
          <w:shd w:val="clear" w:color="auto" w:fill="FFFFFF"/>
        </w:rPr>
        <w:t>Ecology</w:t>
      </w:r>
      <w:r w:rsidRPr="005F553C">
        <w:rPr>
          <w:rFonts w:ascii="Times New Roman" w:hAnsi="Times New Roman" w:cs="Times New Roman"/>
          <w:color w:val="222222"/>
          <w:sz w:val="24"/>
          <w:szCs w:val="24"/>
          <w:shd w:val="clear" w:color="auto" w:fill="FFFFFF"/>
        </w:rPr>
        <w:t>, 86(3), 801-806.</w:t>
      </w:r>
    </w:p>
    <w:p w14:paraId="68AD858C" w14:textId="608B4294" w:rsidR="00394E95" w:rsidRDefault="00394E95" w:rsidP="00B705D6">
      <w:pPr>
        <w:spacing w:after="120" w:line="240" w:lineRule="auto"/>
        <w:ind w:left="284" w:hanging="284"/>
        <w:jc w:val="both"/>
        <w:rPr>
          <w:rFonts w:ascii="Times New Roman" w:hAnsi="Times New Roman" w:cs="Times New Roman"/>
          <w:color w:val="222222"/>
          <w:sz w:val="24"/>
          <w:szCs w:val="24"/>
          <w:shd w:val="clear" w:color="auto" w:fill="FFFFFF"/>
        </w:rPr>
      </w:pPr>
      <w:proofErr w:type="spellStart"/>
      <w:r w:rsidRPr="00394E95">
        <w:rPr>
          <w:rFonts w:ascii="Times New Roman" w:hAnsi="Times New Roman" w:cs="Times New Roman"/>
          <w:color w:val="222222"/>
          <w:sz w:val="24"/>
          <w:szCs w:val="24"/>
          <w:shd w:val="clear" w:color="auto" w:fill="FFFFFF"/>
        </w:rPr>
        <w:t>Veldman</w:t>
      </w:r>
      <w:proofErr w:type="spellEnd"/>
      <w:r w:rsidRPr="00394E95">
        <w:rPr>
          <w:rFonts w:ascii="Times New Roman" w:hAnsi="Times New Roman" w:cs="Times New Roman"/>
          <w:color w:val="222222"/>
          <w:sz w:val="24"/>
          <w:szCs w:val="24"/>
          <w:shd w:val="clear" w:color="auto" w:fill="FFFFFF"/>
        </w:rPr>
        <w:t xml:space="preserve">, J.W. </w:t>
      </w:r>
      <w:r w:rsidR="00072E8E">
        <w:rPr>
          <w:rFonts w:ascii="Times New Roman" w:hAnsi="Times New Roman" w:cs="Times New Roman"/>
          <w:color w:val="222222"/>
          <w:sz w:val="24"/>
          <w:szCs w:val="24"/>
          <w:shd w:val="clear" w:color="auto" w:fill="FFFFFF"/>
        </w:rPr>
        <w:t>&amp;</w:t>
      </w:r>
      <w:r w:rsidR="00072E8E" w:rsidRPr="00394E95">
        <w:rPr>
          <w:rFonts w:ascii="Times New Roman" w:hAnsi="Times New Roman" w:cs="Times New Roman"/>
          <w:color w:val="222222"/>
          <w:sz w:val="24"/>
          <w:szCs w:val="24"/>
          <w:shd w:val="clear" w:color="auto" w:fill="FFFFFF"/>
        </w:rPr>
        <w:t xml:space="preserve"> </w:t>
      </w:r>
      <w:r w:rsidRPr="00394E95">
        <w:rPr>
          <w:rFonts w:ascii="Times New Roman" w:hAnsi="Times New Roman" w:cs="Times New Roman"/>
          <w:color w:val="222222"/>
          <w:sz w:val="24"/>
          <w:szCs w:val="24"/>
          <w:shd w:val="clear" w:color="auto" w:fill="FFFFFF"/>
        </w:rPr>
        <w:t>Putz, F.E.</w:t>
      </w:r>
      <w:r w:rsidR="00072E8E">
        <w:rPr>
          <w:rFonts w:ascii="Times New Roman" w:hAnsi="Times New Roman" w:cs="Times New Roman"/>
          <w:color w:val="222222"/>
          <w:sz w:val="24"/>
          <w:szCs w:val="24"/>
          <w:shd w:val="clear" w:color="auto" w:fill="FFFFFF"/>
        </w:rPr>
        <w:t xml:space="preserve"> (</w:t>
      </w:r>
      <w:r w:rsidRPr="00394E95">
        <w:rPr>
          <w:rFonts w:ascii="Times New Roman" w:hAnsi="Times New Roman" w:cs="Times New Roman"/>
          <w:color w:val="222222"/>
          <w:sz w:val="24"/>
          <w:szCs w:val="24"/>
          <w:shd w:val="clear" w:color="auto" w:fill="FFFFFF"/>
        </w:rPr>
        <w:t>2010</w:t>
      </w:r>
      <w:r w:rsidR="00072E8E">
        <w:rPr>
          <w:rFonts w:ascii="Times New Roman" w:hAnsi="Times New Roman" w:cs="Times New Roman"/>
          <w:color w:val="222222"/>
          <w:sz w:val="24"/>
          <w:szCs w:val="24"/>
          <w:shd w:val="clear" w:color="auto" w:fill="FFFFFF"/>
        </w:rPr>
        <w:t>)</w:t>
      </w:r>
      <w:r w:rsidRPr="00394E95">
        <w:rPr>
          <w:rFonts w:ascii="Times New Roman" w:hAnsi="Times New Roman" w:cs="Times New Roman"/>
          <w:color w:val="222222"/>
          <w:sz w:val="24"/>
          <w:szCs w:val="24"/>
          <w:shd w:val="clear" w:color="auto" w:fill="FFFFFF"/>
        </w:rPr>
        <w:t xml:space="preserve">. Long‐distance dispersal of invasive grasses by logging vehicles in a tropical dry forest. </w:t>
      </w:r>
      <w:proofErr w:type="spellStart"/>
      <w:r w:rsidRPr="00BE38E8">
        <w:rPr>
          <w:rFonts w:ascii="Times New Roman" w:hAnsi="Times New Roman" w:cs="Times New Roman"/>
          <w:i/>
          <w:iCs/>
          <w:color w:val="222222"/>
          <w:sz w:val="24"/>
          <w:szCs w:val="24"/>
          <w:shd w:val="clear" w:color="auto" w:fill="FFFFFF"/>
        </w:rPr>
        <w:t>Biotropica</w:t>
      </w:r>
      <w:proofErr w:type="spellEnd"/>
      <w:r w:rsidRPr="00394E95">
        <w:rPr>
          <w:rFonts w:ascii="Times New Roman" w:hAnsi="Times New Roman" w:cs="Times New Roman"/>
          <w:color w:val="222222"/>
          <w:sz w:val="24"/>
          <w:szCs w:val="24"/>
          <w:shd w:val="clear" w:color="auto" w:fill="FFFFFF"/>
        </w:rPr>
        <w:t>, 42(6), 697-703.</w:t>
      </w:r>
    </w:p>
    <w:p w14:paraId="64CB48F6" w14:textId="6203AA51" w:rsidR="00394E95" w:rsidRDefault="00394E95"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394E95">
        <w:rPr>
          <w:rFonts w:ascii="Times New Roman" w:hAnsi="Times New Roman" w:cs="Times New Roman"/>
          <w:color w:val="222222"/>
          <w:sz w:val="24"/>
          <w:szCs w:val="24"/>
          <w:shd w:val="clear" w:color="auto" w:fill="FFFFFF"/>
        </w:rPr>
        <w:t xml:space="preserve">Von Der Lippe, M., Bullock, J.M., </w:t>
      </w:r>
      <w:proofErr w:type="spellStart"/>
      <w:r w:rsidRPr="00394E95">
        <w:rPr>
          <w:rFonts w:ascii="Times New Roman" w:hAnsi="Times New Roman" w:cs="Times New Roman"/>
          <w:color w:val="222222"/>
          <w:sz w:val="24"/>
          <w:szCs w:val="24"/>
          <w:shd w:val="clear" w:color="auto" w:fill="FFFFFF"/>
        </w:rPr>
        <w:t>Kowarik</w:t>
      </w:r>
      <w:proofErr w:type="spellEnd"/>
      <w:r w:rsidRPr="00394E95">
        <w:rPr>
          <w:rFonts w:ascii="Times New Roman" w:hAnsi="Times New Roman" w:cs="Times New Roman"/>
          <w:color w:val="222222"/>
          <w:sz w:val="24"/>
          <w:szCs w:val="24"/>
          <w:shd w:val="clear" w:color="auto" w:fill="FFFFFF"/>
        </w:rPr>
        <w:t xml:space="preserve">, I., </w:t>
      </w:r>
      <w:proofErr w:type="spellStart"/>
      <w:r w:rsidRPr="00394E95">
        <w:rPr>
          <w:rFonts w:ascii="Times New Roman" w:hAnsi="Times New Roman" w:cs="Times New Roman"/>
          <w:color w:val="222222"/>
          <w:sz w:val="24"/>
          <w:szCs w:val="24"/>
          <w:shd w:val="clear" w:color="auto" w:fill="FFFFFF"/>
        </w:rPr>
        <w:t>Knopp</w:t>
      </w:r>
      <w:proofErr w:type="spellEnd"/>
      <w:r w:rsidRPr="00394E95">
        <w:rPr>
          <w:rFonts w:ascii="Times New Roman" w:hAnsi="Times New Roman" w:cs="Times New Roman"/>
          <w:color w:val="222222"/>
          <w:sz w:val="24"/>
          <w:szCs w:val="24"/>
          <w:shd w:val="clear" w:color="auto" w:fill="FFFFFF"/>
        </w:rPr>
        <w:t>, T.</w:t>
      </w:r>
      <w:r w:rsidR="00072E8E">
        <w:rPr>
          <w:rFonts w:ascii="Times New Roman" w:hAnsi="Times New Roman" w:cs="Times New Roman"/>
          <w:color w:val="222222"/>
          <w:sz w:val="24"/>
          <w:szCs w:val="24"/>
          <w:shd w:val="clear" w:color="auto" w:fill="FFFFFF"/>
        </w:rPr>
        <w:t>,</w:t>
      </w:r>
      <w:r w:rsidRPr="00394E95">
        <w:rPr>
          <w:rFonts w:ascii="Times New Roman" w:hAnsi="Times New Roman" w:cs="Times New Roman"/>
          <w:color w:val="222222"/>
          <w:sz w:val="24"/>
          <w:szCs w:val="24"/>
          <w:shd w:val="clear" w:color="auto" w:fill="FFFFFF"/>
        </w:rPr>
        <w:t xml:space="preserve"> </w:t>
      </w:r>
      <w:r w:rsidR="00072E8E">
        <w:rPr>
          <w:rFonts w:ascii="Times New Roman" w:hAnsi="Times New Roman" w:cs="Times New Roman"/>
          <w:color w:val="222222"/>
          <w:sz w:val="24"/>
          <w:szCs w:val="24"/>
          <w:shd w:val="clear" w:color="auto" w:fill="FFFFFF"/>
        </w:rPr>
        <w:t>&amp;</w:t>
      </w:r>
      <w:r w:rsidR="00072E8E" w:rsidRPr="00394E95">
        <w:rPr>
          <w:rFonts w:ascii="Times New Roman" w:hAnsi="Times New Roman" w:cs="Times New Roman"/>
          <w:color w:val="222222"/>
          <w:sz w:val="24"/>
          <w:szCs w:val="24"/>
          <w:shd w:val="clear" w:color="auto" w:fill="FFFFFF"/>
        </w:rPr>
        <w:t xml:space="preserve"> </w:t>
      </w:r>
      <w:r w:rsidRPr="00394E95">
        <w:rPr>
          <w:rFonts w:ascii="Times New Roman" w:hAnsi="Times New Roman" w:cs="Times New Roman"/>
          <w:color w:val="222222"/>
          <w:sz w:val="24"/>
          <w:szCs w:val="24"/>
          <w:shd w:val="clear" w:color="auto" w:fill="FFFFFF"/>
        </w:rPr>
        <w:t>Wichmann, M.</w:t>
      </w:r>
      <w:r w:rsidR="00072E8E">
        <w:rPr>
          <w:rFonts w:ascii="Times New Roman" w:hAnsi="Times New Roman" w:cs="Times New Roman"/>
          <w:color w:val="222222"/>
          <w:sz w:val="24"/>
          <w:szCs w:val="24"/>
          <w:shd w:val="clear" w:color="auto" w:fill="FFFFFF"/>
        </w:rPr>
        <w:t xml:space="preserve"> (</w:t>
      </w:r>
      <w:r w:rsidRPr="00394E95">
        <w:rPr>
          <w:rFonts w:ascii="Times New Roman" w:hAnsi="Times New Roman" w:cs="Times New Roman"/>
          <w:color w:val="222222"/>
          <w:sz w:val="24"/>
          <w:szCs w:val="24"/>
          <w:shd w:val="clear" w:color="auto" w:fill="FFFFFF"/>
        </w:rPr>
        <w:t>2013</w:t>
      </w:r>
      <w:r w:rsidR="00072E8E">
        <w:rPr>
          <w:rFonts w:ascii="Times New Roman" w:hAnsi="Times New Roman" w:cs="Times New Roman"/>
          <w:color w:val="222222"/>
          <w:sz w:val="24"/>
          <w:szCs w:val="24"/>
          <w:shd w:val="clear" w:color="auto" w:fill="FFFFFF"/>
        </w:rPr>
        <w:t>)</w:t>
      </w:r>
      <w:r w:rsidRPr="00394E95">
        <w:rPr>
          <w:rFonts w:ascii="Times New Roman" w:hAnsi="Times New Roman" w:cs="Times New Roman"/>
          <w:color w:val="222222"/>
          <w:sz w:val="24"/>
          <w:szCs w:val="24"/>
          <w:shd w:val="clear" w:color="auto" w:fill="FFFFFF"/>
        </w:rPr>
        <w:t xml:space="preserve">. Human-mediated dispersal of seeds by the airflow of vehicles. </w:t>
      </w:r>
      <w:proofErr w:type="spellStart"/>
      <w:r w:rsidRPr="00BE38E8">
        <w:rPr>
          <w:rFonts w:ascii="Times New Roman" w:hAnsi="Times New Roman" w:cs="Times New Roman"/>
          <w:i/>
          <w:iCs/>
          <w:color w:val="222222"/>
          <w:sz w:val="24"/>
          <w:szCs w:val="24"/>
          <w:shd w:val="clear" w:color="auto" w:fill="FFFFFF"/>
        </w:rPr>
        <w:t>PloS</w:t>
      </w:r>
      <w:proofErr w:type="spellEnd"/>
      <w:r w:rsidRPr="00BE38E8">
        <w:rPr>
          <w:rFonts w:ascii="Times New Roman" w:hAnsi="Times New Roman" w:cs="Times New Roman"/>
          <w:i/>
          <w:iCs/>
          <w:color w:val="222222"/>
          <w:sz w:val="24"/>
          <w:szCs w:val="24"/>
          <w:shd w:val="clear" w:color="auto" w:fill="FFFFFF"/>
        </w:rPr>
        <w:t xml:space="preserve"> </w:t>
      </w:r>
      <w:r w:rsidR="00EF5B26">
        <w:rPr>
          <w:rFonts w:ascii="Times New Roman" w:hAnsi="Times New Roman" w:cs="Times New Roman"/>
          <w:i/>
          <w:iCs/>
          <w:color w:val="222222"/>
          <w:sz w:val="24"/>
          <w:szCs w:val="24"/>
          <w:shd w:val="clear" w:color="auto" w:fill="FFFFFF"/>
        </w:rPr>
        <w:t>O</w:t>
      </w:r>
      <w:r w:rsidRPr="00BE38E8">
        <w:rPr>
          <w:rFonts w:ascii="Times New Roman" w:hAnsi="Times New Roman" w:cs="Times New Roman"/>
          <w:i/>
          <w:iCs/>
          <w:color w:val="222222"/>
          <w:sz w:val="24"/>
          <w:szCs w:val="24"/>
          <w:shd w:val="clear" w:color="auto" w:fill="FFFFFF"/>
        </w:rPr>
        <w:t>ne</w:t>
      </w:r>
      <w:r w:rsidRPr="00394E95">
        <w:rPr>
          <w:rFonts w:ascii="Times New Roman" w:hAnsi="Times New Roman" w:cs="Times New Roman"/>
          <w:color w:val="222222"/>
          <w:sz w:val="24"/>
          <w:szCs w:val="24"/>
          <w:shd w:val="clear" w:color="auto" w:fill="FFFFFF"/>
        </w:rPr>
        <w:t>, 8(1), e52733.</w:t>
      </w:r>
    </w:p>
    <w:p w14:paraId="1C313538" w14:textId="19DF1268" w:rsidR="00B8707D" w:rsidRDefault="00B8707D"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B8707D">
        <w:rPr>
          <w:rFonts w:ascii="Times New Roman" w:hAnsi="Times New Roman" w:cs="Times New Roman"/>
          <w:color w:val="222222"/>
          <w:sz w:val="24"/>
          <w:szCs w:val="24"/>
          <w:shd w:val="clear" w:color="auto" w:fill="FFFFFF"/>
        </w:rPr>
        <w:t xml:space="preserve">Way, D.A., </w:t>
      </w:r>
      <w:proofErr w:type="spellStart"/>
      <w:r w:rsidRPr="00B8707D">
        <w:rPr>
          <w:rFonts w:ascii="Times New Roman" w:hAnsi="Times New Roman" w:cs="Times New Roman"/>
          <w:color w:val="222222"/>
          <w:sz w:val="24"/>
          <w:szCs w:val="24"/>
          <w:shd w:val="clear" w:color="auto" w:fill="FFFFFF"/>
        </w:rPr>
        <w:t>Ladeau</w:t>
      </w:r>
      <w:proofErr w:type="spellEnd"/>
      <w:r w:rsidRPr="00B8707D">
        <w:rPr>
          <w:rFonts w:ascii="Times New Roman" w:hAnsi="Times New Roman" w:cs="Times New Roman"/>
          <w:color w:val="222222"/>
          <w:sz w:val="24"/>
          <w:szCs w:val="24"/>
          <w:shd w:val="clear" w:color="auto" w:fill="FFFFFF"/>
        </w:rPr>
        <w:t xml:space="preserve">, S.L., McCarthy, H.R., Clark, J.S., Oren, R.A.M., </w:t>
      </w:r>
      <w:proofErr w:type="spellStart"/>
      <w:r w:rsidRPr="00B8707D">
        <w:rPr>
          <w:rFonts w:ascii="Times New Roman" w:hAnsi="Times New Roman" w:cs="Times New Roman"/>
          <w:color w:val="222222"/>
          <w:sz w:val="24"/>
          <w:szCs w:val="24"/>
          <w:shd w:val="clear" w:color="auto" w:fill="FFFFFF"/>
        </w:rPr>
        <w:t>Finzi</w:t>
      </w:r>
      <w:proofErr w:type="spellEnd"/>
      <w:r w:rsidRPr="00B8707D">
        <w:rPr>
          <w:rFonts w:ascii="Times New Roman" w:hAnsi="Times New Roman" w:cs="Times New Roman"/>
          <w:color w:val="222222"/>
          <w:sz w:val="24"/>
          <w:szCs w:val="24"/>
          <w:shd w:val="clear" w:color="auto" w:fill="FFFFFF"/>
        </w:rPr>
        <w:t>, A.C.</w:t>
      </w:r>
      <w:r w:rsidR="00072E8E">
        <w:rPr>
          <w:rFonts w:ascii="Times New Roman" w:hAnsi="Times New Roman" w:cs="Times New Roman"/>
          <w:color w:val="222222"/>
          <w:sz w:val="24"/>
          <w:szCs w:val="24"/>
          <w:shd w:val="clear" w:color="auto" w:fill="FFFFFF"/>
        </w:rPr>
        <w:t>,</w:t>
      </w:r>
      <w:r w:rsidRPr="00B8707D">
        <w:rPr>
          <w:rFonts w:ascii="Times New Roman" w:hAnsi="Times New Roman" w:cs="Times New Roman"/>
          <w:color w:val="222222"/>
          <w:sz w:val="24"/>
          <w:szCs w:val="24"/>
          <w:shd w:val="clear" w:color="auto" w:fill="FFFFFF"/>
        </w:rPr>
        <w:t xml:space="preserve"> </w:t>
      </w:r>
      <w:r w:rsidR="00072E8E">
        <w:rPr>
          <w:rFonts w:ascii="Times New Roman" w:hAnsi="Times New Roman" w:cs="Times New Roman"/>
          <w:color w:val="222222"/>
          <w:sz w:val="24"/>
          <w:szCs w:val="24"/>
          <w:shd w:val="clear" w:color="auto" w:fill="FFFFFF"/>
        </w:rPr>
        <w:t>&amp;</w:t>
      </w:r>
      <w:r w:rsidR="00072E8E" w:rsidRPr="00B8707D">
        <w:rPr>
          <w:rFonts w:ascii="Times New Roman" w:hAnsi="Times New Roman" w:cs="Times New Roman"/>
          <w:color w:val="222222"/>
          <w:sz w:val="24"/>
          <w:szCs w:val="24"/>
          <w:shd w:val="clear" w:color="auto" w:fill="FFFFFF"/>
        </w:rPr>
        <w:t xml:space="preserve"> </w:t>
      </w:r>
      <w:r w:rsidRPr="00B8707D">
        <w:rPr>
          <w:rFonts w:ascii="Times New Roman" w:hAnsi="Times New Roman" w:cs="Times New Roman"/>
          <w:color w:val="222222"/>
          <w:sz w:val="24"/>
          <w:szCs w:val="24"/>
          <w:shd w:val="clear" w:color="auto" w:fill="FFFFFF"/>
        </w:rPr>
        <w:t>Jackson, R.B.</w:t>
      </w:r>
      <w:r w:rsidR="00072E8E">
        <w:rPr>
          <w:rFonts w:ascii="Times New Roman" w:hAnsi="Times New Roman" w:cs="Times New Roman"/>
          <w:color w:val="222222"/>
          <w:sz w:val="24"/>
          <w:szCs w:val="24"/>
          <w:shd w:val="clear" w:color="auto" w:fill="FFFFFF"/>
        </w:rPr>
        <w:t xml:space="preserve"> (</w:t>
      </w:r>
      <w:r w:rsidRPr="00B8707D">
        <w:rPr>
          <w:rFonts w:ascii="Times New Roman" w:hAnsi="Times New Roman" w:cs="Times New Roman"/>
          <w:color w:val="222222"/>
          <w:sz w:val="24"/>
          <w:szCs w:val="24"/>
          <w:shd w:val="clear" w:color="auto" w:fill="FFFFFF"/>
        </w:rPr>
        <w:t>2010</w:t>
      </w:r>
      <w:r w:rsidR="00072E8E">
        <w:rPr>
          <w:rFonts w:ascii="Times New Roman" w:hAnsi="Times New Roman" w:cs="Times New Roman"/>
          <w:color w:val="222222"/>
          <w:sz w:val="24"/>
          <w:szCs w:val="24"/>
          <w:shd w:val="clear" w:color="auto" w:fill="FFFFFF"/>
        </w:rPr>
        <w:t>)</w:t>
      </w:r>
      <w:r w:rsidRPr="00B8707D">
        <w:rPr>
          <w:rFonts w:ascii="Times New Roman" w:hAnsi="Times New Roman" w:cs="Times New Roman"/>
          <w:color w:val="222222"/>
          <w:sz w:val="24"/>
          <w:szCs w:val="24"/>
          <w:shd w:val="clear" w:color="auto" w:fill="FFFFFF"/>
        </w:rPr>
        <w:t xml:space="preserve">. Greater seed production in elevated CO2 is not accompanied by reduced seed quality in Pinus </w:t>
      </w:r>
      <w:proofErr w:type="spellStart"/>
      <w:r w:rsidRPr="00B8707D">
        <w:rPr>
          <w:rFonts w:ascii="Times New Roman" w:hAnsi="Times New Roman" w:cs="Times New Roman"/>
          <w:color w:val="222222"/>
          <w:sz w:val="24"/>
          <w:szCs w:val="24"/>
          <w:shd w:val="clear" w:color="auto" w:fill="FFFFFF"/>
        </w:rPr>
        <w:t>taeda</w:t>
      </w:r>
      <w:proofErr w:type="spellEnd"/>
      <w:r w:rsidRPr="00B8707D">
        <w:rPr>
          <w:rFonts w:ascii="Times New Roman" w:hAnsi="Times New Roman" w:cs="Times New Roman"/>
          <w:color w:val="222222"/>
          <w:sz w:val="24"/>
          <w:szCs w:val="24"/>
          <w:shd w:val="clear" w:color="auto" w:fill="FFFFFF"/>
        </w:rPr>
        <w:t xml:space="preserve"> L. </w:t>
      </w:r>
      <w:r w:rsidRPr="00BE38E8">
        <w:rPr>
          <w:rFonts w:ascii="Times New Roman" w:hAnsi="Times New Roman" w:cs="Times New Roman"/>
          <w:i/>
          <w:iCs/>
          <w:color w:val="222222"/>
          <w:sz w:val="24"/>
          <w:szCs w:val="24"/>
          <w:shd w:val="clear" w:color="auto" w:fill="FFFFFF"/>
        </w:rPr>
        <w:t>Global Change Biology</w:t>
      </w:r>
      <w:r w:rsidRPr="00B8707D">
        <w:rPr>
          <w:rFonts w:ascii="Times New Roman" w:hAnsi="Times New Roman" w:cs="Times New Roman"/>
          <w:color w:val="222222"/>
          <w:sz w:val="24"/>
          <w:szCs w:val="24"/>
          <w:shd w:val="clear" w:color="auto" w:fill="FFFFFF"/>
        </w:rPr>
        <w:t>, 16(3), 1046-1056.</w:t>
      </w:r>
    </w:p>
    <w:p w14:paraId="37D4C15B" w14:textId="70C66A48" w:rsidR="00394E95" w:rsidRDefault="00394E95"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394E95">
        <w:rPr>
          <w:rFonts w:ascii="Times New Roman" w:hAnsi="Times New Roman" w:cs="Times New Roman"/>
          <w:color w:val="222222"/>
          <w:sz w:val="24"/>
          <w:szCs w:val="24"/>
          <w:shd w:val="clear" w:color="auto" w:fill="FFFFFF"/>
        </w:rPr>
        <w:t xml:space="preserve">Wichmann, M.C., Alexander, M.J., </w:t>
      </w:r>
      <w:proofErr w:type="spellStart"/>
      <w:r w:rsidRPr="00394E95">
        <w:rPr>
          <w:rFonts w:ascii="Times New Roman" w:hAnsi="Times New Roman" w:cs="Times New Roman"/>
          <w:color w:val="222222"/>
          <w:sz w:val="24"/>
          <w:szCs w:val="24"/>
          <w:shd w:val="clear" w:color="auto" w:fill="FFFFFF"/>
        </w:rPr>
        <w:t>Soons</w:t>
      </w:r>
      <w:proofErr w:type="spellEnd"/>
      <w:r w:rsidRPr="00394E95">
        <w:rPr>
          <w:rFonts w:ascii="Times New Roman" w:hAnsi="Times New Roman" w:cs="Times New Roman"/>
          <w:color w:val="222222"/>
          <w:sz w:val="24"/>
          <w:szCs w:val="24"/>
          <w:shd w:val="clear" w:color="auto" w:fill="FFFFFF"/>
        </w:rPr>
        <w:t xml:space="preserve">, M.B., Galsworthy, S., Dunne, L., Gould, R., Fairfax, C., </w:t>
      </w:r>
      <w:proofErr w:type="spellStart"/>
      <w:r w:rsidRPr="00394E95">
        <w:rPr>
          <w:rFonts w:ascii="Times New Roman" w:hAnsi="Times New Roman" w:cs="Times New Roman"/>
          <w:color w:val="222222"/>
          <w:sz w:val="24"/>
          <w:szCs w:val="24"/>
          <w:shd w:val="clear" w:color="auto" w:fill="FFFFFF"/>
        </w:rPr>
        <w:t>Niggemann</w:t>
      </w:r>
      <w:proofErr w:type="spellEnd"/>
      <w:r w:rsidRPr="00394E95">
        <w:rPr>
          <w:rFonts w:ascii="Times New Roman" w:hAnsi="Times New Roman" w:cs="Times New Roman"/>
          <w:color w:val="222222"/>
          <w:sz w:val="24"/>
          <w:szCs w:val="24"/>
          <w:shd w:val="clear" w:color="auto" w:fill="FFFFFF"/>
        </w:rPr>
        <w:t>, M., Hails, R.S.</w:t>
      </w:r>
      <w:r w:rsidR="00072E8E">
        <w:rPr>
          <w:rFonts w:ascii="Times New Roman" w:hAnsi="Times New Roman" w:cs="Times New Roman"/>
          <w:color w:val="222222"/>
          <w:sz w:val="24"/>
          <w:szCs w:val="24"/>
          <w:shd w:val="clear" w:color="auto" w:fill="FFFFFF"/>
        </w:rPr>
        <w:t>,</w:t>
      </w:r>
      <w:r w:rsidRPr="00394E95">
        <w:rPr>
          <w:rFonts w:ascii="Times New Roman" w:hAnsi="Times New Roman" w:cs="Times New Roman"/>
          <w:color w:val="222222"/>
          <w:sz w:val="24"/>
          <w:szCs w:val="24"/>
          <w:shd w:val="clear" w:color="auto" w:fill="FFFFFF"/>
        </w:rPr>
        <w:t xml:space="preserve"> </w:t>
      </w:r>
      <w:r w:rsidR="00072E8E">
        <w:rPr>
          <w:rFonts w:ascii="Times New Roman" w:hAnsi="Times New Roman" w:cs="Times New Roman"/>
          <w:color w:val="222222"/>
          <w:sz w:val="24"/>
          <w:szCs w:val="24"/>
          <w:shd w:val="clear" w:color="auto" w:fill="FFFFFF"/>
        </w:rPr>
        <w:t>&amp;</w:t>
      </w:r>
      <w:r w:rsidR="00072E8E" w:rsidRPr="00394E95">
        <w:rPr>
          <w:rFonts w:ascii="Times New Roman" w:hAnsi="Times New Roman" w:cs="Times New Roman"/>
          <w:color w:val="222222"/>
          <w:sz w:val="24"/>
          <w:szCs w:val="24"/>
          <w:shd w:val="clear" w:color="auto" w:fill="FFFFFF"/>
        </w:rPr>
        <w:t xml:space="preserve"> </w:t>
      </w:r>
      <w:r w:rsidRPr="00394E95">
        <w:rPr>
          <w:rFonts w:ascii="Times New Roman" w:hAnsi="Times New Roman" w:cs="Times New Roman"/>
          <w:color w:val="222222"/>
          <w:sz w:val="24"/>
          <w:szCs w:val="24"/>
          <w:shd w:val="clear" w:color="auto" w:fill="FFFFFF"/>
        </w:rPr>
        <w:t>Bullock, J.M.</w:t>
      </w:r>
      <w:r w:rsidR="00072E8E">
        <w:rPr>
          <w:rFonts w:ascii="Times New Roman" w:hAnsi="Times New Roman" w:cs="Times New Roman"/>
          <w:color w:val="222222"/>
          <w:sz w:val="24"/>
          <w:szCs w:val="24"/>
          <w:shd w:val="clear" w:color="auto" w:fill="FFFFFF"/>
        </w:rPr>
        <w:t xml:space="preserve"> (</w:t>
      </w:r>
      <w:r w:rsidRPr="00394E95">
        <w:rPr>
          <w:rFonts w:ascii="Times New Roman" w:hAnsi="Times New Roman" w:cs="Times New Roman"/>
          <w:color w:val="222222"/>
          <w:sz w:val="24"/>
          <w:szCs w:val="24"/>
          <w:shd w:val="clear" w:color="auto" w:fill="FFFFFF"/>
        </w:rPr>
        <w:t>2009</w:t>
      </w:r>
      <w:r w:rsidR="00072E8E">
        <w:rPr>
          <w:rFonts w:ascii="Times New Roman" w:hAnsi="Times New Roman" w:cs="Times New Roman"/>
          <w:color w:val="222222"/>
          <w:sz w:val="24"/>
          <w:szCs w:val="24"/>
          <w:shd w:val="clear" w:color="auto" w:fill="FFFFFF"/>
        </w:rPr>
        <w:t>)</w:t>
      </w:r>
      <w:r w:rsidRPr="00394E95">
        <w:rPr>
          <w:rFonts w:ascii="Times New Roman" w:hAnsi="Times New Roman" w:cs="Times New Roman"/>
          <w:color w:val="222222"/>
          <w:sz w:val="24"/>
          <w:szCs w:val="24"/>
          <w:shd w:val="clear" w:color="auto" w:fill="FFFFFF"/>
        </w:rPr>
        <w:t xml:space="preserve">. Human-mediated dispersal of seeds over long distances. </w:t>
      </w:r>
      <w:r w:rsidRPr="00BE38E8">
        <w:rPr>
          <w:rFonts w:ascii="Times New Roman" w:hAnsi="Times New Roman" w:cs="Times New Roman"/>
          <w:i/>
          <w:iCs/>
          <w:color w:val="222222"/>
          <w:sz w:val="24"/>
          <w:szCs w:val="24"/>
          <w:shd w:val="clear" w:color="auto" w:fill="FFFFFF"/>
        </w:rPr>
        <w:t>Proceedings of the Royal Society B: Biological Sciences</w:t>
      </w:r>
      <w:r w:rsidRPr="00394E95">
        <w:rPr>
          <w:rFonts w:ascii="Times New Roman" w:hAnsi="Times New Roman" w:cs="Times New Roman"/>
          <w:color w:val="222222"/>
          <w:sz w:val="24"/>
          <w:szCs w:val="24"/>
          <w:shd w:val="clear" w:color="auto" w:fill="FFFFFF"/>
        </w:rPr>
        <w:t>, 276(1656), 523-532.</w:t>
      </w:r>
    </w:p>
    <w:p w14:paraId="702A28CB" w14:textId="7C142ECE" w:rsidR="00204FAB" w:rsidRDefault="00204FAB"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BE38E8">
        <w:rPr>
          <w:rFonts w:ascii="Times New Roman" w:hAnsi="Times New Roman" w:cs="Times New Roman"/>
          <w:color w:val="222222"/>
          <w:sz w:val="24"/>
          <w:szCs w:val="24"/>
          <w:shd w:val="clear" w:color="auto" w:fill="FFFFFF"/>
        </w:rPr>
        <w:lastRenderedPageBreak/>
        <w:t>Wilson, C.E., Castro, K.L., Thurston, G.B.</w:t>
      </w:r>
      <w:r w:rsidR="00072E8E" w:rsidRPr="00BE38E8">
        <w:rPr>
          <w:rFonts w:ascii="Times New Roman" w:hAnsi="Times New Roman" w:cs="Times New Roman"/>
          <w:color w:val="222222"/>
          <w:sz w:val="24"/>
          <w:szCs w:val="24"/>
          <w:shd w:val="clear" w:color="auto" w:fill="FFFFFF"/>
        </w:rPr>
        <w:t>,</w:t>
      </w:r>
      <w:r w:rsidRPr="00BE38E8">
        <w:rPr>
          <w:rFonts w:ascii="Times New Roman" w:hAnsi="Times New Roman" w:cs="Times New Roman"/>
          <w:color w:val="222222"/>
          <w:sz w:val="24"/>
          <w:szCs w:val="24"/>
          <w:shd w:val="clear" w:color="auto" w:fill="FFFFFF"/>
        </w:rPr>
        <w:t xml:space="preserve"> </w:t>
      </w:r>
      <w:r w:rsidR="00072E8E" w:rsidRPr="00BE38E8">
        <w:rPr>
          <w:rFonts w:ascii="Times New Roman" w:hAnsi="Times New Roman" w:cs="Times New Roman"/>
          <w:color w:val="222222"/>
          <w:sz w:val="24"/>
          <w:szCs w:val="24"/>
          <w:shd w:val="clear" w:color="auto" w:fill="FFFFFF"/>
        </w:rPr>
        <w:t xml:space="preserve">&amp; </w:t>
      </w:r>
      <w:proofErr w:type="spellStart"/>
      <w:r w:rsidRPr="00BE38E8">
        <w:rPr>
          <w:rFonts w:ascii="Times New Roman" w:hAnsi="Times New Roman" w:cs="Times New Roman"/>
          <w:color w:val="222222"/>
          <w:sz w:val="24"/>
          <w:szCs w:val="24"/>
          <w:shd w:val="clear" w:color="auto" w:fill="FFFFFF"/>
        </w:rPr>
        <w:t>Sissons</w:t>
      </w:r>
      <w:proofErr w:type="spellEnd"/>
      <w:r w:rsidRPr="00BE38E8">
        <w:rPr>
          <w:rFonts w:ascii="Times New Roman" w:hAnsi="Times New Roman" w:cs="Times New Roman"/>
          <w:color w:val="222222"/>
          <w:sz w:val="24"/>
          <w:szCs w:val="24"/>
          <w:shd w:val="clear" w:color="auto" w:fill="FFFFFF"/>
        </w:rPr>
        <w:t xml:space="preserve">, A. </w:t>
      </w:r>
      <w:r w:rsidR="00072E8E" w:rsidRPr="00BE38E8">
        <w:rPr>
          <w:rFonts w:ascii="Times New Roman" w:hAnsi="Times New Roman" w:cs="Times New Roman"/>
          <w:color w:val="222222"/>
          <w:sz w:val="24"/>
          <w:szCs w:val="24"/>
          <w:shd w:val="clear" w:color="auto" w:fill="FFFFFF"/>
        </w:rPr>
        <w:t>(</w:t>
      </w:r>
      <w:r w:rsidRPr="00BE38E8">
        <w:rPr>
          <w:rFonts w:ascii="Times New Roman" w:hAnsi="Times New Roman" w:cs="Times New Roman"/>
          <w:color w:val="222222"/>
          <w:sz w:val="24"/>
          <w:szCs w:val="24"/>
          <w:shd w:val="clear" w:color="auto" w:fill="FFFFFF"/>
        </w:rPr>
        <w:t>2016</w:t>
      </w:r>
      <w:r w:rsidR="00072E8E" w:rsidRPr="00BE38E8">
        <w:rPr>
          <w:rFonts w:ascii="Times New Roman" w:hAnsi="Times New Roman" w:cs="Times New Roman"/>
          <w:color w:val="222222"/>
          <w:sz w:val="24"/>
          <w:szCs w:val="24"/>
          <w:shd w:val="clear" w:color="auto" w:fill="FFFFFF"/>
        </w:rPr>
        <w:t>)</w:t>
      </w:r>
      <w:r w:rsidRPr="00BE38E8">
        <w:rPr>
          <w:rFonts w:ascii="Times New Roman" w:hAnsi="Times New Roman" w:cs="Times New Roman"/>
          <w:color w:val="222222"/>
          <w:sz w:val="24"/>
          <w:szCs w:val="24"/>
          <w:shd w:val="clear" w:color="auto" w:fill="FFFFFF"/>
        </w:rPr>
        <w:t xml:space="preserve">. Pathway risk analysis of weed seeds in imported grain: A Canadian perspective. </w:t>
      </w:r>
      <w:proofErr w:type="spellStart"/>
      <w:r w:rsidRPr="00BE38E8">
        <w:rPr>
          <w:rFonts w:ascii="Times New Roman" w:hAnsi="Times New Roman" w:cs="Times New Roman"/>
          <w:i/>
          <w:iCs/>
          <w:color w:val="222222"/>
          <w:sz w:val="24"/>
          <w:szCs w:val="24"/>
          <w:shd w:val="clear" w:color="auto" w:fill="FFFFFF"/>
        </w:rPr>
        <w:t>NeoBiota</w:t>
      </w:r>
      <w:proofErr w:type="spellEnd"/>
      <w:r w:rsidRPr="00BE38E8">
        <w:rPr>
          <w:rFonts w:ascii="Times New Roman" w:hAnsi="Times New Roman" w:cs="Times New Roman"/>
          <w:color w:val="222222"/>
          <w:sz w:val="24"/>
          <w:szCs w:val="24"/>
          <w:shd w:val="clear" w:color="auto" w:fill="FFFFFF"/>
        </w:rPr>
        <w:t>, 30, 49</w:t>
      </w:r>
      <w:r w:rsidR="00A94658" w:rsidRPr="00BE38E8">
        <w:rPr>
          <w:rFonts w:ascii="Times New Roman" w:hAnsi="Times New Roman" w:cs="Times New Roman"/>
          <w:color w:val="222222"/>
          <w:sz w:val="24"/>
          <w:szCs w:val="24"/>
          <w:shd w:val="clear" w:color="auto" w:fill="FFFFFF"/>
        </w:rPr>
        <w:t>-74</w:t>
      </w:r>
      <w:r w:rsidRPr="00BE38E8">
        <w:rPr>
          <w:rFonts w:ascii="Times New Roman" w:hAnsi="Times New Roman" w:cs="Times New Roman"/>
          <w:color w:val="222222"/>
          <w:sz w:val="24"/>
          <w:szCs w:val="24"/>
          <w:shd w:val="clear" w:color="auto" w:fill="FFFFFF"/>
        </w:rPr>
        <w:t>.</w:t>
      </w:r>
    </w:p>
    <w:p w14:paraId="4B901E04" w14:textId="49737FCA" w:rsidR="005545D4" w:rsidRDefault="005545D4"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5545D4">
        <w:rPr>
          <w:rFonts w:ascii="Times New Roman" w:hAnsi="Times New Roman" w:cs="Times New Roman"/>
          <w:color w:val="222222"/>
          <w:sz w:val="24"/>
          <w:szCs w:val="24"/>
          <w:shd w:val="clear" w:color="auto" w:fill="FFFFFF"/>
        </w:rPr>
        <w:t>Xiao, Z., Wang, Y., Harris, M.</w:t>
      </w:r>
      <w:r w:rsidR="00072E8E">
        <w:rPr>
          <w:rFonts w:ascii="Times New Roman" w:hAnsi="Times New Roman" w:cs="Times New Roman"/>
          <w:color w:val="222222"/>
          <w:sz w:val="24"/>
          <w:szCs w:val="24"/>
          <w:shd w:val="clear" w:color="auto" w:fill="FFFFFF"/>
        </w:rPr>
        <w:t>,</w:t>
      </w:r>
      <w:r w:rsidRPr="005545D4">
        <w:rPr>
          <w:rFonts w:ascii="Times New Roman" w:hAnsi="Times New Roman" w:cs="Times New Roman"/>
          <w:color w:val="222222"/>
          <w:sz w:val="24"/>
          <w:szCs w:val="24"/>
          <w:shd w:val="clear" w:color="auto" w:fill="FFFFFF"/>
        </w:rPr>
        <w:t xml:space="preserve"> </w:t>
      </w:r>
      <w:r w:rsidR="00072E8E">
        <w:rPr>
          <w:rFonts w:ascii="Times New Roman" w:hAnsi="Times New Roman" w:cs="Times New Roman"/>
          <w:color w:val="222222"/>
          <w:sz w:val="24"/>
          <w:szCs w:val="24"/>
          <w:shd w:val="clear" w:color="auto" w:fill="FFFFFF"/>
        </w:rPr>
        <w:t>&amp;</w:t>
      </w:r>
      <w:r w:rsidR="00072E8E" w:rsidRPr="005545D4">
        <w:rPr>
          <w:rFonts w:ascii="Times New Roman" w:hAnsi="Times New Roman" w:cs="Times New Roman"/>
          <w:color w:val="222222"/>
          <w:sz w:val="24"/>
          <w:szCs w:val="24"/>
          <w:shd w:val="clear" w:color="auto" w:fill="FFFFFF"/>
        </w:rPr>
        <w:t xml:space="preserve"> </w:t>
      </w:r>
      <w:r w:rsidRPr="005545D4">
        <w:rPr>
          <w:rFonts w:ascii="Times New Roman" w:hAnsi="Times New Roman" w:cs="Times New Roman"/>
          <w:color w:val="222222"/>
          <w:sz w:val="24"/>
          <w:szCs w:val="24"/>
          <w:shd w:val="clear" w:color="auto" w:fill="FFFFFF"/>
        </w:rPr>
        <w:t xml:space="preserve">Zhang, Z. </w:t>
      </w:r>
      <w:r w:rsidR="00072E8E">
        <w:rPr>
          <w:rFonts w:ascii="Times New Roman" w:hAnsi="Times New Roman" w:cs="Times New Roman"/>
          <w:color w:val="222222"/>
          <w:sz w:val="24"/>
          <w:szCs w:val="24"/>
          <w:shd w:val="clear" w:color="auto" w:fill="FFFFFF"/>
        </w:rPr>
        <w:t>(</w:t>
      </w:r>
      <w:r w:rsidRPr="005545D4">
        <w:rPr>
          <w:rFonts w:ascii="Times New Roman" w:hAnsi="Times New Roman" w:cs="Times New Roman"/>
          <w:color w:val="222222"/>
          <w:sz w:val="24"/>
          <w:szCs w:val="24"/>
          <w:shd w:val="clear" w:color="auto" w:fill="FFFFFF"/>
        </w:rPr>
        <w:t>2006</w:t>
      </w:r>
      <w:r w:rsidR="00072E8E">
        <w:rPr>
          <w:rFonts w:ascii="Times New Roman" w:hAnsi="Times New Roman" w:cs="Times New Roman"/>
          <w:color w:val="222222"/>
          <w:sz w:val="24"/>
          <w:szCs w:val="24"/>
          <w:shd w:val="clear" w:color="auto" w:fill="FFFFFF"/>
        </w:rPr>
        <w:t>)</w:t>
      </w:r>
      <w:r w:rsidRPr="005545D4">
        <w:rPr>
          <w:rFonts w:ascii="Times New Roman" w:hAnsi="Times New Roman" w:cs="Times New Roman"/>
          <w:color w:val="222222"/>
          <w:sz w:val="24"/>
          <w:szCs w:val="24"/>
          <w:shd w:val="clear" w:color="auto" w:fill="FFFFFF"/>
        </w:rPr>
        <w:t xml:space="preserve">. Spatial and temporal variation of seed predation and removal of sympatric large-seeded species in relation to innate seed traits in a subtropical forest, Southwest China. </w:t>
      </w:r>
      <w:r w:rsidRPr="00BE38E8">
        <w:rPr>
          <w:rFonts w:ascii="Times New Roman" w:hAnsi="Times New Roman" w:cs="Times New Roman"/>
          <w:i/>
          <w:iCs/>
          <w:color w:val="222222"/>
          <w:sz w:val="24"/>
          <w:szCs w:val="24"/>
          <w:shd w:val="clear" w:color="auto" w:fill="FFFFFF"/>
        </w:rPr>
        <w:t>Forest Ecology and Management</w:t>
      </w:r>
      <w:r w:rsidRPr="005545D4">
        <w:rPr>
          <w:rFonts w:ascii="Times New Roman" w:hAnsi="Times New Roman" w:cs="Times New Roman"/>
          <w:color w:val="222222"/>
          <w:sz w:val="24"/>
          <w:szCs w:val="24"/>
          <w:shd w:val="clear" w:color="auto" w:fill="FFFFFF"/>
        </w:rPr>
        <w:t>, 222(1-3), 46-54.</w:t>
      </w:r>
    </w:p>
    <w:p w14:paraId="5E85F5B7" w14:textId="43146B4C" w:rsidR="00520BB0" w:rsidRDefault="00B705D6">
      <w:pPr>
        <w:spacing w:after="120" w:line="240" w:lineRule="auto"/>
        <w:ind w:left="284" w:hanging="284"/>
        <w:jc w:val="both"/>
        <w:rPr>
          <w:rFonts w:ascii="Times New Roman" w:hAnsi="Times New Roman" w:cs="Times New Roman"/>
          <w:color w:val="222222"/>
          <w:sz w:val="24"/>
          <w:szCs w:val="24"/>
          <w:shd w:val="clear" w:color="auto" w:fill="FFFFFF"/>
        </w:rPr>
      </w:pPr>
      <w:r w:rsidRPr="008E002A">
        <w:rPr>
          <w:rFonts w:ascii="Times New Roman" w:hAnsi="Times New Roman" w:cs="Times New Roman"/>
          <w:color w:val="222222"/>
          <w:sz w:val="24"/>
          <w:szCs w:val="24"/>
          <w:shd w:val="clear" w:color="auto" w:fill="FFFFFF"/>
        </w:rPr>
        <w:t xml:space="preserve">Zhang, R., </w:t>
      </w:r>
      <w:proofErr w:type="spellStart"/>
      <w:r w:rsidRPr="008E002A">
        <w:rPr>
          <w:rFonts w:ascii="Times New Roman" w:hAnsi="Times New Roman" w:cs="Times New Roman"/>
          <w:color w:val="222222"/>
          <w:sz w:val="24"/>
          <w:szCs w:val="24"/>
          <w:shd w:val="clear" w:color="auto" w:fill="FFFFFF"/>
        </w:rPr>
        <w:t>Jongejans</w:t>
      </w:r>
      <w:proofErr w:type="spellEnd"/>
      <w:r w:rsidRPr="008E002A">
        <w:rPr>
          <w:rFonts w:ascii="Times New Roman" w:hAnsi="Times New Roman" w:cs="Times New Roman"/>
          <w:color w:val="222222"/>
          <w:sz w:val="24"/>
          <w:szCs w:val="24"/>
          <w:shd w:val="clear" w:color="auto" w:fill="FFFFFF"/>
        </w:rPr>
        <w:t xml:space="preserve">, E., &amp; Shea, K. (2011). Warming increases the spread of an invasive thistle. </w:t>
      </w:r>
      <w:proofErr w:type="spellStart"/>
      <w:r w:rsidRPr="00BE38E8">
        <w:rPr>
          <w:rFonts w:ascii="Times New Roman" w:hAnsi="Times New Roman" w:cs="Times New Roman"/>
          <w:i/>
          <w:iCs/>
          <w:color w:val="222222"/>
          <w:sz w:val="24"/>
          <w:szCs w:val="24"/>
          <w:shd w:val="clear" w:color="auto" w:fill="FFFFFF"/>
        </w:rPr>
        <w:t>PLoS</w:t>
      </w:r>
      <w:proofErr w:type="spellEnd"/>
      <w:r w:rsidRPr="008E002A">
        <w:rPr>
          <w:rFonts w:ascii="Times New Roman" w:hAnsi="Times New Roman" w:cs="Times New Roman"/>
          <w:color w:val="222222"/>
          <w:sz w:val="24"/>
          <w:szCs w:val="24"/>
          <w:shd w:val="clear" w:color="auto" w:fill="FFFFFF"/>
        </w:rPr>
        <w:t xml:space="preserve"> </w:t>
      </w:r>
      <w:r w:rsidRPr="00BE38E8">
        <w:rPr>
          <w:rFonts w:ascii="Times New Roman" w:hAnsi="Times New Roman" w:cs="Times New Roman"/>
          <w:i/>
          <w:iCs/>
          <w:color w:val="222222"/>
          <w:sz w:val="24"/>
          <w:szCs w:val="24"/>
          <w:shd w:val="clear" w:color="auto" w:fill="FFFFFF"/>
        </w:rPr>
        <w:t>One</w:t>
      </w:r>
      <w:r w:rsidRPr="008E002A">
        <w:rPr>
          <w:rFonts w:ascii="Times New Roman" w:hAnsi="Times New Roman" w:cs="Times New Roman"/>
          <w:color w:val="222222"/>
          <w:sz w:val="24"/>
          <w:szCs w:val="24"/>
          <w:shd w:val="clear" w:color="auto" w:fill="FFFFFF"/>
        </w:rPr>
        <w:t>, 6(6), e21725.</w:t>
      </w:r>
    </w:p>
    <w:p w14:paraId="41A78A19" w14:textId="77777777" w:rsidR="00520BB0" w:rsidRDefault="00520BB0">
      <w:pPr>
        <w:rPr>
          <w:rFonts w:ascii="Times New Roman" w:hAnsi="Times New Roman" w:cs="Times New Roman"/>
          <w:color w:val="222222"/>
          <w:sz w:val="24"/>
          <w:szCs w:val="24"/>
          <w:shd w:val="clear" w:color="auto" w:fill="FFFFFF"/>
        </w:rPr>
      </w:pPr>
      <w:r>
        <w:rPr>
          <w:rFonts w:ascii="Times New Roman" w:hAnsi="Times New Roman" w:cs="Times New Roman"/>
          <w:color w:val="222222"/>
          <w:sz w:val="24"/>
          <w:szCs w:val="24"/>
          <w:shd w:val="clear" w:color="auto" w:fill="FFFFFF"/>
        </w:rPr>
        <w:br w:type="page"/>
      </w:r>
    </w:p>
    <w:p w14:paraId="26311090" w14:textId="012A49E4" w:rsidR="00B705D6" w:rsidRPr="00520BB0" w:rsidRDefault="00520BB0" w:rsidP="00520BB0">
      <w:pPr>
        <w:spacing w:after="120" w:line="240" w:lineRule="auto"/>
        <w:jc w:val="both"/>
        <w:rPr>
          <w:rFonts w:ascii="Times New Roman" w:hAnsi="Times New Roman" w:cs="Times New Roman"/>
          <w:color w:val="222222"/>
          <w:sz w:val="24"/>
          <w:szCs w:val="24"/>
          <w:shd w:val="clear" w:color="auto" w:fill="FFFFFF"/>
        </w:rPr>
      </w:pPr>
      <w:r>
        <w:rPr>
          <w:rFonts w:ascii="Times New Roman" w:hAnsi="Times New Roman" w:cs="Times New Roman"/>
          <w:b/>
          <w:bCs/>
          <w:sz w:val="24"/>
          <w:szCs w:val="24"/>
        </w:rPr>
        <w:lastRenderedPageBreak/>
        <w:t>Table</w:t>
      </w:r>
      <w:r w:rsidRPr="008E002A">
        <w:rPr>
          <w:rFonts w:ascii="Times New Roman" w:hAnsi="Times New Roman" w:cs="Times New Roman"/>
          <w:b/>
          <w:bCs/>
          <w:sz w:val="24"/>
          <w:szCs w:val="24"/>
        </w:rPr>
        <w:t xml:space="preserve"> 1.</w:t>
      </w:r>
      <w:r>
        <w:rPr>
          <w:rFonts w:ascii="Times New Roman" w:hAnsi="Times New Roman" w:cs="Times New Roman"/>
          <w:b/>
          <w:bCs/>
          <w:sz w:val="24"/>
          <w:szCs w:val="24"/>
        </w:rPr>
        <w:t xml:space="preserve"> </w:t>
      </w:r>
      <w:r>
        <w:rPr>
          <w:rFonts w:ascii="Times New Roman" w:hAnsi="Times New Roman" w:cs="Times New Roman"/>
          <w:sz w:val="24"/>
          <w:szCs w:val="24"/>
        </w:rPr>
        <w:t>Estimates (</w:t>
      </w:r>
      <m:oMath>
        <m:r>
          <w:rPr>
            <w:rFonts w:ascii="Cambria Math" w:hAnsi="Cambria Math" w:cs="Times New Roman"/>
            <w:sz w:val="24"/>
            <w:szCs w:val="24"/>
          </w:rPr>
          <m:t>±</m:t>
        </m:r>
      </m:oMath>
      <w:r>
        <w:rPr>
          <w:rFonts w:ascii="Times New Roman" w:eastAsiaTheme="minorEastAsia" w:hAnsi="Times New Roman" w:cs="Times New Roman"/>
          <w:sz w:val="24"/>
          <w:szCs w:val="24"/>
        </w:rPr>
        <w:t xml:space="preserve">1 standard error), </w:t>
      </w:r>
      <m:oMath>
        <m:r>
          <w:rPr>
            <w:rFonts w:ascii="Cambria Math" w:eastAsiaTheme="minorEastAsia" w:hAnsi="Cambria Math" w:cs="Times New Roman"/>
            <w:sz w:val="24"/>
            <w:szCs w:val="24"/>
          </w:rPr>
          <m:t>z</m:t>
        </m:r>
      </m:oMath>
      <w:r>
        <w:rPr>
          <w:rFonts w:ascii="Times New Roman" w:eastAsiaTheme="minorEastAsia" w:hAnsi="Times New Roman" w:cs="Times New Roman"/>
          <w:sz w:val="24"/>
          <w:szCs w:val="24"/>
        </w:rPr>
        <w:t xml:space="preserve">-scores, and </w:t>
      </w:r>
      <m:oMath>
        <m:r>
          <w:rPr>
            <w:rFonts w:ascii="Cambria Math" w:eastAsiaTheme="minorEastAsia" w:hAnsi="Cambria Math" w:cs="Times New Roman"/>
            <w:sz w:val="24"/>
            <w:szCs w:val="24"/>
          </w:rPr>
          <m:t>p</m:t>
        </m:r>
      </m:oMath>
      <w:r>
        <w:rPr>
          <w:rFonts w:ascii="Times New Roman" w:eastAsiaTheme="minorEastAsia" w:hAnsi="Times New Roman" w:cs="Times New Roman"/>
          <w:sz w:val="24"/>
          <w:szCs w:val="24"/>
        </w:rPr>
        <w:t>-values for the coefficient</w:t>
      </w:r>
      <w:r w:rsidR="008A5B33">
        <w:rPr>
          <w:rFonts w:ascii="Times New Roman" w:eastAsiaTheme="minorEastAsia" w:hAnsi="Times New Roman" w:cs="Times New Roman"/>
          <w:sz w:val="24"/>
          <w:szCs w:val="24"/>
        </w:rPr>
        <w:t xml:space="preserve">s </w:t>
      </w:r>
      <w:r w:rsidR="00C25B53">
        <w:rPr>
          <w:rFonts w:ascii="Times New Roman" w:eastAsiaTheme="minorEastAsia" w:hAnsi="Times New Roman" w:cs="Times New Roman"/>
          <w:sz w:val="24"/>
          <w:szCs w:val="24"/>
        </w:rPr>
        <w:t>of</w:t>
      </w:r>
      <w:r>
        <w:rPr>
          <w:rFonts w:ascii="Times New Roman" w:eastAsiaTheme="minorEastAsia" w:hAnsi="Times New Roman" w:cs="Times New Roman"/>
          <w:sz w:val="24"/>
          <w:szCs w:val="24"/>
        </w:rPr>
        <w:t xml:space="preserve"> the mixed-effects GLM</w:t>
      </w:r>
      <w:r w:rsidR="005E17EF">
        <w:rPr>
          <w:rFonts w:ascii="Times New Roman" w:eastAsiaTheme="minorEastAsia" w:hAnsi="Times New Roman" w:cs="Times New Roman"/>
          <w:sz w:val="24"/>
          <w:szCs w:val="24"/>
        </w:rPr>
        <w:t xml:space="preserve"> with logit link</w:t>
      </w:r>
      <w:r>
        <w:rPr>
          <w:rFonts w:ascii="Times New Roman" w:eastAsiaTheme="minorEastAsia" w:hAnsi="Times New Roman" w:cs="Times New Roman"/>
          <w:sz w:val="24"/>
          <w:szCs w:val="24"/>
        </w:rPr>
        <w:t xml:space="preserve"> fit to the </w:t>
      </w:r>
      <w:r w:rsidR="005E17EF">
        <w:rPr>
          <w:rFonts w:ascii="Times New Roman" w:eastAsiaTheme="minorEastAsia" w:hAnsi="Times New Roman" w:cs="Times New Roman"/>
          <w:sz w:val="24"/>
          <w:szCs w:val="24"/>
        </w:rPr>
        <w:t>proportion of seeds removed</w:t>
      </w:r>
      <w:r>
        <w:rPr>
          <w:rFonts w:ascii="Times New Roman" w:eastAsiaTheme="minorEastAsia" w:hAnsi="Times New Roman" w:cs="Times New Roman"/>
          <w:sz w:val="24"/>
          <w:szCs w:val="24"/>
        </w:rPr>
        <w:t xml:space="preserve"> at 6, 12, 24, and 48 hours. The intercept (baseline) represents </w:t>
      </w:r>
      <w:r>
        <w:rPr>
          <w:rFonts w:ascii="Times New Roman" w:eastAsiaTheme="minorEastAsia" w:hAnsi="Times New Roman" w:cs="Times New Roman"/>
          <w:i/>
          <w:iCs/>
          <w:sz w:val="24"/>
          <w:szCs w:val="24"/>
        </w:rPr>
        <w:t xml:space="preserve">C. </w:t>
      </w:r>
      <w:proofErr w:type="spellStart"/>
      <w:r>
        <w:rPr>
          <w:rFonts w:ascii="Times New Roman" w:eastAsiaTheme="minorEastAsia" w:hAnsi="Times New Roman" w:cs="Times New Roman"/>
          <w:i/>
          <w:iCs/>
          <w:sz w:val="24"/>
          <w:szCs w:val="24"/>
        </w:rPr>
        <w:t>acanthoides</w:t>
      </w:r>
      <w:proofErr w:type="spellEnd"/>
      <w:r>
        <w:rPr>
          <w:rFonts w:ascii="Times New Roman" w:eastAsiaTheme="minorEastAsia" w:hAnsi="Times New Roman" w:cs="Times New Roman"/>
          <w:sz w:val="24"/>
          <w:szCs w:val="24"/>
        </w:rPr>
        <w:t xml:space="preserve"> seeds from </w:t>
      </w:r>
      <w:proofErr w:type="spellStart"/>
      <w:r>
        <w:rPr>
          <w:rFonts w:ascii="Times New Roman" w:eastAsiaTheme="minorEastAsia" w:hAnsi="Times New Roman" w:cs="Times New Roman"/>
          <w:sz w:val="24"/>
          <w:szCs w:val="24"/>
        </w:rPr>
        <w:t>unwarmed</w:t>
      </w:r>
      <w:proofErr w:type="spellEnd"/>
      <w:r>
        <w:rPr>
          <w:rFonts w:ascii="Times New Roman" w:eastAsiaTheme="minorEastAsia" w:hAnsi="Times New Roman" w:cs="Times New Roman"/>
          <w:sz w:val="24"/>
          <w:szCs w:val="24"/>
        </w:rPr>
        <w:t xml:space="preserve"> maternal plants and without </w:t>
      </w:r>
      <w:proofErr w:type="spellStart"/>
      <w:r>
        <w:rPr>
          <w:rFonts w:ascii="Times New Roman" w:eastAsiaTheme="minorEastAsia" w:hAnsi="Times New Roman" w:cs="Times New Roman"/>
          <w:sz w:val="24"/>
          <w:szCs w:val="24"/>
        </w:rPr>
        <w:t>elaiosomes</w:t>
      </w:r>
      <w:proofErr w:type="spellEnd"/>
      <w:r>
        <w:rPr>
          <w:rFonts w:ascii="Times New Roman" w:eastAsiaTheme="minorEastAsia" w:hAnsi="Times New Roman" w:cs="Times New Roman"/>
          <w:sz w:val="24"/>
          <w:szCs w:val="24"/>
        </w:rPr>
        <w:t xml:space="preserve">. </w:t>
      </w:r>
      <w:r w:rsidR="008A5B33">
        <w:rPr>
          <w:rFonts w:ascii="Times New Roman" w:eastAsiaTheme="minorEastAsia" w:hAnsi="Times New Roman" w:cs="Times New Roman"/>
          <w:sz w:val="24"/>
          <w:szCs w:val="24"/>
        </w:rPr>
        <w:t>E</w:t>
      </w:r>
      <w:r>
        <w:rPr>
          <w:rFonts w:ascii="Times New Roman" w:eastAsiaTheme="minorEastAsia" w:hAnsi="Times New Roman" w:cs="Times New Roman"/>
          <w:sz w:val="24"/>
          <w:szCs w:val="24"/>
        </w:rPr>
        <w:t>stimates must be transformed using the inverse logit function to yield the proportion of seeds removed</w:t>
      </w:r>
      <w:r w:rsidR="00C25B53">
        <w:rPr>
          <w:rFonts w:ascii="Times New Roman" w:eastAsiaTheme="minorEastAsia" w:hAnsi="Times New Roman" w:cs="Times New Roman"/>
          <w:sz w:val="24"/>
          <w:szCs w:val="24"/>
        </w:rPr>
        <w:t xml:space="preserve"> (see the main text for results)</w:t>
      </w:r>
      <w:r>
        <w:rPr>
          <w:rFonts w:ascii="Times New Roman" w:eastAsiaTheme="minorEastAsia" w:hAnsi="Times New Roman" w:cs="Times New Roman"/>
          <w:sz w:val="24"/>
          <w:szCs w:val="24"/>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38"/>
        <w:gridCol w:w="1626"/>
        <w:gridCol w:w="942"/>
        <w:gridCol w:w="893"/>
        <w:gridCol w:w="1782"/>
        <w:gridCol w:w="879"/>
        <w:gridCol w:w="895"/>
      </w:tblGrid>
      <w:tr w:rsidR="00A838EB" w14:paraId="7D5C8A25" w14:textId="77777777" w:rsidTr="004D5253">
        <w:tc>
          <w:tcPr>
            <w:tcW w:w="2338" w:type="dxa"/>
            <w:tcBorders>
              <w:bottom w:val="single" w:sz="4" w:space="0" w:color="auto"/>
            </w:tcBorders>
          </w:tcPr>
          <w:p w14:paraId="77D83B17" w14:textId="77777777" w:rsidR="00ED00F1" w:rsidRPr="00050DDB" w:rsidRDefault="00ED00F1">
            <w:pPr>
              <w:rPr>
                <w:rFonts w:ascii="Times New Roman" w:hAnsi="Times New Roman" w:cs="Times New Roman"/>
                <w:b/>
                <w:bCs/>
              </w:rPr>
            </w:pPr>
          </w:p>
        </w:tc>
        <w:tc>
          <w:tcPr>
            <w:tcW w:w="3461" w:type="dxa"/>
            <w:gridSpan w:val="3"/>
            <w:tcBorders>
              <w:bottom w:val="single" w:sz="4" w:space="0" w:color="auto"/>
            </w:tcBorders>
          </w:tcPr>
          <w:p w14:paraId="4AA49B56" w14:textId="6165DC9F" w:rsidR="00ED00F1" w:rsidRPr="00050DDB" w:rsidRDefault="00ED00F1" w:rsidP="00ED00F1">
            <w:pPr>
              <w:jc w:val="center"/>
              <w:rPr>
                <w:rFonts w:ascii="Times New Roman" w:hAnsi="Times New Roman" w:cs="Times New Roman"/>
                <w:b/>
                <w:bCs/>
              </w:rPr>
            </w:pPr>
            <w:r w:rsidRPr="00050DDB">
              <w:rPr>
                <w:rFonts w:ascii="Times New Roman" w:hAnsi="Times New Roman" w:cs="Times New Roman"/>
                <w:b/>
                <w:bCs/>
              </w:rPr>
              <w:t>6 Hours</w:t>
            </w:r>
          </w:p>
        </w:tc>
        <w:tc>
          <w:tcPr>
            <w:tcW w:w="3556" w:type="dxa"/>
            <w:gridSpan w:val="3"/>
            <w:tcBorders>
              <w:bottom w:val="single" w:sz="4" w:space="0" w:color="auto"/>
            </w:tcBorders>
          </w:tcPr>
          <w:p w14:paraId="725D38E4" w14:textId="3F2051F9" w:rsidR="00ED00F1" w:rsidRPr="00050DDB" w:rsidRDefault="00ED00F1" w:rsidP="00ED00F1">
            <w:pPr>
              <w:jc w:val="center"/>
              <w:rPr>
                <w:rFonts w:ascii="Times New Roman" w:hAnsi="Times New Roman" w:cs="Times New Roman"/>
                <w:b/>
                <w:bCs/>
              </w:rPr>
            </w:pPr>
            <w:r w:rsidRPr="00050DDB">
              <w:rPr>
                <w:rFonts w:ascii="Times New Roman" w:hAnsi="Times New Roman" w:cs="Times New Roman"/>
                <w:b/>
                <w:bCs/>
              </w:rPr>
              <w:t>12 Hours</w:t>
            </w:r>
          </w:p>
        </w:tc>
      </w:tr>
      <w:tr w:rsidR="004D5253" w14:paraId="753D4D3F" w14:textId="77777777" w:rsidTr="004D5253">
        <w:tc>
          <w:tcPr>
            <w:tcW w:w="2338" w:type="dxa"/>
            <w:tcBorders>
              <w:top w:val="single" w:sz="4" w:space="0" w:color="auto"/>
            </w:tcBorders>
          </w:tcPr>
          <w:p w14:paraId="622CAF71" w14:textId="3BACFC58" w:rsidR="00ED00F1" w:rsidRPr="00050DDB" w:rsidRDefault="00ED00F1" w:rsidP="00ED00F1">
            <w:pPr>
              <w:rPr>
                <w:rFonts w:ascii="Times New Roman" w:hAnsi="Times New Roman" w:cs="Times New Roman"/>
                <w:b/>
                <w:bCs/>
              </w:rPr>
            </w:pPr>
          </w:p>
        </w:tc>
        <w:tc>
          <w:tcPr>
            <w:tcW w:w="1626" w:type="dxa"/>
            <w:tcBorders>
              <w:top w:val="single" w:sz="4" w:space="0" w:color="auto"/>
              <w:bottom w:val="single" w:sz="4" w:space="0" w:color="auto"/>
            </w:tcBorders>
          </w:tcPr>
          <w:p w14:paraId="67536195" w14:textId="175FEF5F" w:rsidR="00ED00F1" w:rsidRPr="00050DDB" w:rsidRDefault="00ED00F1" w:rsidP="00ED00F1">
            <w:pPr>
              <w:jc w:val="center"/>
              <w:rPr>
                <w:rFonts w:ascii="Times New Roman" w:hAnsi="Times New Roman" w:cs="Times New Roman"/>
                <w:b/>
                <w:bCs/>
              </w:rPr>
            </w:pPr>
            <w:r w:rsidRPr="00050DDB">
              <w:rPr>
                <w:rFonts w:ascii="Times New Roman" w:hAnsi="Times New Roman" w:cs="Times New Roman"/>
                <w:b/>
                <w:bCs/>
              </w:rPr>
              <w:t>Estimate</w:t>
            </w:r>
          </w:p>
        </w:tc>
        <w:tc>
          <w:tcPr>
            <w:tcW w:w="942" w:type="dxa"/>
            <w:tcBorders>
              <w:top w:val="single" w:sz="4" w:space="0" w:color="auto"/>
              <w:bottom w:val="single" w:sz="4" w:space="0" w:color="auto"/>
            </w:tcBorders>
          </w:tcPr>
          <w:p w14:paraId="04D381AD" w14:textId="54728242" w:rsidR="00ED00F1" w:rsidRPr="009D5A7E" w:rsidRDefault="00ED00F1" w:rsidP="00ED00F1">
            <w:pPr>
              <w:jc w:val="center"/>
              <w:rPr>
                <w:rFonts w:ascii="Times New Roman" w:hAnsi="Times New Roman" w:cs="Times New Roman"/>
                <w:b/>
                <w:bCs/>
                <w:i/>
                <w:iCs/>
              </w:rPr>
            </w:pPr>
            <w:r w:rsidRPr="009D5A7E">
              <w:rPr>
                <w:rFonts w:ascii="Times New Roman" w:hAnsi="Times New Roman" w:cs="Times New Roman"/>
                <w:b/>
                <w:bCs/>
                <w:i/>
                <w:iCs/>
              </w:rPr>
              <w:t>z</w:t>
            </w:r>
          </w:p>
        </w:tc>
        <w:tc>
          <w:tcPr>
            <w:tcW w:w="893" w:type="dxa"/>
            <w:tcBorders>
              <w:top w:val="single" w:sz="4" w:space="0" w:color="auto"/>
              <w:bottom w:val="single" w:sz="4" w:space="0" w:color="auto"/>
            </w:tcBorders>
          </w:tcPr>
          <w:p w14:paraId="41227695" w14:textId="47FC0467" w:rsidR="00ED00F1" w:rsidRPr="009D5A7E" w:rsidRDefault="00ED00F1" w:rsidP="00ED00F1">
            <w:pPr>
              <w:jc w:val="center"/>
              <w:rPr>
                <w:rFonts w:ascii="Times New Roman" w:hAnsi="Times New Roman" w:cs="Times New Roman"/>
                <w:b/>
                <w:bCs/>
                <w:i/>
                <w:iCs/>
              </w:rPr>
            </w:pPr>
            <w:r w:rsidRPr="009D5A7E">
              <w:rPr>
                <w:rFonts w:ascii="Times New Roman" w:hAnsi="Times New Roman" w:cs="Times New Roman"/>
                <w:b/>
                <w:bCs/>
                <w:i/>
                <w:iCs/>
              </w:rPr>
              <w:t>p</w:t>
            </w:r>
          </w:p>
        </w:tc>
        <w:tc>
          <w:tcPr>
            <w:tcW w:w="1782" w:type="dxa"/>
            <w:tcBorders>
              <w:top w:val="single" w:sz="4" w:space="0" w:color="auto"/>
              <w:bottom w:val="single" w:sz="4" w:space="0" w:color="auto"/>
            </w:tcBorders>
          </w:tcPr>
          <w:p w14:paraId="622BF676" w14:textId="5401BB97" w:rsidR="00ED00F1" w:rsidRPr="00050DDB" w:rsidRDefault="00ED00F1" w:rsidP="00ED00F1">
            <w:pPr>
              <w:jc w:val="center"/>
              <w:rPr>
                <w:rFonts w:ascii="Times New Roman" w:hAnsi="Times New Roman" w:cs="Times New Roman"/>
                <w:b/>
                <w:bCs/>
              </w:rPr>
            </w:pPr>
            <w:r w:rsidRPr="00050DDB">
              <w:rPr>
                <w:rFonts w:ascii="Times New Roman" w:hAnsi="Times New Roman" w:cs="Times New Roman"/>
                <w:b/>
                <w:bCs/>
              </w:rPr>
              <w:t>Estimate</w:t>
            </w:r>
          </w:p>
        </w:tc>
        <w:tc>
          <w:tcPr>
            <w:tcW w:w="879" w:type="dxa"/>
            <w:tcBorders>
              <w:top w:val="single" w:sz="4" w:space="0" w:color="auto"/>
              <w:bottom w:val="single" w:sz="4" w:space="0" w:color="auto"/>
            </w:tcBorders>
          </w:tcPr>
          <w:p w14:paraId="4B9AFFE2" w14:textId="618674DC" w:rsidR="00ED00F1" w:rsidRPr="009D5A7E" w:rsidRDefault="00ED00F1" w:rsidP="00ED00F1">
            <w:pPr>
              <w:jc w:val="center"/>
              <w:rPr>
                <w:rFonts w:ascii="Times New Roman" w:hAnsi="Times New Roman" w:cs="Times New Roman"/>
                <w:b/>
                <w:bCs/>
                <w:i/>
                <w:iCs/>
              </w:rPr>
            </w:pPr>
            <w:r w:rsidRPr="009D5A7E">
              <w:rPr>
                <w:rFonts w:ascii="Times New Roman" w:hAnsi="Times New Roman" w:cs="Times New Roman"/>
                <w:b/>
                <w:bCs/>
                <w:i/>
                <w:iCs/>
              </w:rPr>
              <w:t>z</w:t>
            </w:r>
          </w:p>
        </w:tc>
        <w:tc>
          <w:tcPr>
            <w:tcW w:w="895" w:type="dxa"/>
            <w:tcBorders>
              <w:top w:val="single" w:sz="4" w:space="0" w:color="auto"/>
              <w:bottom w:val="single" w:sz="4" w:space="0" w:color="auto"/>
            </w:tcBorders>
          </w:tcPr>
          <w:p w14:paraId="145753FA" w14:textId="7E3E0711" w:rsidR="00ED00F1" w:rsidRPr="009D5A7E" w:rsidRDefault="00ED00F1" w:rsidP="00ED00F1">
            <w:pPr>
              <w:jc w:val="center"/>
              <w:rPr>
                <w:rFonts w:ascii="Times New Roman" w:hAnsi="Times New Roman" w:cs="Times New Roman"/>
                <w:b/>
                <w:bCs/>
                <w:i/>
                <w:iCs/>
              </w:rPr>
            </w:pPr>
            <w:r w:rsidRPr="009D5A7E">
              <w:rPr>
                <w:rFonts w:ascii="Times New Roman" w:hAnsi="Times New Roman" w:cs="Times New Roman"/>
                <w:b/>
                <w:bCs/>
                <w:i/>
                <w:iCs/>
              </w:rPr>
              <w:t>p</w:t>
            </w:r>
          </w:p>
        </w:tc>
      </w:tr>
      <w:tr w:rsidR="004D5253" w14:paraId="3A068C24" w14:textId="77777777" w:rsidTr="004D5253">
        <w:trPr>
          <w:trHeight w:val="283"/>
        </w:trPr>
        <w:tc>
          <w:tcPr>
            <w:tcW w:w="2338" w:type="dxa"/>
          </w:tcPr>
          <w:p w14:paraId="4BC96944" w14:textId="5A2EB946" w:rsidR="00ED00F1" w:rsidRPr="00050DDB" w:rsidRDefault="00ED00F1" w:rsidP="00ED00F1">
            <w:pPr>
              <w:rPr>
                <w:rFonts w:ascii="Times New Roman" w:hAnsi="Times New Roman" w:cs="Times New Roman"/>
                <w:b/>
                <w:bCs/>
              </w:rPr>
            </w:pPr>
            <w:r w:rsidRPr="00050DDB">
              <w:rPr>
                <w:rFonts w:ascii="Times New Roman" w:hAnsi="Times New Roman" w:cs="Times New Roman"/>
                <w:b/>
                <w:bCs/>
              </w:rPr>
              <w:t>Intercept</w:t>
            </w:r>
          </w:p>
        </w:tc>
        <w:tc>
          <w:tcPr>
            <w:tcW w:w="1626" w:type="dxa"/>
            <w:tcBorders>
              <w:top w:val="single" w:sz="4" w:space="0" w:color="auto"/>
            </w:tcBorders>
            <w:vAlign w:val="center"/>
          </w:tcPr>
          <w:p w14:paraId="08D82774" w14:textId="5BFDBF7D" w:rsidR="00ED00F1" w:rsidRPr="00A838EB" w:rsidRDefault="00050DDB" w:rsidP="00050DDB">
            <w:pPr>
              <w:jc w:val="right"/>
              <w:rPr>
                <w:rFonts w:ascii="Times New Roman" w:hAnsi="Times New Roman" w:cs="Times New Roman"/>
              </w:rPr>
            </w:pPr>
            <w:r w:rsidRPr="00A838EB">
              <w:rPr>
                <w:rFonts w:ascii="Times New Roman" w:hAnsi="Times New Roman" w:cs="Times New Roman"/>
              </w:rPr>
              <w:t xml:space="preserve">-3.220 </w:t>
            </w:r>
            <m:oMath>
              <m:r>
                <w:rPr>
                  <w:rFonts w:ascii="Cambria Math" w:hAnsi="Cambria Math" w:cs="Times New Roman"/>
                </w:rPr>
                <m:t>±</m:t>
              </m:r>
            </m:oMath>
            <w:r w:rsidRPr="00A838EB">
              <w:rPr>
                <w:rFonts w:ascii="Times New Roman" w:eastAsiaTheme="minorEastAsia" w:hAnsi="Times New Roman" w:cs="Times New Roman"/>
              </w:rPr>
              <w:t xml:space="preserve"> 0.426</w:t>
            </w:r>
          </w:p>
        </w:tc>
        <w:tc>
          <w:tcPr>
            <w:tcW w:w="942" w:type="dxa"/>
            <w:tcBorders>
              <w:top w:val="single" w:sz="4" w:space="0" w:color="auto"/>
            </w:tcBorders>
            <w:vAlign w:val="center"/>
          </w:tcPr>
          <w:p w14:paraId="676E4722" w14:textId="3FFD06C1" w:rsidR="00ED00F1" w:rsidRPr="00A838EB" w:rsidRDefault="00ED00F1" w:rsidP="00ED00F1">
            <w:pPr>
              <w:jc w:val="right"/>
              <w:rPr>
                <w:rFonts w:ascii="Times New Roman" w:hAnsi="Times New Roman" w:cs="Times New Roman"/>
              </w:rPr>
            </w:pPr>
            <w:r w:rsidRPr="00A838EB">
              <w:rPr>
                <w:rFonts w:ascii="Times New Roman" w:hAnsi="Times New Roman" w:cs="Times New Roman"/>
              </w:rPr>
              <w:t>-7.569</w:t>
            </w:r>
          </w:p>
        </w:tc>
        <w:tc>
          <w:tcPr>
            <w:tcW w:w="893" w:type="dxa"/>
            <w:tcBorders>
              <w:top w:val="single" w:sz="4" w:space="0" w:color="auto"/>
            </w:tcBorders>
            <w:vAlign w:val="center"/>
          </w:tcPr>
          <w:p w14:paraId="0CABD3D3" w14:textId="7EB26748" w:rsidR="00ED00F1" w:rsidRPr="00A838EB" w:rsidRDefault="00ED00F1" w:rsidP="00ED00F1">
            <w:pPr>
              <w:jc w:val="right"/>
              <w:rPr>
                <w:rFonts w:ascii="Times New Roman" w:hAnsi="Times New Roman" w:cs="Times New Roman"/>
              </w:rPr>
            </w:pPr>
            <w:r w:rsidRPr="00A838EB">
              <w:rPr>
                <w:rFonts w:ascii="Times New Roman" w:hAnsi="Times New Roman" w:cs="Times New Roman"/>
              </w:rPr>
              <w:t>&lt;0.001</w:t>
            </w:r>
          </w:p>
        </w:tc>
        <w:tc>
          <w:tcPr>
            <w:tcW w:w="1782" w:type="dxa"/>
            <w:tcBorders>
              <w:top w:val="single" w:sz="4" w:space="0" w:color="auto"/>
            </w:tcBorders>
            <w:vAlign w:val="center"/>
          </w:tcPr>
          <w:p w14:paraId="36E9EB6B" w14:textId="4CD360B7" w:rsidR="00ED00F1" w:rsidRPr="00A838EB" w:rsidRDefault="00050DDB" w:rsidP="00050DDB">
            <w:pPr>
              <w:jc w:val="right"/>
              <w:rPr>
                <w:rFonts w:ascii="Times New Roman" w:hAnsi="Times New Roman" w:cs="Times New Roman"/>
              </w:rPr>
            </w:pPr>
            <w:r w:rsidRPr="00A838EB">
              <w:rPr>
                <w:rFonts w:ascii="Times New Roman" w:hAnsi="Times New Roman" w:cs="Times New Roman"/>
              </w:rPr>
              <w:t>-1.</w:t>
            </w:r>
            <w:r w:rsidR="004265CE">
              <w:rPr>
                <w:rFonts w:ascii="Times New Roman" w:hAnsi="Times New Roman" w:cs="Times New Roman"/>
              </w:rPr>
              <w:t>777</w:t>
            </w:r>
            <w:r w:rsidRPr="00A838EB">
              <w:rPr>
                <w:rFonts w:ascii="Times New Roman" w:hAnsi="Times New Roman" w:cs="Times New Roman"/>
              </w:rPr>
              <w:t xml:space="preserve"> </w:t>
            </w:r>
            <m:oMath>
              <m:r>
                <w:rPr>
                  <w:rFonts w:ascii="Cambria Math" w:hAnsi="Cambria Math" w:cs="Times New Roman"/>
                </w:rPr>
                <m:t>±</m:t>
              </m:r>
            </m:oMath>
            <w:r w:rsidRPr="00A838EB">
              <w:rPr>
                <w:rFonts w:ascii="Times New Roman" w:eastAsiaTheme="minorEastAsia" w:hAnsi="Times New Roman" w:cs="Times New Roman"/>
              </w:rPr>
              <w:t xml:space="preserve"> 0.3</w:t>
            </w:r>
            <w:r w:rsidR="004265CE">
              <w:rPr>
                <w:rFonts w:ascii="Times New Roman" w:eastAsiaTheme="minorEastAsia" w:hAnsi="Times New Roman" w:cs="Times New Roman"/>
              </w:rPr>
              <w:t>33</w:t>
            </w:r>
          </w:p>
        </w:tc>
        <w:tc>
          <w:tcPr>
            <w:tcW w:w="879" w:type="dxa"/>
            <w:tcBorders>
              <w:top w:val="single" w:sz="4" w:space="0" w:color="auto"/>
            </w:tcBorders>
            <w:vAlign w:val="center"/>
          </w:tcPr>
          <w:p w14:paraId="46F93054" w14:textId="64322D23" w:rsidR="00ED00F1" w:rsidRPr="00A838EB" w:rsidRDefault="00ED00F1" w:rsidP="00ED00F1">
            <w:pPr>
              <w:jc w:val="right"/>
              <w:rPr>
                <w:rFonts w:ascii="Times New Roman" w:hAnsi="Times New Roman" w:cs="Times New Roman"/>
              </w:rPr>
            </w:pPr>
            <w:r w:rsidRPr="00A838EB">
              <w:rPr>
                <w:rFonts w:ascii="Times New Roman" w:hAnsi="Times New Roman" w:cs="Times New Roman"/>
              </w:rPr>
              <w:t>-5.</w:t>
            </w:r>
            <w:r w:rsidR="004265CE">
              <w:rPr>
                <w:rFonts w:ascii="Times New Roman" w:hAnsi="Times New Roman" w:cs="Times New Roman"/>
              </w:rPr>
              <w:t>341</w:t>
            </w:r>
          </w:p>
        </w:tc>
        <w:tc>
          <w:tcPr>
            <w:tcW w:w="895" w:type="dxa"/>
            <w:tcBorders>
              <w:top w:val="single" w:sz="4" w:space="0" w:color="auto"/>
            </w:tcBorders>
            <w:vAlign w:val="center"/>
          </w:tcPr>
          <w:p w14:paraId="60BFD2CA" w14:textId="5353189F" w:rsidR="00ED00F1" w:rsidRPr="00A838EB" w:rsidRDefault="00ED00F1" w:rsidP="00ED00F1">
            <w:pPr>
              <w:jc w:val="right"/>
              <w:rPr>
                <w:rFonts w:ascii="Times New Roman" w:hAnsi="Times New Roman" w:cs="Times New Roman"/>
              </w:rPr>
            </w:pPr>
            <w:r w:rsidRPr="00A838EB">
              <w:rPr>
                <w:rFonts w:ascii="Times New Roman" w:hAnsi="Times New Roman" w:cs="Times New Roman"/>
              </w:rPr>
              <w:t>&lt;0.001</w:t>
            </w:r>
          </w:p>
        </w:tc>
      </w:tr>
      <w:tr w:rsidR="004D5253" w14:paraId="370805CD" w14:textId="77777777" w:rsidTr="004D5253">
        <w:trPr>
          <w:trHeight w:val="283"/>
        </w:trPr>
        <w:tc>
          <w:tcPr>
            <w:tcW w:w="2338" w:type="dxa"/>
          </w:tcPr>
          <w:p w14:paraId="283B051D" w14:textId="4D868E84" w:rsidR="00ED00F1" w:rsidRPr="00050DDB" w:rsidRDefault="00ED00F1" w:rsidP="00ED00F1">
            <w:pPr>
              <w:rPr>
                <w:rFonts w:ascii="Times New Roman" w:hAnsi="Times New Roman" w:cs="Times New Roman"/>
                <w:b/>
                <w:bCs/>
              </w:rPr>
            </w:pPr>
            <w:r w:rsidRPr="00050DDB">
              <w:rPr>
                <w:rFonts w:ascii="Times New Roman" w:hAnsi="Times New Roman" w:cs="Times New Roman"/>
                <w:b/>
                <w:bCs/>
              </w:rPr>
              <w:t>Species</w:t>
            </w:r>
          </w:p>
        </w:tc>
        <w:tc>
          <w:tcPr>
            <w:tcW w:w="1626" w:type="dxa"/>
            <w:vAlign w:val="center"/>
          </w:tcPr>
          <w:p w14:paraId="7B4000AC" w14:textId="10E9F3A8" w:rsidR="00ED00F1" w:rsidRPr="00A838EB" w:rsidRDefault="00050DDB" w:rsidP="00050DDB">
            <w:pPr>
              <w:jc w:val="right"/>
              <w:rPr>
                <w:rFonts w:ascii="Times New Roman" w:hAnsi="Times New Roman" w:cs="Times New Roman"/>
              </w:rPr>
            </w:pPr>
            <w:r w:rsidRPr="00A838EB">
              <w:rPr>
                <w:rFonts w:ascii="Times New Roman" w:eastAsiaTheme="minorEastAsia" w:hAnsi="Times New Roman" w:cs="Times New Roman"/>
              </w:rPr>
              <w:t xml:space="preserve">-0.365 </w:t>
            </w:r>
            <m:oMath>
              <m:r>
                <w:rPr>
                  <w:rFonts w:ascii="Cambria Math" w:hAnsi="Cambria Math" w:cs="Times New Roman"/>
                </w:rPr>
                <m:t>±</m:t>
              </m:r>
            </m:oMath>
            <w:r w:rsidRPr="00A838EB">
              <w:rPr>
                <w:rFonts w:ascii="Times New Roman" w:eastAsiaTheme="minorEastAsia" w:hAnsi="Times New Roman" w:cs="Times New Roman"/>
              </w:rPr>
              <w:t xml:space="preserve"> 0.290</w:t>
            </w:r>
          </w:p>
        </w:tc>
        <w:tc>
          <w:tcPr>
            <w:tcW w:w="942" w:type="dxa"/>
            <w:vAlign w:val="center"/>
          </w:tcPr>
          <w:p w14:paraId="6166D033" w14:textId="77509EE0" w:rsidR="00ED00F1" w:rsidRPr="00A838EB" w:rsidRDefault="00ED00F1" w:rsidP="00ED00F1">
            <w:pPr>
              <w:jc w:val="right"/>
              <w:rPr>
                <w:rFonts w:ascii="Times New Roman" w:hAnsi="Times New Roman" w:cs="Times New Roman"/>
              </w:rPr>
            </w:pPr>
            <w:r w:rsidRPr="00A838EB">
              <w:rPr>
                <w:rFonts w:ascii="Times New Roman" w:hAnsi="Times New Roman" w:cs="Times New Roman"/>
              </w:rPr>
              <w:t>-1.259</w:t>
            </w:r>
          </w:p>
        </w:tc>
        <w:tc>
          <w:tcPr>
            <w:tcW w:w="893" w:type="dxa"/>
            <w:vAlign w:val="center"/>
          </w:tcPr>
          <w:p w14:paraId="404E2F56" w14:textId="153D04B2" w:rsidR="00ED00F1" w:rsidRPr="00A838EB" w:rsidRDefault="00ED00F1" w:rsidP="00ED00F1">
            <w:pPr>
              <w:jc w:val="right"/>
              <w:rPr>
                <w:rFonts w:ascii="Times New Roman" w:hAnsi="Times New Roman" w:cs="Times New Roman"/>
              </w:rPr>
            </w:pPr>
            <w:r w:rsidRPr="00A838EB">
              <w:rPr>
                <w:rFonts w:ascii="Times New Roman" w:hAnsi="Times New Roman" w:cs="Times New Roman"/>
              </w:rPr>
              <w:t>0.208</w:t>
            </w:r>
          </w:p>
        </w:tc>
        <w:tc>
          <w:tcPr>
            <w:tcW w:w="1782" w:type="dxa"/>
            <w:vAlign w:val="center"/>
          </w:tcPr>
          <w:p w14:paraId="127AC4EC" w14:textId="26760367" w:rsidR="00ED00F1" w:rsidRPr="00A838EB" w:rsidRDefault="00050DDB" w:rsidP="00050DDB">
            <w:pPr>
              <w:jc w:val="right"/>
              <w:rPr>
                <w:rFonts w:ascii="Times New Roman" w:hAnsi="Times New Roman" w:cs="Times New Roman"/>
              </w:rPr>
            </w:pPr>
            <w:r w:rsidRPr="00A838EB">
              <w:rPr>
                <w:rFonts w:ascii="Times New Roman" w:hAnsi="Times New Roman" w:cs="Times New Roman"/>
              </w:rPr>
              <w:t>0.</w:t>
            </w:r>
            <w:r w:rsidR="000D6545">
              <w:rPr>
                <w:rFonts w:ascii="Times New Roman" w:hAnsi="Times New Roman" w:cs="Times New Roman"/>
              </w:rPr>
              <w:t>138</w:t>
            </w:r>
            <w:r w:rsidRPr="00A838EB">
              <w:rPr>
                <w:rFonts w:ascii="Times New Roman" w:hAnsi="Times New Roman" w:cs="Times New Roman"/>
              </w:rPr>
              <w:t xml:space="preserve"> </w:t>
            </w:r>
            <m:oMath>
              <m:r>
                <w:rPr>
                  <w:rFonts w:ascii="Cambria Math" w:hAnsi="Cambria Math" w:cs="Times New Roman"/>
                </w:rPr>
                <m:t>±</m:t>
              </m:r>
            </m:oMath>
            <w:r w:rsidRPr="00A838EB">
              <w:rPr>
                <w:rFonts w:ascii="Times New Roman" w:eastAsiaTheme="minorEastAsia" w:hAnsi="Times New Roman" w:cs="Times New Roman"/>
              </w:rPr>
              <w:t xml:space="preserve"> 0.</w:t>
            </w:r>
            <w:r w:rsidR="000D6545">
              <w:rPr>
                <w:rFonts w:ascii="Times New Roman" w:eastAsiaTheme="minorEastAsia" w:hAnsi="Times New Roman" w:cs="Times New Roman"/>
              </w:rPr>
              <w:t>208</w:t>
            </w:r>
          </w:p>
        </w:tc>
        <w:tc>
          <w:tcPr>
            <w:tcW w:w="879" w:type="dxa"/>
            <w:vAlign w:val="center"/>
          </w:tcPr>
          <w:p w14:paraId="0AE13A93" w14:textId="79582978" w:rsidR="00ED00F1" w:rsidRPr="00A838EB" w:rsidRDefault="004265CE" w:rsidP="00ED00F1">
            <w:pPr>
              <w:jc w:val="right"/>
              <w:rPr>
                <w:rFonts w:ascii="Times New Roman" w:hAnsi="Times New Roman" w:cs="Times New Roman"/>
              </w:rPr>
            </w:pPr>
            <w:r>
              <w:rPr>
                <w:rFonts w:ascii="Times New Roman" w:hAnsi="Times New Roman" w:cs="Times New Roman"/>
              </w:rPr>
              <w:t>0.665</w:t>
            </w:r>
          </w:p>
        </w:tc>
        <w:tc>
          <w:tcPr>
            <w:tcW w:w="895" w:type="dxa"/>
            <w:vAlign w:val="center"/>
          </w:tcPr>
          <w:p w14:paraId="7D90CCA6" w14:textId="73FA7DB0" w:rsidR="00ED00F1" w:rsidRPr="00A838EB" w:rsidRDefault="00ED00F1" w:rsidP="00ED00F1">
            <w:pPr>
              <w:jc w:val="right"/>
              <w:rPr>
                <w:rFonts w:ascii="Times New Roman" w:hAnsi="Times New Roman" w:cs="Times New Roman"/>
              </w:rPr>
            </w:pPr>
            <w:r w:rsidRPr="00A838EB">
              <w:rPr>
                <w:rFonts w:ascii="Times New Roman" w:hAnsi="Times New Roman" w:cs="Times New Roman"/>
              </w:rPr>
              <w:t>0.</w:t>
            </w:r>
            <w:r w:rsidR="004265CE">
              <w:rPr>
                <w:rFonts w:ascii="Times New Roman" w:hAnsi="Times New Roman" w:cs="Times New Roman"/>
              </w:rPr>
              <w:t>506</w:t>
            </w:r>
          </w:p>
        </w:tc>
      </w:tr>
      <w:tr w:rsidR="004D5253" w14:paraId="54A5A7ED" w14:textId="77777777" w:rsidTr="004D5253">
        <w:trPr>
          <w:trHeight w:val="283"/>
        </w:trPr>
        <w:tc>
          <w:tcPr>
            <w:tcW w:w="2338" w:type="dxa"/>
          </w:tcPr>
          <w:p w14:paraId="49D348F0" w14:textId="3E1640DC" w:rsidR="00ED00F1" w:rsidRPr="00050DDB" w:rsidRDefault="00ED00F1" w:rsidP="00ED00F1">
            <w:pPr>
              <w:rPr>
                <w:rFonts w:ascii="Times New Roman" w:hAnsi="Times New Roman" w:cs="Times New Roman"/>
                <w:b/>
                <w:bCs/>
              </w:rPr>
            </w:pPr>
            <w:r w:rsidRPr="00050DDB">
              <w:rPr>
                <w:rFonts w:ascii="Times New Roman" w:hAnsi="Times New Roman" w:cs="Times New Roman"/>
                <w:b/>
                <w:bCs/>
              </w:rPr>
              <w:t>Warming</w:t>
            </w:r>
          </w:p>
        </w:tc>
        <w:tc>
          <w:tcPr>
            <w:tcW w:w="1626" w:type="dxa"/>
            <w:vAlign w:val="center"/>
          </w:tcPr>
          <w:p w14:paraId="49A1F342" w14:textId="7817EA3E" w:rsidR="00ED00F1" w:rsidRPr="00A838EB" w:rsidRDefault="00050DDB" w:rsidP="00050DDB">
            <w:pPr>
              <w:jc w:val="right"/>
              <w:rPr>
                <w:rFonts w:ascii="Times New Roman" w:hAnsi="Times New Roman" w:cs="Times New Roman"/>
              </w:rPr>
            </w:pPr>
            <w:r w:rsidRPr="00A838EB">
              <w:rPr>
                <w:rFonts w:ascii="Times New Roman" w:hAnsi="Times New Roman" w:cs="Times New Roman"/>
              </w:rPr>
              <w:t xml:space="preserve">1.767 </w:t>
            </w:r>
            <m:oMath>
              <m:r>
                <w:rPr>
                  <w:rFonts w:ascii="Cambria Math" w:hAnsi="Cambria Math" w:cs="Times New Roman"/>
                </w:rPr>
                <m:t>±</m:t>
              </m:r>
            </m:oMath>
            <w:r w:rsidRPr="00A838EB">
              <w:rPr>
                <w:rFonts w:ascii="Times New Roman" w:eastAsiaTheme="minorEastAsia" w:hAnsi="Times New Roman" w:cs="Times New Roman"/>
              </w:rPr>
              <w:t xml:space="preserve"> 0.275</w:t>
            </w:r>
          </w:p>
        </w:tc>
        <w:tc>
          <w:tcPr>
            <w:tcW w:w="942" w:type="dxa"/>
            <w:vAlign w:val="center"/>
          </w:tcPr>
          <w:p w14:paraId="64FDFD2C" w14:textId="7CB93E0D" w:rsidR="00ED00F1" w:rsidRPr="00A838EB" w:rsidRDefault="00ED00F1" w:rsidP="00ED00F1">
            <w:pPr>
              <w:jc w:val="right"/>
              <w:rPr>
                <w:rFonts w:ascii="Times New Roman" w:hAnsi="Times New Roman" w:cs="Times New Roman"/>
              </w:rPr>
            </w:pPr>
            <w:r w:rsidRPr="00A838EB">
              <w:rPr>
                <w:rFonts w:ascii="Times New Roman" w:hAnsi="Times New Roman" w:cs="Times New Roman"/>
              </w:rPr>
              <w:t>6.426</w:t>
            </w:r>
          </w:p>
        </w:tc>
        <w:tc>
          <w:tcPr>
            <w:tcW w:w="893" w:type="dxa"/>
            <w:vAlign w:val="center"/>
          </w:tcPr>
          <w:p w14:paraId="7EE664C9" w14:textId="041C3199" w:rsidR="00ED00F1" w:rsidRPr="00A838EB" w:rsidRDefault="00ED00F1" w:rsidP="00ED00F1">
            <w:pPr>
              <w:jc w:val="right"/>
              <w:rPr>
                <w:rFonts w:ascii="Times New Roman" w:hAnsi="Times New Roman" w:cs="Times New Roman"/>
              </w:rPr>
            </w:pPr>
            <w:r w:rsidRPr="00A838EB">
              <w:rPr>
                <w:rFonts w:ascii="Times New Roman" w:hAnsi="Times New Roman" w:cs="Times New Roman"/>
              </w:rPr>
              <w:t>&lt;0.001</w:t>
            </w:r>
          </w:p>
        </w:tc>
        <w:tc>
          <w:tcPr>
            <w:tcW w:w="1782" w:type="dxa"/>
            <w:vAlign w:val="center"/>
          </w:tcPr>
          <w:p w14:paraId="67B5711F" w14:textId="332482EA" w:rsidR="00ED00F1" w:rsidRPr="00A838EB" w:rsidRDefault="00A838EB" w:rsidP="00050DDB">
            <w:pPr>
              <w:jc w:val="right"/>
              <w:rPr>
                <w:rFonts w:ascii="Times New Roman" w:hAnsi="Times New Roman" w:cs="Times New Roman"/>
              </w:rPr>
            </w:pPr>
            <w:r w:rsidRPr="00A838EB">
              <w:rPr>
                <w:rFonts w:ascii="Times New Roman" w:hAnsi="Times New Roman" w:cs="Times New Roman"/>
              </w:rPr>
              <w:t>1.</w:t>
            </w:r>
            <w:r w:rsidR="000D6545">
              <w:rPr>
                <w:rFonts w:ascii="Times New Roman" w:hAnsi="Times New Roman" w:cs="Times New Roman"/>
              </w:rPr>
              <w:t>766</w:t>
            </w:r>
            <w:r w:rsidRPr="00A838EB">
              <w:rPr>
                <w:rFonts w:ascii="Times New Roman" w:hAnsi="Times New Roman" w:cs="Times New Roman"/>
              </w:rPr>
              <w:t xml:space="preserve"> </w:t>
            </w:r>
            <m:oMath>
              <m:r>
                <w:rPr>
                  <w:rFonts w:ascii="Cambria Math" w:hAnsi="Cambria Math" w:cs="Times New Roman"/>
                </w:rPr>
                <m:t>±</m:t>
              </m:r>
            </m:oMath>
            <w:r w:rsidRPr="00A838EB">
              <w:rPr>
                <w:rFonts w:ascii="Times New Roman" w:eastAsiaTheme="minorEastAsia" w:hAnsi="Times New Roman" w:cs="Times New Roman"/>
              </w:rPr>
              <w:t xml:space="preserve"> 0.</w:t>
            </w:r>
            <w:r w:rsidR="000D6545">
              <w:rPr>
                <w:rFonts w:ascii="Times New Roman" w:eastAsiaTheme="minorEastAsia" w:hAnsi="Times New Roman" w:cs="Times New Roman"/>
              </w:rPr>
              <w:t>204</w:t>
            </w:r>
          </w:p>
        </w:tc>
        <w:tc>
          <w:tcPr>
            <w:tcW w:w="879" w:type="dxa"/>
            <w:vAlign w:val="center"/>
          </w:tcPr>
          <w:p w14:paraId="36C1A713" w14:textId="463BDA0D" w:rsidR="00ED00F1" w:rsidRPr="00A838EB" w:rsidRDefault="004265CE" w:rsidP="00ED00F1">
            <w:pPr>
              <w:jc w:val="right"/>
              <w:rPr>
                <w:rFonts w:ascii="Times New Roman" w:hAnsi="Times New Roman" w:cs="Times New Roman"/>
              </w:rPr>
            </w:pPr>
            <w:r>
              <w:rPr>
                <w:rFonts w:ascii="Times New Roman" w:hAnsi="Times New Roman" w:cs="Times New Roman"/>
              </w:rPr>
              <w:t>8.642</w:t>
            </w:r>
          </w:p>
        </w:tc>
        <w:tc>
          <w:tcPr>
            <w:tcW w:w="895" w:type="dxa"/>
            <w:vAlign w:val="center"/>
          </w:tcPr>
          <w:p w14:paraId="3E33648F" w14:textId="35E47436" w:rsidR="00ED00F1" w:rsidRPr="00A838EB" w:rsidRDefault="00ED00F1" w:rsidP="00ED00F1">
            <w:pPr>
              <w:jc w:val="right"/>
              <w:rPr>
                <w:rFonts w:ascii="Times New Roman" w:hAnsi="Times New Roman" w:cs="Times New Roman"/>
              </w:rPr>
            </w:pPr>
            <w:r w:rsidRPr="00A838EB">
              <w:rPr>
                <w:rFonts w:ascii="Times New Roman" w:hAnsi="Times New Roman" w:cs="Times New Roman"/>
              </w:rPr>
              <w:t>&lt;0.001</w:t>
            </w:r>
          </w:p>
        </w:tc>
      </w:tr>
      <w:tr w:rsidR="004D5253" w14:paraId="380DDC9E" w14:textId="77777777" w:rsidTr="004D5253">
        <w:trPr>
          <w:trHeight w:val="283"/>
        </w:trPr>
        <w:tc>
          <w:tcPr>
            <w:tcW w:w="2338" w:type="dxa"/>
          </w:tcPr>
          <w:p w14:paraId="7228111A" w14:textId="76C308C4" w:rsidR="00ED00F1" w:rsidRPr="00050DDB" w:rsidRDefault="00ED00F1" w:rsidP="00ED00F1">
            <w:pPr>
              <w:rPr>
                <w:rFonts w:ascii="Times New Roman" w:hAnsi="Times New Roman" w:cs="Times New Roman"/>
                <w:b/>
                <w:bCs/>
              </w:rPr>
            </w:pPr>
            <w:proofErr w:type="spellStart"/>
            <w:r w:rsidRPr="00050DDB">
              <w:rPr>
                <w:rFonts w:ascii="Times New Roman" w:hAnsi="Times New Roman" w:cs="Times New Roman"/>
                <w:b/>
                <w:bCs/>
              </w:rPr>
              <w:t>Elaiosome</w:t>
            </w:r>
            <w:proofErr w:type="spellEnd"/>
          </w:p>
        </w:tc>
        <w:tc>
          <w:tcPr>
            <w:tcW w:w="1626" w:type="dxa"/>
            <w:vAlign w:val="center"/>
          </w:tcPr>
          <w:p w14:paraId="062502C4" w14:textId="50AEFB93" w:rsidR="00ED00F1" w:rsidRPr="00A838EB" w:rsidRDefault="00050DDB" w:rsidP="00050DDB">
            <w:pPr>
              <w:jc w:val="right"/>
              <w:rPr>
                <w:rFonts w:ascii="Times New Roman" w:hAnsi="Times New Roman" w:cs="Times New Roman"/>
              </w:rPr>
            </w:pPr>
            <w:r w:rsidRPr="00A838EB">
              <w:rPr>
                <w:rFonts w:ascii="Times New Roman" w:hAnsi="Times New Roman" w:cs="Times New Roman"/>
              </w:rPr>
              <w:t xml:space="preserve">1.564 </w:t>
            </w:r>
            <m:oMath>
              <m:r>
                <w:rPr>
                  <w:rFonts w:ascii="Cambria Math" w:hAnsi="Cambria Math" w:cs="Times New Roman"/>
                </w:rPr>
                <m:t>±</m:t>
              </m:r>
            </m:oMath>
            <w:r w:rsidRPr="00A838EB">
              <w:rPr>
                <w:rFonts w:ascii="Times New Roman" w:eastAsiaTheme="minorEastAsia" w:hAnsi="Times New Roman" w:cs="Times New Roman"/>
              </w:rPr>
              <w:t xml:space="preserve"> 0.276</w:t>
            </w:r>
          </w:p>
        </w:tc>
        <w:tc>
          <w:tcPr>
            <w:tcW w:w="942" w:type="dxa"/>
            <w:vAlign w:val="center"/>
          </w:tcPr>
          <w:p w14:paraId="54E7D778" w14:textId="6EBA4D3B" w:rsidR="00ED00F1" w:rsidRPr="00A838EB" w:rsidRDefault="00ED00F1" w:rsidP="00ED00F1">
            <w:pPr>
              <w:jc w:val="right"/>
              <w:rPr>
                <w:rFonts w:ascii="Times New Roman" w:hAnsi="Times New Roman" w:cs="Times New Roman"/>
              </w:rPr>
            </w:pPr>
            <w:r w:rsidRPr="00A838EB">
              <w:rPr>
                <w:rFonts w:ascii="Times New Roman" w:hAnsi="Times New Roman" w:cs="Times New Roman"/>
              </w:rPr>
              <w:t>5.674</w:t>
            </w:r>
          </w:p>
        </w:tc>
        <w:tc>
          <w:tcPr>
            <w:tcW w:w="893" w:type="dxa"/>
            <w:vAlign w:val="center"/>
          </w:tcPr>
          <w:p w14:paraId="5D41EE42" w14:textId="48A77DDE" w:rsidR="00ED00F1" w:rsidRPr="00A838EB" w:rsidRDefault="00ED00F1" w:rsidP="00ED00F1">
            <w:pPr>
              <w:jc w:val="right"/>
              <w:rPr>
                <w:rFonts w:ascii="Times New Roman" w:hAnsi="Times New Roman" w:cs="Times New Roman"/>
              </w:rPr>
            </w:pPr>
            <w:r w:rsidRPr="00A838EB">
              <w:rPr>
                <w:rFonts w:ascii="Times New Roman" w:hAnsi="Times New Roman" w:cs="Times New Roman"/>
              </w:rPr>
              <w:t>&lt;0.001</w:t>
            </w:r>
          </w:p>
        </w:tc>
        <w:tc>
          <w:tcPr>
            <w:tcW w:w="1782" w:type="dxa"/>
            <w:vAlign w:val="center"/>
          </w:tcPr>
          <w:p w14:paraId="455E47BF" w14:textId="2F9405EC" w:rsidR="00ED00F1" w:rsidRPr="00A838EB" w:rsidRDefault="00A838EB" w:rsidP="00050DDB">
            <w:pPr>
              <w:jc w:val="right"/>
              <w:rPr>
                <w:rFonts w:ascii="Times New Roman" w:hAnsi="Times New Roman" w:cs="Times New Roman"/>
              </w:rPr>
            </w:pPr>
            <w:r w:rsidRPr="00A838EB">
              <w:rPr>
                <w:rFonts w:ascii="Times New Roman" w:hAnsi="Times New Roman" w:cs="Times New Roman"/>
              </w:rPr>
              <w:t>1.8</w:t>
            </w:r>
            <w:r w:rsidR="000D6545">
              <w:rPr>
                <w:rFonts w:ascii="Times New Roman" w:hAnsi="Times New Roman" w:cs="Times New Roman"/>
              </w:rPr>
              <w:t>41</w:t>
            </w:r>
            <w:r w:rsidRPr="00A838EB">
              <w:rPr>
                <w:rFonts w:ascii="Times New Roman" w:hAnsi="Times New Roman" w:cs="Times New Roman"/>
              </w:rPr>
              <w:t xml:space="preserve"> </w:t>
            </w:r>
            <m:oMath>
              <m:r>
                <w:rPr>
                  <w:rFonts w:ascii="Cambria Math" w:hAnsi="Cambria Math" w:cs="Times New Roman"/>
                </w:rPr>
                <m:t>±</m:t>
              </m:r>
            </m:oMath>
            <w:r w:rsidRPr="00A838EB">
              <w:rPr>
                <w:rFonts w:ascii="Times New Roman" w:eastAsiaTheme="minorEastAsia" w:hAnsi="Times New Roman" w:cs="Times New Roman"/>
              </w:rPr>
              <w:t xml:space="preserve"> 0.20</w:t>
            </w:r>
            <w:r w:rsidR="000D6545">
              <w:rPr>
                <w:rFonts w:ascii="Times New Roman" w:eastAsiaTheme="minorEastAsia" w:hAnsi="Times New Roman" w:cs="Times New Roman"/>
              </w:rPr>
              <w:t>5</w:t>
            </w:r>
          </w:p>
        </w:tc>
        <w:tc>
          <w:tcPr>
            <w:tcW w:w="879" w:type="dxa"/>
            <w:vAlign w:val="center"/>
          </w:tcPr>
          <w:p w14:paraId="4CF34832" w14:textId="01290F80" w:rsidR="00ED00F1" w:rsidRPr="00A838EB" w:rsidRDefault="00ED00F1" w:rsidP="00ED00F1">
            <w:pPr>
              <w:jc w:val="right"/>
              <w:rPr>
                <w:rFonts w:ascii="Times New Roman" w:hAnsi="Times New Roman" w:cs="Times New Roman"/>
              </w:rPr>
            </w:pPr>
            <w:r w:rsidRPr="00A838EB">
              <w:rPr>
                <w:rFonts w:ascii="Times New Roman" w:hAnsi="Times New Roman" w:cs="Times New Roman"/>
              </w:rPr>
              <w:t>9.</w:t>
            </w:r>
            <w:r w:rsidR="004265CE">
              <w:rPr>
                <w:rFonts w:ascii="Times New Roman" w:hAnsi="Times New Roman" w:cs="Times New Roman"/>
              </w:rPr>
              <w:t>000</w:t>
            </w:r>
          </w:p>
        </w:tc>
        <w:tc>
          <w:tcPr>
            <w:tcW w:w="895" w:type="dxa"/>
            <w:vAlign w:val="center"/>
          </w:tcPr>
          <w:p w14:paraId="2C258FE4" w14:textId="184B1D67" w:rsidR="00ED00F1" w:rsidRPr="00A838EB" w:rsidRDefault="00ED00F1" w:rsidP="00ED00F1">
            <w:pPr>
              <w:jc w:val="right"/>
              <w:rPr>
                <w:rFonts w:ascii="Times New Roman" w:hAnsi="Times New Roman" w:cs="Times New Roman"/>
              </w:rPr>
            </w:pPr>
            <w:r w:rsidRPr="00A838EB">
              <w:rPr>
                <w:rFonts w:ascii="Times New Roman" w:hAnsi="Times New Roman" w:cs="Times New Roman"/>
              </w:rPr>
              <w:t>&lt;0.001</w:t>
            </w:r>
          </w:p>
        </w:tc>
      </w:tr>
      <w:tr w:rsidR="004D5253" w14:paraId="70B602A8" w14:textId="77777777" w:rsidTr="004D5253">
        <w:trPr>
          <w:trHeight w:val="283"/>
        </w:trPr>
        <w:tc>
          <w:tcPr>
            <w:tcW w:w="2338" w:type="dxa"/>
          </w:tcPr>
          <w:p w14:paraId="1F11F785" w14:textId="045EE820" w:rsidR="00ED00F1" w:rsidRPr="00050DDB" w:rsidRDefault="00ED00F1" w:rsidP="00ED00F1">
            <w:pPr>
              <w:rPr>
                <w:rFonts w:ascii="Times New Roman" w:hAnsi="Times New Roman" w:cs="Times New Roman"/>
                <w:b/>
                <w:bCs/>
              </w:rPr>
            </w:pPr>
            <w:proofErr w:type="spellStart"/>
            <w:r w:rsidRPr="00050DDB">
              <w:rPr>
                <w:rFonts w:ascii="Times New Roman" w:hAnsi="Times New Roman" w:cs="Times New Roman"/>
                <w:b/>
                <w:bCs/>
              </w:rPr>
              <w:t>Species:Warming</w:t>
            </w:r>
            <w:proofErr w:type="spellEnd"/>
          </w:p>
        </w:tc>
        <w:tc>
          <w:tcPr>
            <w:tcW w:w="1626" w:type="dxa"/>
            <w:vAlign w:val="center"/>
          </w:tcPr>
          <w:p w14:paraId="0F515A19" w14:textId="32AB8282" w:rsidR="00ED00F1" w:rsidRPr="00A838EB" w:rsidRDefault="00050DDB" w:rsidP="00050DDB">
            <w:pPr>
              <w:jc w:val="right"/>
              <w:rPr>
                <w:rFonts w:ascii="Times New Roman" w:hAnsi="Times New Roman" w:cs="Times New Roman"/>
              </w:rPr>
            </w:pPr>
            <w:r w:rsidRPr="00A838EB">
              <w:rPr>
                <w:rFonts w:ascii="Times New Roman" w:hAnsi="Times New Roman" w:cs="Times New Roman"/>
              </w:rPr>
              <w:t xml:space="preserve">1.170 </w:t>
            </w:r>
            <m:oMath>
              <m:r>
                <w:rPr>
                  <w:rFonts w:ascii="Cambria Math" w:hAnsi="Cambria Math" w:cs="Times New Roman"/>
                </w:rPr>
                <m:t>±</m:t>
              </m:r>
            </m:oMath>
            <w:r w:rsidRPr="00A838EB">
              <w:rPr>
                <w:rFonts w:ascii="Times New Roman" w:eastAsiaTheme="minorEastAsia" w:hAnsi="Times New Roman" w:cs="Times New Roman"/>
              </w:rPr>
              <w:t xml:space="preserve"> 0.270</w:t>
            </w:r>
          </w:p>
        </w:tc>
        <w:tc>
          <w:tcPr>
            <w:tcW w:w="942" w:type="dxa"/>
            <w:vAlign w:val="center"/>
          </w:tcPr>
          <w:p w14:paraId="3EFA2E13" w14:textId="61881173" w:rsidR="00ED00F1" w:rsidRPr="00A838EB" w:rsidRDefault="00ED00F1" w:rsidP="00ED00F1">
            <w:pPr>
              <w:jc w:val="right"/>
              <w:rPr>
                <w:rFonts w:ascii="Times New Roman" w:hAnsi="Times New Roman" w:cs="Times New Roman"/>
              </w:rPr>
            </w:pPr>
            <w:r w:rsidRPr="00A838EB">
              <w:rPr>
                <w:rFonts w:ascii="Times New Roman" w:hAnsi="Times New Roman" w:cs="Times New Roman"/>
              </w:rPr>
              <w:t>4.338</w:t>
            </w:r>
          </w:p>
        </w:tc>
        <w:tc>
          <w:tcPr>
            <w:tcW w:w="893" w:type="dxa"/>
            <w:vAlign w:val="center"/>
          </w:tcPr>
          <w:p w14:paraId="1EC66333" w14:textId="5C948BD5" w:rsidR="00ED00F1" w:rsidRPr="00A838EB" w:rsidRDefault="00ED00F1" w:rsidP="00ED00F1">
            <w:pPr>
              <w:jc w:val="right"/>
              <w:rPr>
                <w:rFonts w:ascii="Times New Roman" w:hAnsi="Times New Roman" w:cs="Times New Roman"/>
              </w:rPr>
            </w:pPr>
            <w:r w:rsidRPr="00A838EB">
              <w:rPr>
                <w:rFonts w:ascii="Times New Roman" w:hAnsi="Times New Roman" w:cs="Times New Roman"/>
              </w:rPr>
              <w:t>&lt;0.001</w:t>
            </w:r>
          </w:p>
        </w:tc>
        <w:tc>
          <w:tcPr>
            <w:tcW w:w="1782" w:type="dxa"/>
            <w:vAlign w:val="center"/>
          </w:tcPr>
          <w:p w14:paraId="3BD85C44" w14:textId="5FEFC066" w:rsidR="00ED00F1" w:rsidRPr="00A838EB" w:rsidRDefault="000D6545" w:rsidP="00050DDB">
            <w:pPr>
              <w:jc w:val="right"/>
              <w:rPr>
                <w:rFonts w:ascii="Times New Roman" w:hAnsi="Times New Roman" w:cs="Times New Roman"/>
              </w:rPr>
            </w:pPr>
            <w:r>
              <w:rPr>
                <w:rFonts w:ascii="Times New Roman" w:hAnsi="Times New Roman" w:cs="Times New Roman"/>
              </w:rPr>
              <w:t>0</w:t>
            </w:r>
            <w:r w:rsidRPr="00A838EB">
              <w:rPr>
                <w:rFonts w:ascii="Times New Roman" w:hAnsi="Times New Roman" w:cs="Times New Roman"/>
              </w:rPr>
              <w:t>.</w:t>
            </w:r>
            <w:r>
              <w:rPr>
                <w:rFonts w:ascii="Times New Roman" w:hAnsi="Times New Roman" w:cs="Times New Roman"/>
              </w:rPr>
              <w:t>231</w:t>
            </w:r>
            <w:r w:rsidRPr="00A838EB">
              <w:rPr>
                <w:rFonts w:ascii="Times New Roman" w:hAnsi="Times New Roman" w:cs="Times New Roman"/>
              </w:rPr>
              <w:t xml:space="preserve"> </w:t>
            </w:r>
            <m:oMath>
              <m:r>
                <w:rPr>
                  <w:rFonts w:ascii="Cambria Math" w:hAnsi="Cambria Math" w:cs="Times New Roman"/>
                </w:rPr>
                <m:t>±</m:t>
              </m:r>
            </m:oMath>
            <w:r w:rsidRPr="00A838EB">
              <w:rPr>
                <w:rFonts w:ascii="Times New Roman" w:eastAsiaTheme="minorEastAsia" w:hAnsi="Times New Roman" w:cs="Times New Roman"/>
              </w:rPr>
              <w:t xml:space="preserve"> 0.2</w:t>
            </w:r>
            <w:r>
              <w:rPr>
                <w:rFonts w:ascii="Times New Roman" w:eastAsiaTheme="minorEastAsia" w:hAnsi="Times New Roman" w:cs="Times New Roman"/>
              </w:rPr>
              <w:t>1</w:t>
            </w:r>
            <w:r>
              <w:rPr>
                <w:rFonts w:ascii="Times New Roman" w:eastAsiaTheme="minorEastAsia" w:hAnsi="Times New Roman" w:cs="Times New Roman"/>
              </w:rPr>
              <w:t>5</w:t>
            </w:r>
          </w:p>
        </w:tc>
        <w:tc>
          <w:tcPr>
            <w:tcW w:w="879" w:type="dxa"/>
            <w:vAlign w:val="center"/>
          </w:tcPr>
          <w:p w14:paraId="76587424" w14:textId="3966ED0F" w:rsidR="00ED00F1" w:rsidRPr="00A838EB" w:rsidRDefault="004265CE" w:rsidP="00ED00F1">
            <w:pPr>
              <w:jc w:val="right"/>
              <w:rPr>
                <w:rFonts w:ascii="Times New Roman" w:hAnsi="Times New Roman" w:cs="Times New Roman"/>
              </w:rPr>
            </w:pPr>
            <w:r>
              <w:rPr>
                <w:rFonts w:ascii="Times New Roman" w:hAnsi="Times New Roman" w:cs="Times New Roman"/>
              </w:rPr>
              <w:t>1.073</w:t>
            </w:r>
          </w:p>
        </w:tc>
        <w:tc>
          <w:tcPr>
            <w:tcW w:w="895" w:type="dxa"/>
            <w:vAlign w:val="center"/>
          </w:tcPr>
          <w:p w14:paraId="3A6C884F" w14:textId="231C1E34" w:rsidR="00ED00F1" w:rsidRPr="00A838EB" w:rsidRDefault="004265CE" w:rsidP="00ED00F1">
            <w:pPr>
              <w:jc w:val="right"/>
              <w:rPr>
                <w:rFonts w:ascii="Times New Roman" w:hAnsi="Times New Roman" w:cs="Times New Roman"/>
              </w:rPr>
            </w:pPr>
            <w:r>
              <w:rPr>
                <w:rFonts w:ascii="Times New Roman" w:hAnsi="Times New Roman" w:cs="Times New Roman"/>
              </w:rPr>
              <w:t>0.283</w:t>
            </w:r>
          </w:p>
        </w:tc>
      </w:tr>
      <w:tr w:rsidR="004D5253" w14:paraId="36D05FA6" w14:textId="77777777" w:rsidTr="004D5253">
        <w:trPr>
          <w:trHeight w:val="283"/>
        </w:trPr>
        <w:tc>
          <w:tcPr>
            <w:tcW w:w="2338" w:type="dxa"/>
          </w:tcPr>
          <w:p w14:paraId="49408913" w14:textId="05D6678E" w:rsidR="00ED00F1" w:rsidRPr="00050DDB" w:rsidRDefault="00ED00F1" w:rsidP="00ED00F1">
            <w:pPr>
              <w:rPr>
                <w:rFonts w:ascii="Times New Roman" w:hAnsi="Times New Roman" w:cs="Times New Roman"/>
                <w:b/>
                <w:bCs/>
              </w:rPr>
            </w:pPr>
            <w:proofErr w:type="spellStart"/>
            <w:r w:rsidRPr="00050DDB">
              <w:rPr>
                <w:rFonts w:ascii="Times New Roman" w:hAnsi="Times New Roman" w:cs="Times New Roman"/>
                <w:b/>
                <w:bCs/>
              </w:rPr>
              <w:t>Species:Elaiosome</w:t>
            </w:r>
            <w:proofErr w:type="spellEnd"/>
          </w:p>
        </w:tc>
        <w:tc>
          <w:tcPr>
            <w:tcW w:w="1626" w:type="dxa"/>
            <w:vAlign w:val="center"/>
          </w:tcPr>
          <w:p w14:paraId="4BD7854E" w14:textId="26F87D65" w:rsidR="00ED00F1" w:rsidRPr="00A838EB" w:rsidRDefault="00050DDB" w:rsidP="00050DDB">
            <w:pPr>
              <w:jc w:val="right"/>
              <w:rPr>
                <w:rFonts w:ascii="Times New Roman" w:hAnsi="Times New Roman" w:cs="Times New Roman"/>
              </w:rPr>
            </w:pPr>
            <w:r w:rsidRPr="00A838EB">
              <w:rPr>
                <w:rFonts w:ascii="Times New Roman" w:hAnsi="Times New Roman" w:cs="Times New Roman"/>
              </w:rPr>
              <w:t xml:space="preserve">1.242 </w:t>
            </w:r>
            <m:oMath>
              <m:r>
                <w:rPr>
                  <w:rFonts w:ascii="Cambria Math" w:hAnsi="Cambria Math" w:cs="Times New Roman"/>
                </w:rPr>
                <m:t>±</m:t>
              </m:r>
            </m:oMath>
            <w:r w:rsidRPr="00A838EB">
              <w:rPr>
                <w:rFonts w:ascii="Times New Roman" w:eastAsiaTheme="minorEastAsia" w:hAnsi="Times New Roman" w:cs="Times New Roman"/>
              </w:rPr>
              <w:t xml:space="preserve"> 0.270</w:t>
            </w:r>
          </w:p>
        </w:tc>
        <w:tc>
          <w:tcPr>
            <w:tcW w:w="942" w:type="dxa"/>
            <w:vAlign w:val="center"/>
          </w:tcPr>
          <w:p w14:paraId="2621CE4A" w14:textId="1D1DC037" w:rsidR="00ED00F1" w:rsidRPr="00A838EB" w:rsidRDefault="00ED00F1" w:rsidP="00ED00F1">
            <w:pPr>
              <w:jc w:val="right"/>
              <w:rPr>
                <w:rFonts w:ascii="Times New Roman" w:hAnsi="Times New Roman" w:cs="Times New Roman"/>
              </w:rPr>
            </w:pPr>
            <w:r w:rsidRPr="00A838EB">
              <w:rPr>
                <w:rFonts w:ascii="Times New Roman" w:hAnsi="Times New Roman" w:cs="Times New Roman"/>
              </w:rPr>
              <w:t>4.593</w:t>
            </w:r>
          </w:p>
        </w:tc>
        <w:tc>
          <w:tcPr>
            <w:tcW w:w="893" w:type="dxa"/>
            <w:vAlign w:val="center"/>
          </w:tcPr>
          <w:p w14:paraId="79F3B543" w14:textId="49C55095" w:rsidR="00ED00F1" w:rsidRPr="00A838EB" w:rsidRDefault="00ED00F1" w:rsidP="00ED00F1">
            <w:pPr>
              <w:jc w:val="right"/>
              <w:rPr>
                <w:rFonts w:ascii="Times New Roman" w:hAnsi="Times New Roman" w:cs="Times New Roman"/>
              </w:rPr>
            </w:pPr>
            <w:r w:rsidRPr="00A838EB">
              <w:rPr>
                <w:rFonts w:ascii="Times New Roman" w:hAnsi="Times New Roman" w:cs="Times New Roman"/>
              </w:rPr>
              <w:t>&lt;0.001</w:t>
            </w:r>
          </w:p>
        </w:tc>
        <w:tc>
          <w:tcPr>
            <w:tcW w:w="1782" w:type="dxa"/>
            <w:vAlign w:val="center"/>
          </w:tcPr>
          <w:p w14:paraId="157DB704" w14:textId="005B10DB" w:rsidR="00ED00F1" w:rsidRPr="00A838EB" w:rsidRDefault="00A838EB" w:rsidP="00050DDB">
            <w:pPr>
              <w:jc w:val="right"/>
              <w:rPr>
                <w:rFonts w:ascii="Times New Roman" w:hAnsi="Times New Roman" w:cs="Times New Roman"/>
              </w:rPr>
            </w:pPr>
            <w:r w:rsidRPr="00A838EB">
              <w:rPr>
                <w:rFonts w:ascii="Times New Roman" w:hAnsi="Times New Roman" w:cs="Times New Roman"/>
              </w:rPr>
              <w:t>0.</w:t>
            </w:r>
            <w:r w:rsidR="000D6545">
              <w:rPr>
                <w:rFonts w:ascii="Times New Roman" w:hAnsi="Times New Roman" w:cs="Times New Roman"/>
              </w:rPr>
              <w:t>768</w:t>
            </w:r>
            <w:r w:rsidRPr="00A838EB">
              <w:rPr>
                <w:rFonts w:ascii="Times New Roman" w:hAnsi="Times New Roman" w:cs="Times New Roman"/>
              </w:rPr>
              <w:t xml:space="preserve"> </w:t>
            </w:r>
            <m:oMath>
              <m:r>
                <w:rPr>
                  <w:rFonts w:ascii="Cambria Math" w:hAnsi="Cambria Math" w:cs="Times New Roman"/>
                </w:rPr>
                <m:t>±</m:t>
              </m:r>
            </m:oMath>
            <w:r w:rsidRPr="00A838EB">
              <w:rPr>
                <w:rFonts w:ascii="Times New Roman" w:eastAsiaTheme="minorEastAsia" w:hAnsi="Times New Roman" w:cs="Times New Roman"/>
              </w:rPr>
              <w:t xml:space="preserve"> 0.21</w:t>
            </w:r>
            <w:r w:rsidR="000D6545">
              <w:rPr>
                <w:rFonts w:ascii="Times New Roman" w:eastAsiaTheme="minorEastAsia" w:hAnsi="Times New Roman" w:cs="Times New Roman"/>
              </w:rPr>
              <w:t>5</w:t>
            </w:r>
          </w:p>
        </w:tc>
        <w:tc>
          <w:tcPr>
            <w:tcW w:w="879" w:type="dxa"/>
            <w:vAlign w:val="center"/>
          </w:tcPr>
          <w:p w14:paraId="12E2C8AE" w14:textId="1F444EC2" w:rsidR="00ED00F1" w:rsidRPr="00A838EB" w:rsidRDefault="00ED00F1" w:rsidP="00ED00F1">
            <w:pPr>
              <w:jc w:val="right"/>
              <w:rPr>
                <w:rFonts w:ascii="Times New Roman" w:hAnsi="Times New Roman" w:cs="Times New Roman"/>
              </w:rPr>
            </w:pPr>
            <w:r w:rsidRPr="00A838EB">
              <w:rPr>
                <w:rFonts w:ascii="Times New Roman" w:hAnsi="Times New Roman" w:cs="Times New Roman"/>
              </w:rPr>
              <w:t>3.</w:t>
            </w:r>
            <w:r w:rsidR="004265CE">
              <w:rPr>
                <w:rFonts w:ascii="Times New Roman" w:hAnsi="Times New Roman" w:cs="Times New Roman"/>
              </w:rPr>
              <w:t>570</w:t>
            </w:r>
          </w:p>
        </w:tc>
        <w:tc>
          <w:tcPr>
            <w:tcW w:w="895" w:type="dxa"/>
            <w:vAlign w:val="center"/>
          </w:tcPr>
          <w:p w14:paraId="213985D7" w14:textId="14B3AD78" w:rsidR="00ED00F1" w:rsidRPr="00A838EB" w:rsidRDefault="00ED00F1" w:rsidP="00ED00F1">
            <w:pPr>
              <w:jc w:val="right"/>
              <w:rPr>
                <w:rFonts w:ascii="Times New Roman" w:hAnsi="Times New Roman" w:cs="Times New Roman"/>
              </w:rPr>
            </w:pPr>
            <w:r w:rsidRPr="00A838EB">
              <w:rPr>
                <w:rFonts w:ascii="Times New Roman" w:hAnsi="Times New Roman" w:cs="Times New Roman"/>
              </w:rPr>
              <w:t>&lt;0.001</w:t>
            </w:r>
          </w:p>
        </w:tc>
      </w:tr>
      <w:tr w:rsidR="004D5253" w14:paraId="269FDEDE" w14:textId="77777777" w:rsidTr="004D5253">
        <w:trPr>
          <w:trHeight w:val="283"/>
        </w:trPr>
        <w:tc>
          <w:tcPr>
            <w:tcW w:w="2338" w:type="dxa"/>
          </w:tcPr>
          <w:p w14:paraId="0725F280" w14:textId="0806225C" w:rsidR="00ED00F1" w:rsidRPr="00050DDB" w:rsidRDefault="00ED00F1" w:rsidP="00ED00F1">
            <w:pPr>
              <w:rPr>
                <w:rFonts w:ascii="Times New Roman" w:hAnsi="Times New Roman" w:cs="Times New Roman"/>
                <w:b/>
                <w:bCs/>
              </w:rPr>
            </w:pPr>
            <w:proofErr w:type="spellStart"/>
            <w:r w:rsidRPr="00050DDB">
              <w:rPr>
                <w:rFonts w:ascii="Times New Roman" w:hAnsi="Times New Roman" w:cs="Times New Roman"/>
                <w:b/>
                <w:bCs/>
              </w:rPr>
              <w:t>Warming:Elaiosome</w:t>
            </w:r>
            <w:proofErr w:type="spellEnd"/>
          </w:p>
        </w:tc>
        <w:tc>
          <w:tcPr>
            <w:tcW w:w="1626" w:type="dxa"/>
            <w:vAlign w:val="center"/>
          </w:tcPr>
          <w:p w14:paraId="55D4CFF3" w14:textId="463DDA05" w:rsidR="00ED00F1" w:rsidRPr="00A838EB" w:rsidRDefault="00050DDB" w:rsidP="00050DDB">
            <w:pPr>
              <w:jc w:val="right"/>
              <w:rPr>
                <w:rFonts w:ascii="Times New Roman" w:hAnsi="Times New Roman" w:cs="Times New Roman"/>
              </w:rPr>
            </w:pPr>
            <w:r w:rsidRPr="00A838EB">
              <w:rPr>
                <w:rFonts w:ascii="Times New Roman" w:hAnsi="Times New Roman" w:cs="Times New Roman"/>
              </w:rPr>
              <w:t xml:space="preserve">-1.921 </w:t>
            </w:r>
            <m:oMath>
              <m:r>
                <w:rPr>
                  <w:rFonts w:ascii="Cambria Math" w:hAnsi="Cambria Math" w:cs="Times New Roman"/>
                </w:rPr>
                <m:t>±</m:t>
              </m:r>
            </m:oMath>
            <w:r w:rsidRPr="00A838EB">
              <w:rPr>
                <w:rFonts w:ascii="Times New Roman" w:eastAsiaTheme="minorEastAsia" w:hAnsi="Times New Roman" w:cs="Times New Roman"/>
              </w:rPr>
              <w:t xml:space="preserve"> 0.294</w:t>
            </w:r>
          </w:p>
        </w:tc>
        <w:tc>
          <w:tcPr>
            <w:tcW w:w="942" w:type="dxa"/>
            <w:vAlign w:val="center"/>
          </w:tcPr>
          <w:p w14:paraId="603A77A1" w14:textId="28AA848D" w:rsidR="00ED00F1" w:rsidRPr="00A838EB" w:rsidRDefault="00ED00F1" w:rsidP="00ED00F1">
            <w:pPr>
              <w:jc w:val="right"/>
              <w:rPr>
                <w:rFonts w:ascii="Times New Roman" w:hAnsi="Times New Roman" w:cs="Times New Roman"/>
              </w:rPr>
            </w:pPr>
            <w:r w:rsidRPr="00A838EB">
              <w:rPr>
                <w:rFonts w:ascii="Times New Roman" w:hAnsi="Times New Roman" w:cs="Times New Roman"/>
              </w:rPr>
              <w:t>-6.542</w:t>
            </w:r>
          </w:p>
        </w:tc>
        <w:tc>
          <w:tcPr>
            <w:tcW w:w="893" w:type="dxa"/>
            <w:vAlign w:val="center"/>
          </w:tcPr>
          <w:p w14:paraId="3E0C4EA7" w14:textId="31B134AE" w:rsidR="00ED00F1" w:rsidRPr="00A838EB" w:rsidRDefault="00ED00F1" w:rsidP="00ED00F1">
            <w:pPr>
              <w:jc w:val="right"/>
              <w:rPr>
                <w:rFonts w:ascii="Times New Roman" w:hAnsi="Times New Roman" w:cs="Times New Roman"/>
              </w:rPr>
            </w:pPr>
            <w:r w:rsidRPr="00A838EB">
              <w:rPr>
                <w:rFonts w:ascii="Times New Roman" w:hAnsi="Times New Roman" w:cs="Times New Roman"/>
              </w:rPr>
              <w:t>&lt;0.001</w:t>
            </w:r>
          </w:p>
        </w:tc>
        <w:tc>
          <w:tcPr>
            <w:tcW w:w="1782" w:type="dxa"/>
            <w:vAlign w:val="center"/>
          </w:tcPr>
          <w:p w14:paraId="79323D79" w14:textId="40A258A2" w:rsidR="00ED00F1" w:rsidRPr="00A838EB" w:rsidRDefault="00A838EB" w:rsidP="00050DDB">
            <w:pPr>
              <w:jc w:val="right"/>
              <w:rPr>
                <w:rFonts w:ascii="Times New Roman" w:hAnsi="Times New Roman" w:cs="Times New Roman"/>
              </w:rPr>
            </w:pPr>
            <w:r w:rsidRPr="00A838EB">
              <w:rPr>
                <w:rFonts w:ascii="Times New Roman" w:hAnsi="Times New Roman" w:cs="Times New Roman"/>
              </w:rPr>
              <w:t>-1.7</w:t>
            </w:r>
            <w:r w:rsidR="000D6545">
              <w:rPr>
                <w:rFonts w:ascii="Times New Roman" w:hAnsi="Times New Roman" w:cs="Times New Roman"/>
              </w:rPr>
              <w:t>31</w:t>
            </w:r>
            <w:r w:rsidRPr="00A838EB">
              <w:rPr>
                <w:rFonts w:ascii="Times New Roman" w:hAnsi="Times New Roman" w:cs="Times New Roman"/>
              </w:rPr>
              <w:t xml:space="preserve"> </w:t>
            </w:r>
            <m:oMath>
              <m:r>
                <w:rPr>
                  <w:rFonts w:ascii="Cambria Math" w:hAnsi="Cambria Math" w:cs="Times New Roman"/>
                </w:rPr>
                <m:t>±</m:t>
              </m:r>
            </m:oMath>
            <w:r w:rsidRPr="00A838EB">
              <w:rPr>
                <w:rFonts w:ascii="Times New Roman" w:eastAsiaTheme="minorEastAsia" w:hAnsi="Times New Roman" w:cs="Times New Roman"/>
              </w:rPr>
              <w:t xml:space="preserve"> 0.222</w:t>
            </w:r>
          </w:p>
        </w:tc>
        <w:tc>
          <w:tcPr>
            <w:tcW w:w="879" w:type="dxa"/>
            <w:vAlign w:val="center"/>
          </w:tcPr>
          <w:p w14:paraId="176D3EE0" w14:textId="1A8E373B" w:rsidR="00ED00F1" w:rsidRPr="00A838EB" w:rsidRDefault="00ED00F1" w:rsidP="00ED00F1">
            <w:pPr>
              <w:jc w:val="right"/>
              <w:rPr>
                <w:rFonts w:ascii="Times New Roman" w:hAnsi="Times New Roman" w:cs="Times New Roman"/>
              </w:rPr>
            </w:pPr>
            <w:r w:rsidRPr="00A838EB">
              <w:rPr>
                <w:rFonts w:ascii="Times New Roman" w:hAnsi="Times New Roman" w:cs="Times New Roman"/>
              </w:rPr>
              <w:t>-7.</w:t>
            </w:r>
            <w:r w:rsidR="004265CE">
              <w:rPr>
                <w:rFonts w:ascii="Times New Roman" w:hAnsi="Times New Roman" w:cs="Times New Roman"/>
              </w:rPr>
              <w:t>793</w:t>
            </w:r>
          </w:p>
        </w:tc>
        <w:tc>
          <w:tcPr>
            <w:tcW w:w="895" w:type="dxa"/>
            <w:vAlign w:val="center"/>
          </w:tcPr>
          <w:p w14:paraId="5511CADA" w14:textId="4C129F26" w:rsidR="00ED00F1" w:rsidRPr="00A838EB" w:rsidRDefault="00ED00F1" w:rsidP="00ED00F1">
            <w:pPr>
              <w:jc w:val="right"/>
              <w:rPr>
                <w:rFonts w:ascii="Times New Roman" w:hAnsi="Times New Roman" w:cs="Times New Roman"/>
              </w:rPr>
            </w:pPr>
            <w:r w:rsidRPr="00A838EB">
              <w:rPr>
                <w:rFonts w:ascii="Times New Roman" w:hAnsi="Times New Roman" w:cs="Times New Roman"/>
              </w:rPr>
              <w:t>&lt;0.001</w:t>
            </w:r>
          </w:p>
        </w:tc>
      </w:tr>
      <w:tr w:rsidR="00050DDB" w14:paraId="2693026F" w14:textId="77777777" w:rsidTr="004D5253">
        <w:tc>
          <w:tcPr>
            <w:tcW w:w="9355" w:type="dxa"/>
            <w:gridSpan w:val="7"/>
            <w:vAlign w:val="center"/>
          </w:tcPr>
          <w:p w14:paraId="5DABE592" w14:textId="77777777" w:rsidR="00050DDB" w:rsidRPr="00050DDB" w:rsidRDefault="00050DDB" w:rsidP="00050DDB">
            <w:pPr>
              <w:jc w:val="right"/>
              <w:rPr>
                <w:rFonts w:ascii="Times New Roman" w:hAnsi="Times New Roman" w:cs="Times New Roman"/>
                <w:b/>
                <w:bCs/>
              </w:rPr>
            </w:pPr>
          </w:p>
        </w:tc>
      </w:tr>
      <w:tr w:rsidR="00ED00F1" w14:paraId="6791B49E" w14:textId="77777777" w:rsidTr="004D5253">
        <w:tc>
          <w:tcPr>
            <w:tcW w:w="2338" w:type="dxa"/>
            <w:tcBorders>
              <w:bottom w:val="single" w:sz="4" w:space="0" w:color="auto"/>
            </w:tcBorders>
          </w:tcPr>
          <w:p w14:paraId="1DB6ABE4" w14:textId="77777777" w:rsidR="00ED00F1" w:rsidRPr="00050DDB" w:rsidRDefault="00ED00F1" w:rsidP="00ED00F1">
            <w:pPr>
              <w:rPr>
                <w:rFonts w:ascii="Times New Roman" w:hAnsi="Times New Roman" w:cs="Times New Roman"/>
                <w:b/>
                <w:bCs/>
              </w:rPr>
            </w:pPr>
          </w:p>
        </w:tc>
        <w:tc>
          <w:tcPr>
            <w:tcW w:w="3461" w:type="dxa"/>
            <w:gridSpan w:val="3"/>
            <w:tcBorders>
              <w:bottom w:val="single" w:sz="4" w:space="0" w:color="auto"/>
            </w:tcBorders>
            <w:vAlign w:val="center"/>
          </w:tcPr>
          <w:p w14:paraId="552A35F6" w14:textId="552817EA" w:rsidR="00ED00F1" w:rsidRPr="00050DDB" w:rsidRDefault="00ED00F1" w:rsidP="00050DDB">
            <w:pPr>
              <w:jc w:val="center"/>
              <w:rPr>
                <w:rFonts w:ascii="Times New Roman" w:hAnsi="Times New Roman" w:cs="Times New Roman"/>
                <w:b/>
                <w:bCs/>
              </w:rPr>
            </w:pPr>
            <w:r w:rsidRPr="00050DDB">
              <w:rPr>
                <w:rFonts w:ascii="Times New Roman" w:hAnsi="Times New Roman" w:cs="Times New Roman"/>
                <w:b/>
                <w:bCs/>
              </w:rPr>
              <w:t>24 Hours</w:t>
            </w:r>
          </w:p>
        </w:tc>
        <w:tc>
          <w:tcPr>
            <w:tcW w:w="3556" w:type="dxa"/>
            <w:gridSpan w:val="3"/>
            <w:tcBorders>
              <w:bottom w:val="single" w:sz="4" w:space="0" w:color="auto"/>
            </w:tcBorders>
          </w:tcPr>
          <w:p w14:paraId="5B8A66AC" w14:textId="2B8AE179" w:rsidR="00ED00F1" w:rsidRPr="00050DDB" w:rsidRDefault="00ED00F1" w:rsidP="00ED00F1">
            <w:pPr>
              <w:jc w:val="center"/>
              <w:rPr>
                <w:rFonts w:ascii="Times New Roman" w:hAnsi="Times New Roman" w:cs="Times New Roman"/>
                <w:b/>
                <w:bCs/>
              </w:rPr>
            </w:pPr>
            <w:r w:rsidRPr="00050DDB">
              <w:rPr>
                <w:rFonts w:ascii="Times New Roman" w:hAnsi="Times New Roman" w:cs="Times New Roman"/>
                <w:b/>
                <w:bCs/>
              </w:rPr>
              <w:t>48 Hours</w:t>
            </w:r>
          </w:p>
        </w:tc>
      </w:tr>
      <w:tr w:rsidR="004D5253" w14:paraId="4050BFA4" w14:textId="77777777" w:rsidTr="004D5253">
        <w:tc>
          <w:tcPr>
            <w:tcW w:w="2338" w:type="dxa"/>
            <w:tcBorders>
              <w:bottom w:val="single" w:sz="4" w:space="0" w:color="auto"/>
            </w:tcBorders>
          </w:tcPr>
          <w:p w14:paraId="0A6CB388" w14:textId="77777777" w:rsidR="00A838EB" w:rsidRPr="00050DDB" w:rsidRDefault="00A838EB" w:rsidP="00A838EB">
            <w:pPr>
              <w:rPr>
                <w:rFonts w:ascii="Times New Roman" w:hAnsi="Times New Roman" w:cs="Times New Roman"/>
                <w:b/>
                <w:bCs/>
              </w:rPr>
            </w:pPr>
          </w:p>
        </w:tc>
        <w:tc>
          <w:tcPr>
            <w:tcW w:w="1626" w:type="dxa"/>
            <w:tcBorders>
              <w:bottom w:val="single" w:sz="4" w:space="0" w:color="auto"/>
            </w:tcBorders>
          </w:tcPr>
          <w:p w14:paraId="247BEBE3" w14:textId="6BBA96D5" w:rsidR="00A838EB" w:rsidRPr="00050DDB" w:rsidRDefault="00A838EB" w:rsidP="00A838EB">
            <w:pPr>
              <w:jc w:val="center"/>
              <w:rPr>
                <w:rFonts w:ascii="Times New Roman" w:hAnsi="Times New Roman" w:cs="Times New Roman"/>
                <w:b/>
                <w:bCs/>
              </w:rPr>
            </w:pPr>
            <w:r w:rsidRPr="00050DDB">
              <w:rPr>
                <w:rFonts w:ascii="Times New Roman" w:hAnsi="Times New Roman" w:cs="Times New Roman"/>
                <w:b/>
                <w:bCs/>
              </w:rPr>
              <w:t>Estimate</w:t>
            </w:r>
          </w:p>
        </w:tc>
        <w:tc>
          <w:tcPr>
            <w:tcW w:w="942" w:type="dxa"/>
            <w:tcBorders>
              <w:bottom w:val="single" w:sz="4" w:space="0" w:color="auto"/>
            </w:tcBorders>
          </w:tcPr>
          <w:p w14:paraId="41153A3C" w14:textId="70395F9D" w:rsidR="00A838EB" w:rsidRPr="009D5A7E" w:rsidRDefault="00A838EB" w:rsidP="00A838EB">
            <w:pPr>
              <w:jc w:val="center"/>
              <w:rPr>
                <w:rFonts w:ascii="Times New Roman" w:hAnsi="Times New Roman" w:cs="Times New Roman"/>
                <w:b/>
                <w:bCs/>
                <w:i/>
                <w:iCs/>
              </w:rPr>
            </w:pPr>
            <w:r w:rsidRPr="009D5A7E">
              <w:rPr>
                <w:rFonts w:ascii="Times New Roman" w:hAnsi="Times New Roman" w:cs="Times New Roman"/>
                <w:b/>
                <w:bCs/>
                <w:i/>
                <w:iCs/>
              </w:rPr>
              <w:t>z</w:t>
            </w:r>
          </w:p>
        </w:tc>
        <w:tc>
          <w:tcPr>
            <w:tcW w:w="893" w:type="dxa"/>
            <w:tcBorders>
              <w:bottom w:val="single" w:sz="4" w:space="0" w:color="auto"/>
            </w:tcBorders>
          </w:tcPr>
          <w:p w14:paraId="0730295F" w14:textId="6415FC26" w:rsidR="00A838EB" w:rsidRPr="009D5A7E" w:rsidRDefault="00A838EB" w:rsidP="00A838EB">
            <w:pPr>
              <w:jc w:val="center"/>
              <w:rPr>
                <w:rFonts w:ascii="Times New Roman" w:hAnsi="Times New Roman" w:cs="Times New Roman"/>
                <w:b/>
                <w:bCs/>
                <w:i/>
                <w:iCs/>
              </w:rPr>
            </w:pPr>
            <w:r w:rsidRPr="009D5A7E">
              <w:rPr>
                <w:rFonts w:ascii="Times New Roman" w:hAnsi="Times New Roman" w:cs="Times New Roman"/>
                <w:b/>
                <w:bCs/>
                <w:i/>
                <w:iCs/>
              </w:rPr>
              <w:t>p</w:t>
            </w:r>
          </w:p>
        </w:tc>
        <w:tc>
          <w:tcPr>
            <w:tcW w:w="1782" w:type="dxa"/>
            <w:tcBorders>
              <w:bottom w:val="single" w:sz="4" w:space="0" w:color="auto"/>
            </w:tcBorders>
          </w:tcPr>
          <w:p w14:paraId="008FE819" w14:textId="3A773039" w:rsidR="00A838EB" w:rsidRPr="00050DDB" w:rsidRDefault="00A838EB" w:rsidP="00A838EB">
            <w:pPr>
              <w:jc w:val="center"/>
              <w:rPr>
                <w:rFonts w:ascii="Times New Roman" w:hAnsi="Times New Roman" w:cs="Times New Roman"/>
                <w:b/>
                <w:bCs/>
              </w:rPr>
            </w:pPr>
            <w:r w:rsidRPr="00050DDB">
              <w:rPr>
                <w:rFonts w:ascii="Times New Roman" w:hAnsi="Times New Roman" w:cs="Times New Roman"/>
                <w:b/>
                <w:bCs/>
              </w:rPr>
              <w:t>Estimate</w:t>
            </w:r>
          </w:p>
        </w:tc>
        <w:tc>
          <w:tcPr>
            <w:tcW w:w="879" w:type="dxa"/>
            <w:tcBorders>
              <w:bottom w:val="single" w:sz="4" w:space="0" w:color="auto"/>
            </w:tcBorders>
          </w:tcPr>
          <w:p w14:paraId="2BC7C1E7" w14:textId="0981BC33" w:rsidR="00A838EB" w:rsidRPr="009D5A7E" w:rsidRDefault="00A838EB" w:rsidP="00A838EB">
            <w:pPr>
              <w:jc w:val="center"/>
              <w:rPr>
                <w:rFonts w:ascii="Times New Roman" w:hAnsi="Times New Roman" w:cs="Times New Roman"/>
                <w:b/>
                <w:bCs/>
                <w:i/>
                <w:iCs/>
              </w:rPr>
            </w:pPr>
            <w:r w:rsidRPr="009D5A7E">
              <w:rPr>
                <w:rFonts w:ascii="Times New Roman" w:hAnsi="Times New Roman" w:cs="Times New Roman"/>
                <w:b/>
                <w:bCs/>
                <w:i/>
                <w:iCs/>
              </w:rPr>
              <w:t>z</w:t>
            </w:r>
          </w:p>
        </w:tc>
        <w:tc>
          <w:tcPr>
            <w:tcW w:w="895" w:type="dxa"/>
            <w:tcBorders>
              <w:bottom w:val="single" w:sz="4" w:space="0" w:color="auto"/>
            </w:tcBorders>
          </w:tcPr>
          <w:p w14:paraId="5DAFE77E" w14:textId="511D9A90" w:rsidR="00A838EB" w:rsidRPr="009D5A7E" w:rsidRDefault="00A838EB" w:rsidP="00A838EB">
            <w:pPr>
              <w:jc w:val="center"/>
              <w:rPr>
                <w:rFonts w:ascii="Times New Roman" w:hAnsi="Times New Roman" w:cs="Times New Roman"/>
                <w:b/>
                <w:bCs/>
                <w:i/>
                <w:iCs/>
              </w:rPr>
            </w:pPr>
            <w:r w:rsidRPr="009D5A7E">
              <w:rPr>
                <w:rFonts w:ascii="Times New Roman" w:hAnsi="Times New Roman" w:cs="Times New Roman"/>
                <w:b/>
                <w:bCs/>
                <w:i/>
                <w:iCs/>
              </w:rPr>
              <w:t>p</w:t>
            </w:r>
          </w:p>
        </w:tc>
      </w:tr>
      <w:tr w:rsidR="004D5253" w14:paraId="18DFD452" w14:textId="77777777" w:rsidTr="004D5253">
        <w:trPr>
          <w:trHeight w:val="283"/>
        </w:trPr>
        <w:tc>
          <w:tcPr>
            <w:tcW w:w="2338" w:type="dxa"/>
            <w:tcBorders>
              <w:top w:val="single" w:sz="4" w:space="0" w:color="auto"/>
            </w:tcBorders>
          </w:tcPr>
          <w:p w14:paraId="2215D5A5" w14:textId="41B82634" w:rsidR="00ED00F1" w:rsidRPr="00050DDB" w:rsidRDefault="00ED00F1" w:rsidP="00ED00F1">
            <w:pPr>
              <w:rPr>
                <w:rFonts w:ascii="Times New Roman" w:hAnsi="Times New Roman" w:cs="Times New Roman"/>
                <w:b/>
                <w:bCs/>
              </w:rPr>
            </w:pPr>
            <w:r w:rsidRPr="00050DDB">
              <w:rPr>
                <w:rFonts w:ascii="Times New Roman" w:hAnsi="Times New Roman" w:cs="Times New Roman"/>
                <w:b/>
                <w:bCs/>
              </w:rPr>
              <w:t>Intercept</w:t>
            </w:r>
          </w:p>
        </w:tc>
        <w:tc>
          <w:tcPr>
            <w:tcW w:w="1626" w:type="dxa"/>
            <w:tcBorders>
              <w:top w:val="single" w:sz="4" w:space="0" w:color="auto"/>
            </w:tcBorders>
            <w:vAlign w:val="center"/>
          </w:tcPr>
          <w:p w14:paraId="3AB1D323" w14:textId="14A954B7" w:rsidR="00ED00F1" w:rsidRPr="00A838EB" w:rsidRDefault="00A838EB" w:rsidP="00050DDB">
            <w:pPr>
              <w:jc w:val="right"/>
              <w:rPr>
                <w:rFonts w:ascii="Times New Roman" w:hAnsi="Times New Roman" w:cs="Times New Roman"/>
              </w:rPr>
            </w:pPr>
            <w:r w:rsidRPr="00A838EB">
              <w:rPr>
                <w:rFonts w:ascii="Times New Roman" w:hAnsi="Times New Roman" w:cs="Times New Roman"/>
              </w:rPr>
              <w:t xml:space="preserve">1.339 </w:t>
            </w:r>
            <m:oMath>
              <m:r>
                <w:rPr>
                  <w:rFonts w:ascii="Cambria Math" w:hAnsi="Cambria Math" w:cs="Times New Roman"/>
                </w:rPr>
                <m:t>±</m:t>
              </m:r>
            </m:oMath>
            <w:r w:rsidRPr="00A838EB">
              <w:rPr>
                <w:rFonts w:ascii="Times New Roman" w:eastAsiaTheme="minorEastAsia" w:hAnsi="Times New Roman" w:cs="Times New Roman"/>
              </w:rPr>
              <w:t xml:space="preserve"> 0.343</w:t>
            </w:r>
          </w:p>
        </w:tc>
        <w:tc>
          <w:tcPr>
            <w:tcW w:w="942" w:type="dxa"/>
            <w:tcBorders>
              <w:top w:val="single" w:sz="4" w:space="0" w:color="auto"/>
            </w:tcBorders>
            <w:vAlign w:val="center"/>
          </w:tcPr>
          <w:p w14:paraId="52FDC865" w14:textId="03067260" w:rsidR="00ED00F1" w:rsidRPr="00A838EB" w:rsidRDefault="00ED00F1" w:rsidP="00ED00F1">
            <w:pPr>
              <w:jc w:val="right"/>
              <w:rPr>
                <w:rFonts w:ascii="Times New Roman" w:hAnsi="Times New Roman" w:cs="Times New Roman"/>
              </w:rPr>
            </w:pPr>
            <w:r w:rsidRPr="00A838EB">
              <w:rPr>
                <w:rFonts w:ascii="Times New Roman" w:hAnsi="Times New Roman" w:cs="Times New Roman"/>
              </w:rPr>
              <w:t>3.901</w:t>
            </w:r>
          </w:p>
        </w:tc>
        <w:tc>
          <w:tcPr>
            <w:tcW w:w="893" w:type="dxa"/>
            <w:tcBorders>
              <w:top w:val="single" w:sz="4" w:space="0" w:color="auto"/>
            </w:tcBorders>
            <w:vAlign w:val="center"/>
          </w:tcPr>
          <w:p w14:paraId="6CFDACFF" w14:textId="790D4128" w:rsidR="00ED00F1" w:rsidRPr="00A838EB" w:rsidRDefault="00ED00F1" w:rsidP="00ED00F1">
            <w:pPr>
              <w:jc w:val="right"/>
              <w:rPr>
                <w:rFonts w:ascii="Times New Roman" w:hAnsi="Times New Roman" w:cs="Times New Roman"/>
              </w:rPr>
            </w:pPr>
            <w:r w:rsidRPr="00A838EB">
              <w:rPr>
                <w:rFonts w:ascii="Times New Roman" w:hAnsi="Times New Roman" w:cs="Times New Roman"/>
              </w:rPr>
              <w:t>&lt;0.001</w:t>
            </w:r>
          </w:p>
        </w:tc>
        <w:tc>
          <w:tcPr>
            <w:tcW w:w="1782" w:type="dxa"/>
            <w:tcBorders>
              <w:top w:val="single" w:sz="4" w:space="0" w:color="auto"/>
            </w:tcBorders>
            <w:vAlign w:val="center"/>
          </w:tcPr>
          <w:p w14:paraId="5AE29877" w14:textId="7ED4881B" w:rsidR="00ED00F1" w:rsidRPr="00A838EB" w:rsidRDefault="00A838EB" w:rsidP="00050DDB">
            <w:pPr>
              <w:jc w:val="right"/>
              <w:rPr>
                <w:rFonts w:ascii="Times New Roman" w:hAnsi="Times New Roman" w:cs="Times New Roman"/>
              </w:rPr>
            </w:pPr>
            <w:r w:rsidRPr="00A838EB">
              <w:rPr>
                <w:rFonts w:ascii="Times New Roman" w:hAnsi="Times New Roman" w:cs="Times New Roman"/>
              </w:rPr>
              <w:t>2.</w:t>
            </w:r>
            <w:r w:rsidR="004D5253">
              <w:rPr>
                <w:rFonts w:ascii="Times New Roman" w:hAnsi="Times New Roman" w:cs="Times New Roman"/>
              </w:rPr>
              <w:t>578</w:t>
            </w:r>
            <w:r w:rsidRPr="00A838EB">
              <w:rPr>
                <w:rFonts w:ascii="Times New Roman" w:hAnsi="Times New Roman" w:cs="Times New Roman"/>
              </w:rPr>
              <w:t xml:space="preserve"> </w:t>
            </w:r>
            <m:oMath>
              <m:r>
                <w:rPr>
                  <w:rFonts w:ascii="Cambria Math" w:hAnsi="Cambria Math" w:cs="Times New Roman"/>
                </w:rPr>
                <m:t>±</m:t>
              </m:r>
            </m:oMath>
            <w:r w:rsidRPr="00A838EB">
              <w:rPr>
                <w:rFonts w:ascii="Times New Roman" w:eastAsiaTheme="minorEastAsia" w:hAnsi="Times New Roman" w:cs="Times New Roman"/>
              </w:rPr>
              <w:t xml:space="preserve"> 0.4</w:t>
            </w:r>
            <w:r w:rsidR="004D5253">
              <w:rPr>
                <w:rFonts w:ascii="Times New Roman" w:eastAsiaTheme="minorEastAsia" w:hAnsi="Times New Roman" w:cs="Times New Roman"/>
              </w:rPr>
              <w:t>75</w:t>
            </w:r>
          </w:p>
        </w:tc>
        <w:tc>
          <w:tcPr>
            <w:tcW w:w="879" w:type="dxa"/>
            <w:tcBorders>
              <w:top w:val="single" w:sz="4" w:space="0" w:color="auto"/>
            </w:tcBorders>
            <w:vAlign w:val="center"/>
          </w:tcPr>
          <w:p w14:paraId="41FFE160" w14:textId="2F2F05BD" w:rsidR="00ED00F1" w:rsidRPr="00A838EB" w:rsidRDefault="00DD1A42" w:rsidP="00ED00F1">
            <w:pPr>
              <w:jc w:val="right"/>
              <w:rPr>
                <w:rFonts w:ascii="Times New Roman" w:hAnsi="Times New Roman" w:cs="Times New Roman"/>
              </w:rPr>
            </w:pPr>
            <w:r w:rsidRPr="00A838EB">
              <w:rPr>
                <w:rFonts w:ascii="Times New Roman" w:hAnsi="Times New Roman" w:cs="Times New Roman"/>
              </w:rPr>
              <w:t>5.</w:t>
            </w:r>
            <w:r w:rsidR="004D5253">
              <w:rPr>
                <w:rFonts w:ascii="Times New Roman" w:hAnsi="Times New Roman" w:cs="Times New Roman"/>
              </w:rPr>
              <w:t>423</w:t>
            </w:r>
          </w:p>
        </w:tc>
        <w:tc>
          <w:tcPr>
            <w:tcW w:w="895" w:type="dxa"/>
            <w:tcBorders>
              <w:top w:val="single" w:sz="4" w:space="0" w:color="auto"/>
            </w:tcBorders>
            <w:vAlign w:val="center"/>
          </w:tcPr>
          <w:p w14:paraId="1075F90B" w14:textId="3D565447" w:rsidR="00ED00F1" w:rsidRPr="00A838EB" w:rsidRDefault="00DD1A42" w:rsidP="00ED00F1">
            <w:pPr>
              <w:jc w:val="right"/>
              <w:rPr>
                <w:rFonts w:ascii="Times New Roman" w:hAnsi="Times New Roman" w:cs="Times New Roman"/>
              </w:rPr>
            </w:pPr>
            <w:r w:rsidRPr="00A838EB">
              <w:rPr>
                <w:rFonts w:ascii="Times New Roman" w:hAnsi="Times New Roman" w:cs="Times New Roman"/>
              </w:rPr>
              <w:t>&lt;0.001</w:t>
            </w:r>
          </w:p>
        </w:tc>
      </w:tr>
      <w:tr w:rsidR="004D5253" w14:paraId="58BC4432" w14:textId="77777777" w:rsidTr="004D5253">
        <w:trPr>
          <w:trHeight w:val="283"/>
        </w:trPr>
        <w:tc>
          <w:tcPr>
            <w:tcW w:w="2338" w:type="dxa"/>
          </w:tcPr>
          <w:p w14:paraId="4460BAC1" w14:textId="509E67A4" w:rsidR="00ED00F1" w:rsidRPr="00050DDB" w:rsidRDefault="00ED00F1" w:rsidP="00ED00F1">
            <w:pPr>
              <w:rPr>
                <w:rFonts w:ascii="Times New Roman" w:hAnsi="Times New Roman" w:cs="Times New Roman"/>
                <w:b/>
                <w:bCs/>
              </w:rPr>
            </w:pPr>
            <w:r w:rsidRPr="00050DDB">
              <w:rPr>
                <w:rFonts w:ascii="Times New Roman" w:hAnsi="Times New Roman" w:cs="Times New Roman"/>
                <w:b/>
                <w:bCs/>
              </w:rPr>
              <w:t>Species</w:t>
            </w:r>
          </w:p>
        </w:tc>
        <w:tc>
          <w:tcPr>
            <w:tcW w:w="1626" w:type="dxa"/>
            <w:vAlign w:val="center"/>
          </w:tcPr>
          <w:p w14:paraId="4DE94AEA" w14:textId="5C9A1C45" w:rsidR="00ED00F1" w:rsidRPr="00A838EB" w:rsidRDefault="00A838EB" w:rsidP="00050DDB">
            <w:pPr>
              <w:jc w:val="right"/>
              <w:rPr>
                <w:rFonts w:ascii="Times New Roman" w:hAnsi="Times New Roman" w:cs="Times New Roman"/>
              </w:rPr>
            </w:pPr>
            <w:r w:rsidRPr="00A838EB">
              <w:rPr>
                <w:rFonts w:ascii="Times New Roman" w:hAnsi="Times New Roman" w:cs="Times New Roman"/>
              </w:rPr>
              <w:t xml:space="preserve">-0.738 </w:t>
            </w:r>
            <m:oMath>
              <m:r>
                <w:rPr>
                  <w:rFonts w:ascii="Cambria Math" w:hAnsi="Cambria Math" w:cs="Times New Roman"/>
                </w:rPr>
                <m:t>±</m:t>
              </m:r>
            </m:oMath>
            <w:r w:rsidRPr="00A838EB">
              <w:rPr>
                <w:rFonts w:ascii="Times New Roman" w:eastAsiaTheme="minorEastAsia" w:hAnsi="Times New Roman" w:cs="Times New Roman"/>
              </w:rPr>
              <w:t xml:space="preserve"> 0.222</w:t>
            </w:r>
          </w:p>
        </w:tc>
        <w:tc>
          <w:tcPr>
            <w:tcW w:w="942" w:type="dxa"/>
            <w:vAlign w:val="center"/>
          </w:tcPr>
          <w:p w14:paraId="09EBD3D2" w14:textId="47BAE603" w:rsidR="00ED00F1" w:rsidRPr="00A838EB" w:rsidRDefault="00ED00F1" w:rsidP="00ED00F1">
            <w:pPr>
              <w:jc w:val="right"/>
              <w:rPr>
                <w:rFonts w:ascii="Times New Roman" w:hAnsi="Times New Roman" w:cs="Times New Roman"/>
              </w:rPr>
            </w:pPr>
            <w:r w:rsidRPr="00A838EB">
              <w:rPr>
                <w:rFonts w:ascii="Times New Roman" w:hAnsi="Times New Roman" w:cs="Times New Roman"/>
              </w:rPr>
              <w:t>-3.324</w:t>
            </w:r>
          </w:p>
        </w:tc>
        <w:tc>
          <w:tcPr>
            <w:tcW w:w="893" w:type="dxa"/>
            <w:vAlign w:val="center"/>
          </w:tcPr>
          <w:p w14:paraId="3729C67A" w14:textId="0C899F8F" w:rsidR="00ED00F1" w:rsidRPr="00A838EB" w:rsidRDefault="00ED00F1" w:rsidP="00ED00F1">
            <w:pPr>
              <w:jc w:val="right"/>
              <w:rPr>
                <w:rFonts w:ascii="Times New Roman" w:hAnsi="Times New Roman" w:cs="Times New Roman"/>
              </w:rPr>
            </w:pPr>
            <w:r w:rsidRPr="00A838EB">
              <w:rPr>
                <w:rFonts w:ascii="Times New Roman" w:hAnsi="Times New Roman" w:cs="Times New Roman"/>
              </w:rPr>
              <w:t>&lt;0.001</w:t>
            </w:r>
          </w:p>
        </w:tc>
        <w:tc>
          <w:tcPr>
            <w:tcW w:w="1782" w:type="dxa"/>
            <w:vAlign w:val="center"/>
          </w:tcPr>
          <w:p w14:paraId="58B01015" w14:textId="6AA9E727" w:rsidR="00ED00F1" w:rsidRPr="00A838EB" w:rsidRDefault="00A838EB" w:rsidP="00050DDB">
            <w:pPr>
              <w:jc w:val="right"/>
              <w:rPr>
                <w:rFonts w:ascii="Times New Roman" w:hAnsi="Times New Roman" w:cs="Times New Roman"/>
              </w:rPr>
            </w:pPr>
            <w:r w:rsidRPr="00A838EB">
              <w:rPr>
                <w:rFonts w:ascii="Times New Roman" w:hAnsi="Times New Roman" w:cs="Times New Roman"/>
              </w:rPr>
              <w:t>-0.</w:t>
            </w:r>
            <w:r w:rsidR="004D5253">
              <w:rPr>
                <w:rFonts w:ascii="Times New Roman" w:hAnsi="Times New Roman" w:cs="Times New Roman"/>
              </w:rPr>
              <w:t>224</w:t>
            </w:r>
            <w:r w:rsidRPr="00A838EB">
              <w:rPr>
                <w:rFonts w:ascii="Times New Roman" w:hAnsi="Times New Roman" w:cs="Times New Roman"/>
              </w:rPr>
              <w:t xml:space="preserve"> </w:t>
            </w:r>
            <m:oMath>
              <m:r>
                <w:rPr>
                  <w:rFonts w:ascii="Cambria Math" w:hAnsi="Cambria Math" w:cs="Times New Roman"/>
                </w:rPr>
                <m:t>±</m:t>
              </m:r>
            </m:oMath>
            <w:r w:rsidRPr="00A838EB">
              <w:rPr>
                <w:rFonts w:ascii="Times New Roman" w:eastAsiaTheme="minorEastAsia" w:hAnsi="Times New Roman" w:cs="Times New Roman"/>
              </w:rPr>
              <w:t xml:space="preserve"> 0.</w:t>
            </w:r>
            <w:r w:rsidR="004D5253">
              <w:rPr>
                <w:rFonts w:ascii="Times New Roman" w:eastAsiaTheme="minorEastAsia" w:hAnsi="Times New Roman" w:cs="Times New Roman"/>
              </w:rPr>
              <w:t>335</w:t>
            </w:r>
          </w:p>
        </w:tc>
        <w:tc>
          <w:tcPr>
            <w:tcW w:w="879" w:type="dxa"/>
            <w:vAlign w:val="center"/>
          </w:tcPr>
          <w:p w14:paraId="7565E6B1" w14:textId="39FBDF14" w:rsidR="00ED00F1" w:rsidRPr="00A838EB" w:rsidRDefault="00DD1A42" w:rsidP="00ED00F1">
            <w:pPr>
              <w:jc w:val="right"/>
              <w:rPr>
                <w:rFonts w:ascii="Times New Roman" w:hAnsi="Times New Roman" w:cs="Times New Roman"/>
              </w:rPr>
            </w:pPr>
            <w:r w:rsidRPr="00A838EB">
              <w:rPr>
                <w:rFonts w:ascii="Times New Roman" w:hAnsi="Times New Roman" w:cs="Times New Roman"/>
              </w:rPr>
              <w:t>-</w:t>
            </w:r>
            <w:r w:rsidR="004D5253">
              <w:rPr>
                <w:rFonts w:ascii="Times New Roman" w:hAnsi="Times New Roman" w:cs="Times New Roman"/>
              </w:rPr>
              <w:t>0.668</w:t>
            </w:r>
          </w:p>
        </w:tc>
        <w:tc>
          <w:tcPr>
            <w:tcW w:w="895" w:type="dxa"/>
            <w:vAlign w:val="center"/>
          </w:tcPr>
          <w:p w14:paraId="6150182C" w14:textId="0EA9DDAE" w:rsidR="00ED00F1" w:rsidRPr="00A838EB" w:rsidRDefault="00DD1A42" w:rsidP="00ED00F1">
            <w:pPr>
              <w:jc w:val="right"/>
              <w:rPr>
                <w:rFonts w:ascii="Times New Roman" w:hAnsi="Times New Roman" w:cs="Times New Roman"/>
              </w:rPr>
            </w:pPr>
            <w:r w:rsidRPr="00A838EB">
              <w:rPr>
                <w:rFonts w:ascii="Times New Roman" w:hAnsi="Times New Roman" w:cs="Times New Roman"/>
              </w:rPr>
              <w:t>0.</w:t>
            </w:r>
            <w:r w:rsidR="004D5253">
              <w:rPr>
                <w:rFonts w:ascii="Times New Roman" w:hAnsi="Times New Roman" w:cs="Times New Roman"/>
              </w:rPr>
              <w:t>504</w:t>
            </w:r>
          </w:p>
        </w:tc>
      </w:tr>
      <w:tr w:rsidR="004D5253" w14:paraId="7231CBED" w14:textId="77777777" w:rsidTr="004D5253">
        <w:trPr>
          <w:trHeight w:val="283"/>
        </w:trPr>
        <w:tc>
          <w:tcPr>
            <w:tcW w:w="2338" w:type="dxa"/>
          </w:tcPr>
          <w:p w14:paraId="1A0E632A" w14:textId="67FAD4BE" w:rsidR="00ED00F1" w:rsidRPr="00050DDB" w:rsidRDefault="00ED00F1" w:rsidP="00ED00F1">
            <w:pPr>
              <w:rPr>
                <w:rFonts w:ascii="Times New Roman" w:hAnsi="Times New Roman" w:cs="Times New Roman"/>
                <w:b/>
                <w:bCs/>
              </w:rPr>
            </w:pPr>
            <w:r w:rsidRPr="00050DDB">
              <w:rPr>
                <w:rFonts w:ascii="Times New Roman" w:hAnsi="Times New Roman" w:cs="Times New Roman"/>
                <w:b/>
                <w:bCs/>
              </w:rPr>
              <w:t>Warming</w:t>
            </w:r>
          </w:p>
        </w:tc>
        <w:tc>
          <w:tcPr>
            <w:tcW w:w="1626" w:type="dxa"/>
            <w:vAlign w:val="center"/>
          </w:tcPr>
          <w:p w14:paraId="34FF076B" w14:textId="7243CE95" w:rsidR="00ED00F1" w:rsidRPr="00A838EB" w:rsidRDefault="00A838EB" w:rsidP="00050DDB">
            <w:pPr>
              <w:jc w:val="right"/>
              <w:rPr>
                <w:rFonts w:ascii="Times New Roman" w:hAnsi="Times New Roman" w:cs="Times New Roman"/>
              </w:rPr>
            </w:pPr>
            <w:r w:rsidRPr="00A838EB">
              <w:rPr>
                <w:rFonts w:ascii="Times New Roman" w:hAnsi="Times New Roman" w:cs="Times New Roman"/>
              </w:rPr>
              <w:t xml:space="preserve">0.946 </w:t>
            </w:r>
            <m:oMath>
              <m:r>
                <w:rPr>
                  <w:rFonts w:ascii="Cambria Math" w:hAnsi="Cambria Math" w:cs="Times New Roman"/>
                </w:rPr>
                <m:t>±</m:t>
              </m:r>
            </m:oMath>
            <w:r w:rsidRPr="00A838EB">
              <w:rPr>
                <w:rFonts w:ascii="Times New Roman" w:eastAsiaTheme="minorEastAsia" w:hAnsi="Times New Roman" w:cs="Times New Roman"/>
              </w:rPr>
              <w:t xml:space="preserve"> 0.254</w:t>
            </w:r>
          </w:p>
        </w:tc>
        <w:tc>
          <w:tcPr>
            <w:tcW w:w="942" w:type="dxa"/>
            <w:vAlign w:val="center"/>
          </w:tcPr>
          <w:p w14:paraId="36CC6073" w14:textId="07164D8B" w:rsidR="00ED00F1" w:rsidRPr="00A838EB" w:rsidRDefault="00ED00F1" w:rsidP="00ED00F1">
            <w:pPr>
              <w:ind w:left="4320" w:hanging="4320"/>
              <w:jc w:val="right"/>
              <w:rPr>
                <w:rFonts w:ascii="Times New Roman" w:hAnsi="Times New Roman" w:cs="Times New Roman"/>
              </w:rPr>
            </w:pPr>
            <w:r w:rsidRPr="00A838EB">
              <w:rPr>
                <w:rFonts w:ascii="Times New Roman" w:hAnsi="Times New Roman" w:cs="Times New Roman"/>
              </w:rPr>
              <w:t>3.732</w:t>
            </w:r>
          </w:p>
        </w:tc>
        <w:tc>
          <w:tcPr>
            <w:tcW w:w="893" w:type="dxa"/>
            <w:vAlign w:val="center"/>
          </w:tcPr>
          <w:p w14:paraId="599CE7AE" w14:textId="16BAE687" w:rsidR="00ED00F1" w:rsidRPr="00A838EB" w:rsidRDefault="00ED00F1" w:rsidP="00ED00F1">
            <w:pPr>
              <w:jc w:val="right"/>
              <w:rPr>
                <w:rFonts w:ascii="Times New Roman" w:hAnsi="Times New Roman" w:cs="Times New Roman"/>
              </w:rPr>
            </w:pPr>
            <w:r w:rsidRPr="00A838EB">
              <w:rPr>
                <w:rFonts w:ascii="Times New Roman" w:hAnsi="Times New Roman" w:cs="Times New Roman"/>
              </w:rPr>
              <w:t>&lt;0.001</w:t>
            </w:r>
          </w:p>
        </w:tc>
        <w:tc>
          <w:tcPr>
            <w:tcW w:w="1782" w:type="dxa"/>
            <w:vAlign w:val="center"/>
          </w:tcPr>
          <w:p w14:paraId="7370D81F" w14:textId="408B3802" w:rsidR="00ED00F1" w:rsidRPr="00A838EB" w:rsidRDefault="00A838EB" w:rsidP="00050DDB">
            <w:pPr>
              <w:jc w:val="right"/>
              <w:rPr>
                <w:rFonts w:ascii="Times New Roman" w:hAnsi="Times New Roman" w:cs="Times New Roman"/>
              </w:rPr>
            </w:pPr>
            <w:r w:rsidRPr="00A838EB">
              <w:rPr>
                <w:rFonts w:ascii="Times New Roman" w:hAnsi="Times New Roman" w:cs="Times New Roman"/>
              </w:rPr>
              <w:t>1.</w:t>
            </w:r>
            <w:r w:rsidR="004D5253">
              <w:rPr>
                <w:rFonts w:ascii="Times New Roman" w:hAnsi="Times New Roman" w:cs="Times New Roman"/>
              </w:rPr>
              <w:t>380</w:t>
            </w:r>
            <w:r w:rsidRPr="00A838EB">
              <w:rPr>
                <w:rFonts w:ascii="Times New Roman" w:hAnsi="Times New Roman" w:cs="Times New Roman"/>
              </w:rPr>
              <w:t xml:space="preserve"> </w:t>
            </w:r>
            <m:oMath>
              <m:r>
                <w:rPr>
                  <w:rFonts w:ascii="Cambria Math" w:hAnsi="Cambria Math" w:cs="Times New Roman"/>
                </w:rPr>
                <m:t>±</m:t>
              </m:r>
            </m:oMath>
            <w:r w:rsidRPr="00A838EB">
              <w:rPr>
                <w:rFonts w:ascii="Times New Roman" w:eastAsiaTheme="minorEastAsia" w:hAnsi="Times New Roman" w:cs="Times New Roman"/>
              </w:rPr>
              <w:t xml:space="preserve"> 0.</w:t>
            </w:r>
            <w:r w:rsidR="004D5253">
              <w:rPr>
                <w:rFonts w:ascii="Times New Roman" w:eastAsiaTheme="minorEastAsia" w:hAnsi="Times New Roman" w:cs="Times New Roman"/>
              </w:rPr>
              <w:t>424</w:t>
            </w:r>
          </w:p>
        </w:tc>
        <w:tc>
          <w:tcPr>
            <w:tcW w:w="879" w:type="dxa"/>
            <w:vAlign w:val="center"/>
          </w:tcPr>
          <w:p w14:paraId="4B201C44" w14:textId="25AA26C4" w:rsidR="00ED00F1" w:rsidRPr="00A838EB" w:rsidRDefault="004D5253" w:rsidP="00ED00F1">
            <w:pPr>
              <w:jc w:val="right"/>
              <w:rPr>
                <w:rFonts w:ascii="Times New Roman" w:hAnsi="Times New Roman" w:cs="Times New Roman"/>
              </w:rPr>
            </w:pPr>
            <w:r>
              <w:rPr>
                <w:rFonts w:ascii="Times New Roman" w:hAnsi="Times New Roman" w:cs="Times New Roman"/>
              </w:rPr>
              <w:t>3.250</w:t>
            </w:r>
          </w:p>
        </w:tc>
        <w:tc>
          <w:tcPr>
            <w:tcW w:w="895" w:type="dxa"/>
            <w:vAlign w:val="center"/>
          </w:tcPr>
          <w:p w14:paraId="29E9320C" w14:textId="0B9DFCC8" w:rsidR="00ED00F1" w:rsidRPr="00A838EB" w:rsidRDefault="004D5253" w:rsidP="00ED00F1">
            <w:pPr>
              <w:jc w:val="right"/>
              <w:rPr>
                <w:rFonts w:ascii="Times New Roman" w:hAnsi="Times New Roman" w:cs="Times New Roman"/>
              </w:rPr>
            </w:pPr>
            <w:r>
              <w:rPr>
                <w:rFonts w:ascii="Times New Roman" w:hAnsi="Times New Roman" w:cs="Times New Roman"/>
              </w:rPr>
              <w:t>0.001</w:t>
            </w:r>
          </w:p>
        </w:tc>
      </w:tr>
      <w:tr w:rsidR="004D5253" w14:paraId="3E0616BB" w14:textId="77777777" w:rsidTr="004D5253">
        <w:trPr>
          <w:trHeight w:val="283"/>
        </w:trPr>
        <w:tc>
          <w:tcPr>
            <w:tcW w:w="2338" w:type="dxa"/>
          </w:tcPr>
          <w:p w14:paraId="2C9654D3" w14:textId="1CC078E2" w:rsidR="00ED00F1" w:rsidRPr="00050DDB" w:rsidRDefault="00ED00F1" w:rsidP="00ED00F1">
            <w:pPr>
              <w:rPr>
                <w:rFonts w:ascii="Times New Roman" w:hAnsi="Times New Roman" w:cs="Times New Roman"/>
                <w:b/>
                <w:bCs/>
              </w:rPr>
            </w:pPr>
            <w:proofErr w:type="spellStart"/>
            <w:r w:rsidRPr="00050DDB">
              <w:rPr>
                <w:rFonts w:ascii="Times New Roman" w:hAnsi="Times New Roman" w:cs="Times New Roman"/>
                <w:b/>
                <w:bCs/>
              </w:rPr>
              <w:t>Elaiosome</w:t>
            </w:r>
            <w:proofErr w:type="spellEnd"/>
          </w:p>
        </w:tc>
        <w:tc>
          <w:tcPr>
            <w:tcW w:w="1626" w:type="dxa"/>
            <w:vAlign w:val="center"/>
          </w:tcPr>
          <w:p w14:paraId="1E40FF7E" w14:textId="6299B038" w:rsidR="00ED00F1" w:rsidRPr="00A838EB" w:rsidRDefault="00A838EB" w:rsidP="00050DDB">
            <w:pPr>
              <w:jc w:val="right"/>
              <w:rPr>
                <w:rFonts w:ascii="Times New Roman" w:hAnsi="Times New Roman" w:cs="Times New Roman"/>
              </w:rPr>
            </w:pPr>
            <w:r w:rsidRPr="00A838EB">
              <w:rPr>
                <w:rFonts w:ascii="Times New Roman" w:hAnsi="Times New Roman" w:cs="Times New Roman"/>
              </w:rPr>
              <w:t xml:space="preserve">1.124 </w:t>
            </w:r>
            <m:oMath>
              <m:r>
                <w:rPr>
                  <w:rFonts w:ascii="Cambria Math" w:hAnsi="Cambria Math" w:cs="Times New Roman"/>
                </w:rPr>
                <m:t>±</m:t>
              </m:r>
            </m:oMath>
            <w:r w:rsidRPr="00A838EB">
              <w:rPr>
                <w:rFonts w:ascii="Times New Roman" w:eastAsiaTheme="minorEastAsia" w:hAnsi="Times New Roman" w:cs="Times New Roman"/>
              </w:rPr>
              <w:t xml:space="preserve"> 0.260</w:t>
            </w:r>
          </w:p>
        </w:tc>
        <w:tc>
          <w:tcPr>
            <w:tcW w:w="942" w:type="dxa"/>
            <w:vAlign w:val="center"/>
          </w:tcPr>
          <w:p w14:paraId="3E963A46" w14:textId="7E775B47" w:rsidR="00ED00F1" w:rsidRPr="00A838EB" w:rsidRDefault="00ED00F1" w:rsidP="00ED00F1">
            <w:pPr>
              <w:jc w:val="right"/>
              <w:rPr>
                <w:rFonts w:ascii="Times New Roman" w:hAnsi="Times New Roman" w:cs="Times New Roman"/>
              </w:rPr>
            </w:pPr>
            <w:r w:rsidRPr="00A838EB">
              <w:rPr>
                <w:rFonts w:ascii="Times New Roman" w:hAnsi="Times New Roman" w:cs="Times New Roman"/>
              </w:rPr>
              <w:t>4.328</w:t>
            </w:r>
          </w:p>
        </w:tc>
        <w:tc>
          <w:tcPr>
            <w:tcW w:w="893" w:type="dxa"/>
            <w:vAlign w:val="center"/>
          </w:tcPr>
          <w:p w14:paraId="24465D6F" w14:textId="1B2A77A7" w:rsidR="00ED00F1" w:rsidRPr="00A838EB" w:rsidRDefault="00ED00F1" w:rsidP="00ED00F1">
            <w:pPr>
              <w:jc w:val="right"/>
              <w:rPr>
                <w:rFonts w:ascii="Times New Roman" w:hAnsi="Times New Roman" w:cs="Times New Roman"/>
              </w:rPr>
            </w:pPr>
            <w:r w:rsidRPr="00A838EB">
              <w:rPr>
                <w:rFonts w:ascii="Times New Roman" w:hAnsi="Times New Roman" w:cs="Times New Roman"/>
              </w:rPr>
              <w:t>&lt;0.001</w:t>
            </w:r>
          </w:p>
        </w:tc>
        <w:tc>
          <w:tcPr>
            <w:tcW w:w="1782" w:type="dxa"/>
            <w:vAlign w:val="center"/>
          </w:tcPr>
          <w:p w14:paraId="3A7B222C" w14:textId="216224C5" w:rsidR="00ED00F1" w:rsidRPr="00A838EB" w:rsidRDefault="00A838EB" w:rsidP="00050DDB">
            <w:pPr>
              <w:jc w:val="right"/>
              <w:rPr>
                <w:rFonts w:ascii="Times New Roman" w:hAnsi="Times New Roman" w:cs="Times New Roman"/>
              </w:rPr>
            </w:pPr>
            <w:r w:rsidRPr="00A838EB">
              <w:rPr>
                <w:rFonts w:ascii="Times New Roman" w:hAnsi="Times New Roman" w:cs="Times New Roman"/>
              </w:rPr>
              <w:t>2.</w:t>
            </w:r>
            <w:r w:rsidR="004D5253">
              <w:rPr>
                <w:rFonts w:ascii="Times New Roman" w:hAnsi="Times New Roman" w:cs="Times New Roman"/>
              </w:rPr>
              <w:t>583</w:t>
            </w:r>
            <w:r w:rsidRPr="00A838EB">
              <w:rPr>
                <w:rFonts w:ascii="Times New Roman" w:hAnsi="Times New Roman" w:cs="Times New Roman"/>
              </w:rPr>
              <w:t xml:space="preserve"> </w:t>
            </w:r>
            <m:oMath>
              <m:r>
                <w:rPr>
                  <w:rFonts w:ascii="Cambria Math" w:hAnsi="Cambria Math" w:cs="Times New Roman"/>
                </w:rPr>
                <m:t>±</m:t>
              </m:r>
            </m:oMath>
            <w:r w:rsidRPr="00A838EB">
              <w:rPr>
                <w:rFonts w:ascii="Times New Roman" w:eastAsiaTheme="minorEastAsia" w:hAnsi="Times New Roman" w:cs="Times New Roman"/>
              </w:rPr>
              <w:t xml:space="preserve"> 0.5</w:t>
            </w:r>
            <w:r w:rsidR="004D5253">
              <w:rPr>
                <w:rFonts w:ascii="Times New Roman" w:eastAsiaTheme="minorEastAsia" w:hAnsi="Times New Roman" w:cs="Times New Roman"/>
              </w:rPr>
              <w:t>76</w:t>
            </w:r>
          </w:p>
        </w:tc>
        <w:tc>
          <w:tcPr>
            <w:tcW w:w="879" w:type="dxa"/>
            <w:vAlign w:val="center"/>
          </w:tcPr>
          <w:p w14:paraId="20DACA54" w14:textId="46F73463" w:rsidR="00ED00F1" w:rsidRPr="00A838EB" w:rsidRDefault="00DD1A42" w:rsidP="00ED00F1">
            <w:pPr>
              <w:jc w:val="right"/>
              <w:rPr>
                <w:rFonts w:ascii="Times New Roman" w:hAnsi="Times New Roman" w:cs="Times New Roman"/>
              </w:rPr>
            </w:pPr>
            <w:r w:rsidRPr="00A838EB">
              <w:rPr>
                <w:rFonts w:ascii="Times New Roman" w:hAnsi="Times New Roman" w:cs="Times New Roman"/>
              </w:rPr>
              <w:t>4.4</w:t>
            </w:r>
            <w:r w:rsidR="004D5253">
              <w:rPr>
                <w:rFonts w:ascii="Times New Roman" w:hAnsi="Times New Roman" w:cs="Times New Roman"/>
              </w:rPr>
              <w:t>86</w:t>
            </w:r>
          </w:p>
        </w:tc>
        <w:tc>
          <w:tcPr>
            <w:tcW w:w="895" w:type="dxa"/>
            <w:vAlign w:val="center"/>
          </w:tcPr>
          <w:p w14:paraId="0490B1EA" w14:textId="7D6E5F6F" w:rsidR="00ED00F1" w:rsidRPr="00A838EB" w:rsidRDefault="00DD1A42" w:rsidP="00ED00F1">
            <w:pPr>
              <w:jc w:val="right"/>
              <w:rPr>
                <w:rFonts w:ascii="Times New Roman" w:hAnsi="Times New Roman" w:cs="Times New Roman"/>
              </w:rPr>
            </w:pPr>
            <w:r w:rsidRPr="00A838EB">
              <w:rPr>
                <w:rFonts w:ascii="Times New Roman" w:hAnsi="Times New Roman" w:cs="Times New Roman"/>
              </w:rPr>
              <w:t>&lt;0.001</w:t>
            </w:r>
          </w:p>
        </w:tc>
      </w:tr>
      <w:tr w:rsidR="004D5253" w14:paraId="68654B44" w14:textId="77777777" w:rsidTr="004D5253">
        <w:trPr>
          <w:trHeight w:val="283"/>
        </w:trPr>
        <w:tc>
          <w:tcPr>
            <w:tcW w:w="2338" w:type="dxa"/>
          </w:tcPr>
          <w:p w14:paraId="501F3942" w14:textId="1EEA333F" w:rsidR="00ED00F1" w:rsidRPr="00050DDB" w:rsidRDefault="00ED00F1" w:rsidP="00ED00F1">
            <w:pPr>
              <w:rPr>
                <w:rFonts w:ascii="Times New Roman" w:hAnsi="Times New Roman" w:cs="Times New Roman"/>
                <w:b/>
                <w:bCs/>
              </w:rPr>
            </w:pPr>
            <w:proofErr w:type="spellStart"/>
            <w:r w:rsidRPr="00050DDB">
              <w:rPr>
                <w:rFonts w:ascii="Times New Roman" w:hAnsi="Times New Roman" w:cs="Times New Roman"/>
                <w:b/>
                <w:bCs/>
              </w:rPr>
              <w:t>Species:Warming</w:t>
            </w:r>
            <w:proofErr w:type="spellEnd"/>
          </w:p>
        </w:tc>
        <w:tc>
          <w:tcPr>
            <w:tcW w:w="1626" w:type="dxa"/>
            <w:vAlign w:val="center"/>
          </w:tcPr>
          <w:p w14:paraId="58E46793" w14:textId="37622110" w:rsidR="00ED00F1" w:rsidRPr="00A838EB" w:rsidRDefault="00A838EB" w:rsidP="00050DDB">
            <w:pPr>
              <w:jc w:val="right"/>
              <w:rPr>
                <w:rFonts w:ascii="Times New Roman" w:hAnsi="Times New Roman" w:cs="Times New Roman"/>
              </w:rPr>
            </w:pPr>
            <w:r w:rsidRPr="00A838EB">
              <w:rPr>
                <w:rFonts w:ascii="Times New Roman" w:hAnsi="Times New Roman" w:cs="Times New Roman"/>
              </w:rPr>
              <w:t xml:space="preserve">1.082 </w:t>
            </w:r>
            <m:oMath>
              <m:r>
                <w:rPr>
                  <w:rFonts w:ascii="Cambria Math" w:hAnsi="Cambria Math" w:cs="Times New Roman"/>
                </w:rPr>
                <m:t>±</m:t>
              </m:r>
            </m:oMath>
            <w:r w:rsidRPr="00A838EB">
              <w:rPr>
                <w:rFonts w:ascii="Times New Roman" w:eastAsiaTheme="minorEastAsia" w:hAnsi="Times New Roman" w:cs="Times New Roman"/>
              </w:rPr>
              <w:t xml:space="preserve"> 0.311</w:t>
            </w:r>
          </w:p>
        </w:tc>
        <w:tc>
          <w:tcPr>
            <w:tcW w:w="942" w:type="dxa"/>
            <w:vAlign w:val="center"/>
          </w:tcPr>
          <w:p w14:paraId="4D6660FF" w14:textId="6EE4E09D" w:rsidR="00ED00F1" w:rsidRPr="00A838EB" w:rsidRDefault="00ED00F1" w:rsidP="00ED00F1">
            <w:pPr>
              <w:jc w:val="right"/>
              <w:rPr>
                <w:rFonts w:ascii="Times New Roman" w:hAnsi="Times New Roman" w:cs="Times New Roman"/>
              </w:rPr>
            </w:pPr>
            <w:r w:rsidRPr="00A838EB">
              <w:rPr>
                <w:rFonts w:ascii="Times New Roman" w:hAnsi="Times New Roman" w:cs="Times New Roman"/>
              </w:rPr>
              <w:t>3.483</w:t>
            </w:r>
          </w:p>
        </w:tc>
        <w:tc>
          <w:tcPr>
            <w:tcW w:w="893" w:type="dxa"/>
            <w:vAlign w:val="center"/>
          </w:tcPr>
          <w:p w14:paraId="6BA3F45F" w14:textId="473CF465" w:rsidR="00ED00F1" w:rsidRPr="00A838EB" w:rsidRDefault="00ED00F1" w:rsidP="00ED00F1">
            <w:pPr>
              <w:jc w:val="right"/>
              <w:rPr>
                <w:rFonts w:ascii="Times New Roman" w:hAnsi="Times New Roman" w:cs="Times New Roman"/>
              </w:rPr>
            </w:pPr>
            <w:r w:rsidRPr="00A838EB">
              <w:rPr>
                <w:rFonts w:ascii="Times New Roman" w:hAnsi="Times New Roman" w:cs="Times New Roman"/>
              </w:rPr>
              <w:t>&lt;0.001</w:t>
            </w:r>
          </w:p>
        </w:tc>
        <w:tc>
          <w:tcPr>
            <w:tcW w:w="1782" w:type="dxa"/>
            <w:vAlign w:val="center"/>
          </w:tcPr>
          <w:p w14:paraId="0BE2C345" w14:textId="40243424" w:rsidR="00ED00F1" w:rsidRPr="00A838EB" w:rsidRDefault="004D5253" w:rsidP="00050DDB">
            <w:pPr>
              <w:jc w:val="right"/>
              <w:rPr>
                <w:rFonts w:ascii="Times New Roman" w:hAnsi="Times New Roman" w:cs="Times New Roman"/>
              </w:rPr>
            </w:pPr>
            <w:r>
              <w:rPr>
                <w:rFonts w:ascii="Times New Roman" w:hAnsi="Times New Roman" w:cs="Times New Roman"/>
              </w:rPr>
              <w:t>-0.157</w:t>
            </w:r>
            <w:r w:rsidRPr="00A838EB">
              <w:rPr>
                <w:rFonts w:ascii="Times New Roman" w:hAnsi="Times New Roman" w:cs="Times New Roman"/>
              </w:rPr>
              <w:t xml:space="preserve"> </w:t>
            </w:r>
            <m:oMath>
              <m:r>
                <w:rPr>
                  <w:rFonts w:ascii="Cambria Math" w:hAnsi="Cambria Math" w:cs="Times New Roman"/>
                </w:rPr>
                <m:t>±</m:t>
              </m:r>
            </m:oMath>
            <w:r w:rsidRPr="00A838EB">
              <w:rPr>
                <w:rFonts w:ascii="Times New Roman" w:eastAsiaTheme="minorEastAsia" w:hAnsi="Times New Roman" w:cs="Times New Roman"/>
              </w:rPr>
              <w:t xml:space="preserve"> 0.5</w:t>
            </w:r>
            <w:r>
              <w:rPr>
                <w:rFonts w:ascii="Times New Roman" w:eastAsiaTheme="minorEastAsia" w:hAnsi="Times New Roman" w:cs="Times New Roman"/>
              </w:rPr>
              <w:t>18</w:t>
            </w:r>
          </w:p>
        </w:tc>
        <w:tc>
          <w:tcPr>
            <w:tcW w:w="879" w:type="dxa"/>
            <w:vAlign w:val="center"/>
          </w:tcPr>
          <w:p w14:paraId="1569F121" w14:textId="07CA744C" w:rsidR="00ED00F1" w:rsidRPr="00A838EB" w:rsidRDefault="004D5253" w:rsidP="00ED00F1">
            <w:pPr>
              <w:jc w:val="right"/>
              <w:rPr>
                <w:rFonts w:ascii="Times New Roman" w:hAnsi="Times New Roman" w:cs="Times New Roman"/>
              </w:rPr>
            </w:pPr>
            <w:r>
              <w:rPr>
                <w:rFonts w:ascii="Times New Roman" w:hAnsi="Times New Roman" w:cs="Times New Roman"/>
              </w:rPr>
              <w:t>-0.304</w:t>
            </w:r>
          </w:p>
        </w:tc>
        <w:tc>
          <w:tcPr>
            <w:tcW w:w="895" w:type="dxa"/>
            <w:vAlign w:val="center"/>
          </w:tcPr>
          <w:p w14:paraId="1C544845" w14:textId="1272FBFB" w:rsidR="00ED00F1" w:rsidRPr="00A838EB" w:rsidRDefault="004D5253" w:rsidP="00ED00F1">
            <w:pPr>
              <w:jc w:val="right"/>
              <w:rPr>
                <w:rFonts w:ascii="Times New Roman" w:hAnsi="Times New Roman" w:cs="Times New Roman"/>
              </w:rPr>
            </w:pPr>
            <w:r>
              <w:rPr>
                <w:rFonts w:ascii="Times New Roman" w:hAnsi="Times New Roman" w:cs="Times New Roman"/>
              </w:rPr>
              <w:t>0.761</w:t>
            </w:r>
          </w:p>
        </w:tc>
      </w:tr>
      <w:tr w:rsidR="004D5253" w14:paraId="78257E2A" w14:textId="77777777" w:rsidTr="004D5253">
        <w:trPr>
          <w:trHeight w:val="283"/>
        </w:trPr>
        <w:tc>
          <w:tcPr>
            <w:tcW w:w="2338" w:type="dxa"/>
          </w:tcPr>
          <w:p w14:paraId="47680F20" w14:textId="19BCB3C2" w:rsidR="00ED00F1" w:rsidRPr="00050DDB" w:rsidRDefault="00ED00F1" w:rsidP="00ED00F1">
            <w:pPr>
              <w:rPr>
                <w:rFonts w:ascii="Times New Roman" w:hAnsi="Times New Roman" w:cs="Times New Roman"/>
                <w:b/>
                <w:bCs/>
              </w:rPr>
            </w:pPr>
            <w:proofErr w:type="spellStart"/>
            <w:r w:rsidRPr="00050DDB">
              <w:rPr>
                <w:rFonts w:ascii="Times New Roman" w:hAnsi="Times New Roman" w:cs="Times New Roman"/>
                <w:b/>
                <w:bCs/>
              </w:rPr>
              <w:t>Species:Elaiosome</w:t>
            </w:r>
            <w:proofErr w:type="spellEnd"/>
          </w:p>
        </w:tc>
        <w:tc>
          <w:tcPr>
            <w:tcW w:w="1626" w:type="dxa"/>
            <w:vAlign w:val="center"/>
          </w:tcPr>
          <w:p w14:paraId="7E191F81" w14:textId="40198859" w:rsidR="00ED00F1" w:rsidRPr="00A838EB" w:rsidRDefault="00A838EB" w:rsidP="00050DDB">
            <w:pPr>
              <w:jc w:val="right"/>
              <w:rPr>
                <w:rFonts w:ascii="Times New Roman" w:hAnsi="Times New Roman" w:cs="Times New Roman"/>
              </w:rPr>
            </w:pPr>
            <w:r w:rsidRPr="00A838EB">
              <w:rPr>
                <w:rFonts w:ascii="Times New Roman" w:hAnsi="Times New Roman" w:cs="Times New Roman"/>
              </w:rPr>
              <w:t xml:space="preserve">1.006 </w:t>
            </w:r>
            <m:oMath>
              <m:r>
                <w:rPr>
                  <w:rFonts w:ascii="Cambria Math" w:hAnsi="Cambria Math" w:cs="Times New Roman"/>
                </w:rPr>
                <m:t>±</m:t>
              </m:r>
            </m:oMath>
            <w:r w:rsidRPr="00A838EB">
              <w:rPr>
                <w:rFonts w:ascii="Times New Roman" w:eastAsiaTheme="minorEastAsia" w:hAnsi="Times New Roman" w:cs="Times New Roman"/>
              </w:rPr>
              <w:t xml:space="preserve"> 0.313</w:t>
            </w:r>
          </w:p>
        </w:tc>
        <w:tc>
          <w:tcPr>
            <w:tcW w:w="942" w:type="dxa"/>
            <w:vAlign w:val="center"/>
          </w:tcPr>
          <w:p w14:paraId="24DA92BF" w14:textId="74E70B04" w:rsidR="00ED00F1" w:rsidRPr="00A838EB" w:rsidRDefault="00ED00F1" w:rsidP="00ED00F1">
            <w:pPr>
              <w:jc w:val="right"/>
              <w:rPr>
                <w:rFonts w:ascii="Times New Roman" w:hAnsi="Times New Roman" w:cs="Times New Roman"/>
              </w:rPr>
            </w:pPr>
            <w:r w:rsidRPr="00A838EB">
              <w:rPr>
                <w:rFonts w:ascii="Times New Roman" w:hAnsi="Times New Roman" w:cs="Times New Roman"/>
              </w:rPr>
              <w:t>3.217</w:t>
            </w:r>
          </w:p>
        </w:tc>
        <w:tc>
          <w:tcPr>
            <w:tcW w:w="893" w:type="dxa"/>
            <w:vAlign w:val="center"/>
          </w:tcPr>
          <w:p w14:paraId="703C7F07" w14:textId="315E9E52" w:rsidR="00ED00F1" w:rsidRPr="00A838EB" w:rsidRDefault="00ED00F1" w:rsidP="00ED00F1">
            <w:pPr>
              <w:jc w:val="right"/>
              <w:rPr>
                <w:rFonts w:ascii="Times New Roman" w:hAnsi="Times New Roman" w:cs="Times New Roman"/>
              </w:rPr>
            </w:pPr>
            <w:r w:rsidRPr="00A838EB">
              <w:rPr>
                <w:rFonts w:ascii="Times New Roman" w:hAnsi="Times New Roman" w:cs="Times New Roman"/>
              </w:rPr>
              <w:t>0.001</w:t>
            </w:r>
          </w:p>
        </w:tc>
        <w:tc>
          <w:tcPr>
            <w:tcW w:w="1782" w:type="dxa"/>
            <w:vAlign w:val="center"/>
          </w:tcPr>
          <w:p w14:paraId="5BE220FC" w14:textId="4890E1B9" w:rsidR="00ED00F1" w:rsidRPr="00A838EB" w:rsidRDefault="00A838EB" w:rsidP="00050DDB">
            <w:pPr>
              <w:jc w:val="right"/>
              <w:rPr>
                <w:rFonts w:ascii="Times New Roman" w:hAnsi="Times New Roman" w:cs="Times New Roman"/>
              </w:rPr>
            </w:pPr>
            <w:r w:rsidRPr="00A838EB">
              <w:rPr>
                <w:rFonts w:ascii="Times New Roman" w:hAnsi="Times New Roman" w:cs="Times New Roman"/>
              </w:rPr>
              <w:t>-1.2</w:t>
            </w:r>
            <w:r w:rsidR="004D5253">
              <w:rPr>
                <w:rFonts w:ascii="Times New Roman" w:hAnsi="Times New Roman" w:cs="Times New Roman"/>
              </w:rPr>
              <w:t>44</w:t>
            </w:r>
            <w:r w:rsidRPr="00A838EB">
              <w:rPr>
                <w:rFonts w:ascii="Times New Roman" w:hAnsi="Times New Roman" w:cs="Times New Roman"/>
              </w:rPr>
              <w:t xml:space="preserve"> </w:t>
            </w:r>
            <m:oMath>
              <m:r>
                <w:rPr>
                  <w:rFonts w:ascii="Cambria Math" w:hAnsi="Cambria Math" w:cs="Times New Roman"/>
                </w:rPr>
                <m:t>±</m:t>
              </m:r>
            </m:oMath>
            <w:r w:rsidRPr="00A838EB">
              <w:rPr>
                <w:rFonts w:ascii="Times New Roman" w:eastAsiaTheme="minorEastAsia" w:hAnsi="Times New Roman" w:cs="Times New Roman"/>
              </w:rPr>
              <w:t xml:space="preserve"> 0.62</w:t>
            </w:r>
            <w:r w:rsidR="004D5253">
              <w:rPr>
                <w:rFonts w:ascii="Times New Roman" w:eastAsiaTheme="minorEastAsia" w:hAnsi="Times New Roman" w:cs="Times New Roman"/>
              </w:rPr>
              <w:t>3</w:t>
            </w:r>
          </w:p>
        </w:tc>
        <w:tc>
          <w:tcPr>
            <w:tcW w:w="879" w:type="dxa"/>
            <w:vAlign w:val="center"/>
          </w:tcPr>
          <w:p w14:paraId="0D183DB0" w14:textId="14A1887E" w:rsidR="00ED00F1" w:rsidRPr="00A838EB" w:rsidRDefault="00DD1A42" w:rsidP="00ED00F1">
            <w:pPr>
              <w:jc w:val="right"/>
              <w:rPr>
                <w:rFonts w:ascii="Times New Roman" w:hAnsi="Times New Roman" w:cs="Times New Roman"/>
              </w:rPr>
            </w:pPr>
            <w:r w:rsidRPr="00A838EB">
              <w:rPr>
                <w:rFonts w:ascii="Times New Roman" w:hAnsi="Times New Roman" w:cs="Times New Roman"/>
              </w:rPr>
              <w:t>-1.9</w:t>
            </w:r>
            <w:r w:rsidR="004D5253">
              <w:rPr>
                <w:rFonts w:ascii="Times New Roman" w:hAnsi="Times New Roman" w:cs="Times New Roman"/>
              </w:rPr>
              <w:t>97</w:t>
            </w:r>
          </w:p>
        </w:tc>
        <w:tc>
          <w:tcPr>
            <w:tcW w:w="895" w:type="dxa"/>
            <w:vAlign w:val="center"/>
          </w:tcPr>
          <w:p w14:paraId="7603501E" w14:textId="13FE0B0A" w:rsidR="00ED00F1" w:rsidRPr="00A838EB" w:rsidRDefault="00DD1A42" w:rsidP="00ED00F1">
            <w:pPr>
              <w:jc w:val="right"/>
              <w:rPr>
                <w:rFonts w:ascii="Times New Roman" w:hAnsi="Times New Roman" w:cs="Times New Roman"/>
              </w:rPr>
            </w:pPr>
            <w:r w:rsidRPr="00A838EB">
              <w:rPr>
                <w:rFonts w:ascii="Times New Roman" w:hAnsi="Times New Roman" w:cs="Times New Roman"/>
              </w:rPr>
              <w:t>0.04</w:t>
            </w:r>
            <w:r w:rsidR="004D5253">
              <w:rPr>
                <w:rFonts w:ascii="Times New Roman" w:hAnsi="Times New Roman" w:cs="Times New Roman"/>
              </w:rPr>
              <w:t>6</w:t>
            </w:r>
          </w:p>
        </w:tc>
      </w:tr>
      <w:tr w:rsidR="004D5253" w14:paraId="5D55A656" w14:textId="77777777" w:rsidTr="004D5253">
        <w:trPr>
          <w:trHeight w:val="283"/>
        </w:trPr>
        <w:tc>
          <w:tcPr>
            <w:tcW w:w="2338" w:type="dxa"/>
          </w:tcPr>
          <w:p w14:paraId="5893428B" w14:textId="7748D1F8" w:rsidR="004D5253" w:rsidRPr="00050DDB" w:rsidRDefault="004D5253" w:rsidP="004D5253">
            <w:pPr>
              <w:rPr>
                <w:rFonts w:ascii="Times New Roman" w:hAnsi="Times New Roman" w:cs="Times New Roman"/>
                <w:b/>
                <w:bCs/>
              </w:rPr>
            </w:pPr>
            <w:proofErr w:type="spellStart"/>
            <w:r w:rsidRPr="00050DDB">
              <w:rPr>
                <w:rFonts w:ascii="Times New Roman" w:hAnsi="Times New Roman" w:cs="Times New Roman"/>
                <w:b/>
                <w:bCs/>
              </w:rPr>
              <w:t>Warming:Elaiosome</w:t>
            </w:r>
            <w:proofErr w:type="spellEnd"/>
          </w:p>
        </w:tc>
        <w:tc>
          <w:tcPr>
            <w:tcW w:w="1626" w:type="dxa"/>
            <w:vAlign w:val="center"/>
          </w:tcPr>
          <w:p w14:paraId="246CB3A7" w14:textId="4BBDA583" w:rsidR="004D5253" w:rsidRPr="00A838EB" w:rsidRDefault="004D5253" w:rsidP="004D5253">
            <w:pPr>
              <w:jc w:val="right"/>
              <w:rPr>
                <w:rFonts w:ascii="Times New Roman" w:hAnsi="Times New Roman" w:cs="Times New Roman"/>
              </w:rPr>
            </w:pPr>
            <w:r w:rsidRPr="00A838EB">
              <w:rPr>
                <w:rFonts w:ascii="Times New Roman" w:hAnsi="Times New Roman" w:cs="Times New Roman"/>
              </w:rPr>
              <w:t xml:space="preserve">-1.115 </w:t>
            </w:r>
            <m:oMath>
              <m:r>
                <w:rPr>
                  <w:rFonts w:ascii="Cambria Math" w:hAnsi="Cambria Math" w:cs="Times New Roman"/>
                </w:rPr>
                <m:t>±</m:t>
              </m:r>
            </m:oMath>
            <w:r w:rsidRPr="00A838EB">
              <w:rPr>
                <w:rFonts w:ascii="Times New Roman" w:eastAsiaTheme="minorEastAsia" w:hAnsi="Times New Roman" w:cs="Times New Roman"/>
              </w:rPr>
              <w:t xml:space="preserve"> 0.317</w:t>
            </w:r>
          </w:p>
        </w:tc>
        <w:tc>
          <w:tcPr>
            <w:tcW w:w="942" w:type="dxa"/>
            <w:vAlign w:val="center"/>
          </w:tcPr>
          <w:p w14:paraId="7934E063" w14:textId="1A8657A6" w:rsidR="004D5253" w:rsidRPr="00A838EB" w:rsidRDefault="004D5253" w:rsidP="004D5253">
            <w:pPr>
              <w:jc w:val="right"/>
              <w:rPr>
                <w:rFonts w:ascii="Times New Roman" w:hAnsi="Times New Roman" w:cs="Times New Roman"/>
              </w:rPr>
            </w:pPr>
            <w:r w:rsidRPr="00A838EB">
              <w:rPr>
                <w:rFonts w:ascii="Times New Roman" w:hAnsi="Times New Roman" w:cs="Times New Roman"/>
              </w:rPr>
              <w:t>-3.521</w:t>
            </w:r>
          </w:p>
        </w:tc>
        <w:tc>
          <w:tcPr>
            <w:tcW w:w="893" w:type="dxa"/>
            <w:vAlign w:val="center"/>
          </w:tcPr>
          <w:p w14:paraId="7C91242E" w14:textId="08789F69" w:rsidR="004D5253" w:rsidRPr="00A838EB" w:rsidRDefault="004D5253" w:rsidP="004D5253">
            <w:pPr>
              <w:jc w:val="right"/>
              <w:rPr>
                <w:rFonts w:ascii="Times New Roman" w:hAnsi="Times New Roman" w:cs="Times New Roman"/>
              </w:rPr>
            </w:pPr>
            <w:r w:rsidRPr="00A838EB">
              <w:rPr>
                <w:rFonts w:ascii="Times New Roman" w:hAnsi="Times New Roman" w:cs="Times New Roman"/>
              </w:rPr>
              <w:t>&lt;0.001</w:t>
            </w:r>
          </w:p>
        </w:tc>
        <w:tc>
          <w:tcPr>
            <w:tcW w:w="1782" w:type="dxa"/>
            <w:vAlign w:val="center"/>
          </w:tcPr>
          <w:p w14:paraId="67260067" w14:textId="6594DA68" w:rsidR="004D5253" w:rsidRPr="00A838EB" w:rsidRDefault="004D5253" w:rsidP="004D5253">
            <w:pPr>
              <w:jc w:val="right"/>
              <w:rPr>
                <w:rFonts w:ascii="Times New Roman" w:hAnsi="Times New Roman" w:cs="Times New Roman"/>
              </w:rPr>
            </w:pPr>
            <w:r w:rsidRPr="00A838EB">
              <w:rPr>
                <w:rFonts w:ascii="Times New Roman" w:hAnsi="Times New Roman" w:cs="Times New Roman"/>
              </w:rPr>
              <w:t>-</w:t>
            </w:r>
            <w:r>
              <w:rPr>
                <w:rFonts w:ascii="Times New Roman" w:hAnsi="Times New Roman" w:cs="Times New Roman"/>
              </w:rPr>
              <w:t>0.512</w:t>
            </w:r>
            <w:r w:rsidRPr="00A838EB">
              <w:rPr>
                <w:rFonts w:ascii="Times New Roman" w:hAnsi="Times New Roman" w:cs="Times New Roman"/>
              </w:rPr>
              <w:t xml:space="preserve"> </w:t>
            </w:r>
            <m:oMath>
              <m:r>
                <w:rPr>
                  <w:rFonts w:ascii="Cambria Math" w:hAnsi="Cambria Math" w:cs="Times New Roman"/>
                </w:rPr>
                <m:t>±</m:t>
              </m:r>
            </m:oMath>
            <w:r w:rsidRPr="00A838EB">
              <w:rPr>
                <w:rFonts w:ascii="Times New Roman" w:eastAsiaTheme="minorEastAsia" w:hAnsi="Times New Roman" w:cs="Times New Roman"/>
              </w:rPr>
              <w:t xml:space="preserve"> 0.</w:t>
            </w:r>
            <w:r>
              <w:rPr>
                <w:rFonts w:ascii="Times New Roman" w:eastAsiaTheme="minorEastAsia" w:hAnsi="Times New Roman" w:cs="Times New Roman"/>
              </w:rPr>
              <w:t>559</w:t>
            </w:r>
          </w:p>
        </w:tc>
        <w:tc>
          <w:tcPr>
            <w:tcW w:w="879" w:type="dxa"/>
            <w:vAlign w:val="center"/>
          </w:tcPr>
          <w:p w14:paraId="37EA6DD3" w14:textId="5C76B8BE" w:rsidR="004D5253" w:rsidRPr="00A838EB" w:rsidRDefault="004D5253" w:rsidP="004D5253">
            <w:pPr>
              <w:jc w:val="right"/>
              <w:rPr>
                <w:rFonts w:ascii="Times New Roman" w:hAnsi="Times New Roman" w:cs="Times New Roman"/>
              </w:rPr>
            </w:pPr>
            <w:r>
              <w:rPr>
                <w:rFonts w:ascii="Times New Roman" w:hAnsi="Times New Roman" w:cs="Times New Roman"/>
              </w:rPr>
              <w:t>-0.916</w:t>
            </w:r>
          </w:p>
        </w:tc>
        <w:tc>
          <w:tcPr>
            <w:tcW w:w="895" w:type="dxa"/>
            <w:vAlign w:val="center"/>
          </w:tcPr>
          <w:p w14:paraId="3783FB8A" w14:textId="248768CE" w:rsidR="004D5253" w:rsidRPr="00A838EB" w:rsidRDefault="004D5253" w:rsidP="004D5253">
            <w:pPr>
              <w:jc w:val="right"/>
              <w:rPr>
                <w:rFonts w:ascii="Times New Roman" w:hAnsi="Times New Roman" w:cs="Times New Roman"/>
              </w:rPr>
            </w:pPr>
            <w:r>
              <w:rPr>
                <w:rFonts w:ascii="Times New Roman" w:hAnsi="Times New Roman" w:cs="Times New Roman"/>
              </w:rPr>
              <w:t>0.360</w:t>
            </w:r>
          </w:p>
        </w:tc>
      </w:tr>
    </w:tbl>
    <w:p w14:paraId="63F566A3" w14:textId="77777777" w:rsidR="00C25D2F" w:rsidRDefault="00C25D2F">
      <w:pPr>
        <w:rPr>
          <w:rFonts w:ascii="Times New Roman" w:hAnsi="Times New Roman" w:cs="Times New Roman"/>
          <w:b/>
          <w:bCs/>
          <w:sz w:val="24"/>
          <w:szCs w:val="24"/>
        </w:rPr>
      </w:pPr>
      <w:r>
        <w:rPr>
          <w:rFonts w:ascii="Times New Roman" w:hAnsi="Times New Roman" w:cs="Times New Roman"/>
          <w:b/>
          <w:bCs/>
          <w:sz w:val="24"/>
          <w:szCs w:val="24"/>
        </w:rPr>
        <w:br w:type="page"/>
      </w:r>
    </w:p>
    <w:p w14:paraId="52E20FD0" w14:textId="3C5DE92A" w:rsidR="004A20E8" w:rsidRDefault="0068119A">
      <w:pPr>
        <w:rPr>
          <w:rFonts w:ascii="Times New Roman" w:hAnsi="Times New Roman" w:cs="Times New Roman"/>
          <w:sz w:val="24"/>
          <w:szCs w:val="24"/>
        </w:rPr>
      </w:pPr>
      <w:r>
        <w:rPr>
          <w:rFonts w:ascii="Times New Roman" w:hAnsi="Times New Roman" w:cs="Times New Roman"/>
          <w:b/>
          <w:bCs/>
          <w:sz w:val="24"/>
          <w:szCs w:val="24"/>
        </w:rPr>
        <w:lastRenderedPageBreak/>
        <w:t>Figure 1.</w:t>
      </w:r>
      <w:r>
        <w:rPr>
          <w:rFonts w:ascii="Times New Roman" w:hAnsi="Times New Roman" w:cs="Times New Roman"/>
          <w:sz w:val="24"/>
          <w:szCs w:val="24"/>
        </w:rPr>
        <w:t xml:space="preserve"> </w:t>
      </w:r>
      <w:r w:rsidR="004A20E8">
        <w:rPr>
          <w:rFonts w:ascii="Times New Roman" w:hAnsi="Times New Roman" w:cs="Times New Roman"/>
          <w:sz w:val="24"/>
          <w:szCs w:val="24"/>
        </w:rPr>
        <w:t>An illustration of possible primary, secondary, and higher-order dispersal pathways for a hypothetical system of biotic and abiotic dispersal vectors.</w:t>
      </w:r>
    </w:p>
    <w:p w14:paraId="6C8B0480" w14:textId="0A796FF8" w:rsidR="0068119A" w:rsidRDefault="004A20E8">
      <w:pPr>
        <w:rPr>
          <w:rFonts w:ascii="Times New Roman" w:hAnsi="Times New Roman" w:cs="Times New Roman"/>
          <w:b/>
          <w:bCs/>
          <w:sz w:val="24"/>
          <w:szCs w:val="24"/>
        </w:rPr>
      </w:pPr>
      <w:r>
        <w:rPr>
          <w:noProof/>
        </w:rPr>
        <w:drawing>
          <wp:inline distT="0" distB="0" distL="0" distR="0" wp14:anchorId="6FC92E9E" wp14:editId="4342FF11">
            <wp:extent cx="5894381" cy="2556000"/>
            <wp:effectExtent l="19050" t="19050" r="11430" b="15875"/>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rotWithShape="1">
                    <a:blip r:embed="rId10"/>
                    <a:srcRect l="16850" t="30147" r="5627" b="10090"/>
                    <a:stretch/>
                  </pic:blipFill>
                  <pic:spPr bwMode="auto">
                    <a:xfrm>
                      <a:off x="0" y="0"/>
                      <a:ext cx="5894381" cy="2556000"/>
                    </a:xfrm>
                    <a:prstGeom prst="rect">
                      <a:avLst/>
                    </a:prstGeom>
                    <a:ln>
                      <a:solidFill>
                        <a:schemeClr val="bg2">
                          <a:lumMod val="75000"/>
                        </a:schemeClr>
                      </a:solidFill>
                    </a:ln>
                    <a:extLst>
                      <a:ext uri="{53640926-AAD7-44D8-BBD7-CCE9431645EC}">
                        <a14:shadowObscured xmlns:a14="http://schemas.microsoft.com/office/drawing/2010/main"/>
                      </a:ext>
                    </a:extLst>
                  </pic:spPr>
                </pic:pic>
              </a:graphicData>
            </a:graphic>
          </wp:inline>
        </w:drawing>
      </w:r>
      <w:r w:rsidR="0068119A">
        <w:rPr>
          <w:rFonts w:ascii="Times New Roman" w:hAnsi="Times New Roman" w:cs="Times New Roman"/>
          <w:b/>
          <w:bCs/>
          <w:sz w:val="24"/>
          <w:szCs w:val="24"/>
        </w:rPr>
        <w:br w:type="page"/>
      </w:r>
    </w:p>
    <w:p w14:paraId="657CEC3E" w14:textId="5D2150CA" w:rsidR="00AE15BF" w:rsidRPr="00AE15BF" w:rsidRDefault="00AE15BF" w:rsidP="00AE15BF">
      <w:pPr>
        <w:spacing w:line="240" w:lineRule="auto"/>
        <w:jc w:val="both"/>
        <w:rPr>
          <w:rFonts w:ascii="Times New Roman" w:hAnsi="Times New Roman" w:cs="Times New Roman"/>
          <w:sz w:val="24"/>
          <w:szCs w:val="24"/>
        </w:rPr>
      </w:pPr>
      <w:r w:rsidRPr="008E002A">
        <w:rPr>
          <w:rFonts w:ascii="Times New Roman" w:hAnsi="Times New Roman" w:cs="Times New Roman"/>
          <w:b/>
          <w:bCs/>
          <w:sz w:val="24"/>
          <w:szCs w:val="24"/>
        </w:rPr>
        <w:lastRenderedPageBreak/>
        <w:t xml:space="preserve">Figure </w:t>
      </w:r>
      <w:r w:rsidR="0068119A">
        <w:rPr>
          <w:rFonts w:ascii="Times New Roman" w:hAnsi="Times New Roman" w:cs="Times New Roman"/>
          <w:b/>
          <w:bCs/>
          <w:sz w:val="24"/>
          <w:szCs w:val="24"/>
        </w:rPr>
        <w:t>2</w:t>
      </w:r>
      <w:r w:rsidRPr="008E002A">
        <w:rPr>
          <w:rFonts w:ascii="Times New Roman" w:hAnsi="Times New Roman" w:cs="Times New Roman"/>
          <w:b/>
          <w:bCs/>
          <w:sz w:val="24"/>
          <w:szCs w:val="24"/>
        </w:rPr>
        <w:t>.</w:t>
      </w:r>
      <w:r w:rsidRPr="008E002A">
        <w:rPr>
          <w:rFonts w:ascii="Times New Roman" w:hAnsi="Times New Roman" w:cs="Times New Roman"/>
          <w:sz w:val="24"/>
          <w:szCs w:val="24"/>
        </w:rPr>
        <w:t xml:space="preserve"> </w:t>
      </w:r>
      <w:r>
        <w:rPr>
          <w:rFonts w:ascii="Times New Roman" w:hAnsi="Times New Roman" w:cs="Times New Roman"/>
          <w:sz w:val="24"/>
          <w:szCs w:val="24"/>
        </w:rPr>
        <w:t xml:space="preserve">Ant removing a </w:t>
      </w:r>
      <w:r>
        <w:rPr>
          <w:rFonts w:ascii="Times New Roman" w:hAnsi="Times New Roman" w:cs="Times New Roman"/>
          <w:i/>
          <w:iCs/>
          <w:sz w:val="24"/>
          <w:szCs w:val="24"/>
        </w:rPr>
        <w:t xml:space="preserve">C. </w:t>
      </w:r>
      <w:proofErr w:type="spellStart"/>
      <w:r>
        <w:rPr>
          <w:rFonts w:ascii="Times New Roman" w:hAnsi="Times New Roman" w:cs="Times New Roman"/>
          <w:i/>
          <w:iCs/>
          <w:sz w:val="24"/>
          <w:szCs w:val="24"/>
        </w:rPr>
        <w:t>acanthoides</w:t>
      </w:r>
      <w:proofErr w:type="spellEnd"/>
      <w:r>
        <w:rPr>
          <w:rFonts w:ascii="Times New Roman" w:hAnsi="Times New Roman" w:cs="Times New Roman"/>
          <w:sz w:val="24"/>
          <w:szCs w:val="24"/>
        </w:rPr>
        <w:t xml:space="preserve"> seed with an </w:t>
      </w:r>
      <w:proofErr w:type="spellStart"/>
      <w:r>
        <w:rPr>
          <w:rFonts w:ascii="Times New Roman" w:hAnsi="Times New Roman" w:cs="Times New Roman"/>
          <w:sz w:val="24"/>
          <w:szCs w:val="24"/>
        </w:rPr>
        <w:t>elaiosome</w:t>
      </w:r>
      <w:proofErr w:type="spellEnd"/>
      <w:r>
        <w:rPr>
          <w:rFonts w:ascii="Times New Roman" w:hAnsi="Times New Roman" w:cs="Times New Roman"/>
          <w:sz w:val="24"/>
          <w:szCs w:val="24"/>
        </w:rPr>
        <w:t xml:space="preserve"> (11:30).</w:t>
      </w:r>
    </w:p>
    <w:p w14:paraId="5EA696B0" w14:textId="181129CA" w:rsidR="00083B1D" w:rsidRDefault="00083B1D">
      <w:r>
        <w:rPr>
          <w:noProof/>
        </w:rPr>
        <mc:AlternateContent>
          <mc:Choice Requires="wps">
            <w:drawing>
              <wp:anchor distT="0" distB="0" distL="114300" distR="114300" simplePos="0" relativeHeight="251659264" behindDoc="0" locked="0" layoutInCell="1" allowOverlap="1" wp14:anchorId="07E15FE8" wp14:editId="69BFE58F">
                <wp:simplePos x="0" y="0"/>
                <wp:positionH relativeFrom="column">
                  <wp:posOffset>1798320</wp:posOffset>
                </wp:positionH>
                <wp:positionV relativeFrom="paragraph">
                  <wp:posOffset>2366010</wp:posOffset>
                </wp:positionV>
                <wp:extent cx="576000" cy="576000"/>
                <wp:effectExtent l="0" t="0" r="14605" b="14605"/>
                <wp:wrapNone/>
                <wp:docPr id="2" name="Oval 2"/>
                <wp:cNvGraphicFramePr/>
                <a:graphic xmlns:a="http://schemas.openxmlformats.org/drawingml/2006/main">
                  <a:graphicData uri="http://schemas.microsoft.com/office/word/2010/wordprocessingShape">
                    <wps:wsp>
                      <wps:cNvSpPr/>
                      <wps:spPr>
                        <a:xfrm>
                          <a:off x="0" y="0"/>
                          <a:ext cx="576000" cy="5760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300105B" id="Oval 2" o:spid="_x0000_s1026" style="position:absolute;margin-left:141.6pt;margin-top:186.3pt;width:45.35pt;height:45.3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" filled="f" strokecolor="red" strokeweight="1pt">
                <v:stroke joinstyle="miter"/>
              </v:oval>
            </w:pict>
          </mc:Fallback>
        </mc:AlternateContent>
      </w:r>
      <w:r>
        <w:rPr>
          <w:noProof/>
        </w:rPr>
        <w:drawing>
          <wp:inline distT="0" distB="0" distL="0" distR="0" wp14:anchorId="1A875DDC" wp14:editId="5003C661">
            <wp:extent cx="5358550" cy="5931441"/>
            <wp:effectExtent l="0" t="635"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25531" r="23623"/>
                    <a:stretch/>
                  </pic:blipFill>
                  <pic:spPr bwMode="auto">
                    <a:xfrm rot="5400000">
                      <a:off x="0" y="0"/>
                      <a:ext cx="5378398" cy="5953411"/>
                    </a:xfrm>
                    <a:prstGeom prst="rect">
                      <a:avLst/>
                    </a:prstGeom>
                    <a:noFill/>
                    <a:ln>
                      <a:noFill/>
                    </a:ln>
                    <a:extLst>
                      <a:ext uri="{53640926-AAD7-44D8-BBD7-CCE9431645EC}">
                        <a14:shadowObscured xmlns:a14="http://schemas.microsoft.com/office/drawing/2010/main"/>
                      </a:ext>
                    </a:extLst>
                  </pic:spPr>
                </pic:pic>
              </a:graphicData>
            </a:graphic>
          </wp:inline>
        </w:drawing>
      </w:r>
      <w:r>
        <w:br w:type="page"/>
      </w:r>
    </w:p>
    <w:p w14:paraId="363CFDBD" w14:textId="673A20FF" w:rsidR="00AE15BF" w:rsidRPr="00AE15BF" w:rsidRDefault="00AE15BF" w:rsidP="00AE15BF">
      <w:pPr>
        <w:spacing w:line="240" w:lineRule="auto"/>
        <w:jc w:val="both"/>
        <w:rPr>
          <w:rFonts w:ascii="Times New Roman" w:hAnsi="Times New Roman" w:cs="Times New Roman"/>
          <w:sz w:val="24"/>
          <w:szCs w:val="24"/>
        </w:rPr>
      </w:pPr>
      <w:r w:rsidRPr="008E002A">
        <w:rPr>
          <w:rFonts w:ascii="Times New Roman" w:hAnsi="Times New Roman" w:cs="Times New Roman"/>
          <w:b/>
          <w:bCs/>
          <w:sz w:val="24"/>
          <w:szCs w:val="24"/>
        </w:rPr>
        <w:lastRenderedPageBreak/>
        <w:t xml:space="preserve">Figure </w:t>
      </w:r>
      <w:r w:rsidR="0068119A">
        <w:rPr>
          <w:rFonts w:ascii="Times New Roman" w:hAnsi="Times New Roman" w:cs="Times New Roman"/>
          <w:b/>
          <w:bCs/>
          <w:sz w:val="24"/>
          <w:szCs w:val="24"/>
        </w:rPr>
        <w:t>3</w:t>
      </w:r>
      <w:r w:rsidRPr="008E002A">
        <w:rPr>
          <w:rFonts w:ascii="Times New Roman" w:hAnsi="Times New Roman" w:cs="Times New Roman"/>
          <w:b/>
          <w:bCs/>
          <w:sz w:val="24"/>
          <w:szCs w:val="24"/>
        </w:rPr>
        <w:t>.</w:t>
      </w:r>
      <w:r w:rsidRPr="008E002A">
        <w:rPr>
          <w:rFonts w:ascii="Times New Roman" w:hAnsi="Times New Roman" w:cs="Times New Roman"/>
          <w:sz w:val="24"/>
          <w:szCs w:val="24"/>
        </w:rPr>
        <w:t xml:space="preserve"> </w:t>
      </w:r>
      <w:r>
        <w:rPr>
          <w:rFonts w:ascii="Times New Roman" w:hAnsi="Times New Roman" w:cs="Times New Roman"/>
          <w:sz w:val="24"/>
          <w:szCs w:val="24"/>
        </w:rPr>
        <w:t xml:space="preserve">Cricket removing a </w:t>
      </w:r>
      <w:r>
        <w:rPr>
          <w:rFonts w:ascii="Times New Roman" w:hAnsi="Times New Roman" w:cs="Times New Roman"/>
          <w:i/>
          <w:iCs/>
          <w:sz w:val="24"/>
          <w:szCs w:val="24"/>
        </w:rPr>
        <w:t xml:space="preserve">C. </w:t>
      </w:r>
      <w:proofErr w:type="spellStart"/>
      <w:r>
        <w:rPr>
          <w:rFonts w:ascii="Times New Roman" w:hAnsi="Times New Roman" w:cs="Times New Roman"/>
          <w:i/>
          <w:iCs/>
          <w:sz w:val="24"/>
          <w:szCs w:val="24"/>
        </w:rPr>
        <w:t>acanthoides</w:t>
      </w:r>
      <w:proofErr w:type="spellEnd"/>
      <w:r>
        <w:rPr>
          <w:rFonts w:ascii="Times New Roman" w:hAnsi="Times New Roman" w:cs="Times New Roman"/>
          <w:sz w:val="24"/>
          <w:szCs w:val="24"/>
        </w:rPr>
        <w:t xml:space="preserve"> seed without an </w:t>
      </w:r>
      <w:proofErr w:type="spellStart"/>
      <w:r>
        <w:rPr>
          <w:rFonts w:ascii="Times New Roman" w:hAnsi="Times New Roman" w:cs="Times New Roman"/>
          <w:sz w:val="24"/>
          <w:szCs w:val="24"/>
        </w:rPr>
        <w:t>elaiosome</w:t>
      </w:r>
      <w:proofErr w:type="spellEnd"/>
      <w:r>
        <w:rPr>
          <w:rFonts w:ascii="Times New Roman" w:hAnsi="Times New Roman" w:cs="Times New Roman"/>
          <w:sz w:val="24"/>
          <w:szCs w:val="24"/>
        </w:rPr>
        <w:t xml:space="preserve"> (20:30).</w:t>
      </w:r>
    </w:p>
    <w:p w14:paraId="2134A0D4" w14:textId="44546651" w:rsidR="00F018BE" w:rsidRDefault="00AE15BF">
      <w:r>
        <w:rPr>
          <w:noProof/>
        </w:rPr>
        <mc:AlternateContent>
          <mc:Choice Requires="wps">
            <w:drawing>
              <wp:anchor distT="0" distB="0" distL="114300" distR="114300" simplePos="0" relativeHeight="251661312" behindDoc="0" locked="0" layoutInCell="1" allowOverlap="1" wp14:anchorId="7B6882E2" wp14:editId="114987B4">
                <wp:simplePos x="0" y="0"/>
                <wp:positionH relativeFrom="column">
                  <wp:posOffset>1958456</wp:posOffset>
                </wp:positionH>
                <wp:positionV relativeFrom="paragraph">
                  <wp:posOffset>2111260</wp:posOffset>
                </wp:positionV>
                <wp:extent cx="1080000" cy="1080000"/>
                <wp:effectExtent l="0" t="0" r="25400" b="25400"/>
                <wp:wrapNone/>
                <wp:docPr id="4" name="Oval 4"/>
                <wp:cNvGraphicFramePr/>
                <a:graphic xmlns:a="http://schemas.openxmlformats.org/drawingml/2006/main">
                  <a:graphicData uri="http://schemas.microsoft.com/office/word/2010/wordprocessingShape">
                    <wps:wsp>
                      <wps:cNvSpPr/>
                      <wps:spPr>
                        <a:xfrm>
                          <a:off x="0" y="0"/>
                          <a:ext cx="1080000" cy="10800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180E3D7" id="Oval 4" o:spid="_x0000_s1026" style="position:absolute;margin-left:154.2pt;margin-top:166.25pt;width:85.05pt;height:85.0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" filled="f" strokecolor="red" strokeweight="1pt">
                <v:stroke joinstyle="miter"/>
              </v:oval>
            </w:pict>
          </mc:Fallback>
        </mc:AlternateContent>
      </w:r>
      <w:r w:rsidR="00083B1D">
        <w:rPr>
          <w:noProof/>
        </w:rPr>
        <w:drawing>
          <wp:inline distT="0" distB="0" distL="0" distR="0" wp14:anchorId="41A2CC2F" wp14:editId="2EDBEE27">
            <wp:extent cx="5625791" cy="5927942"/>
            <wp:effectExtent l="127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26324" r="20292"/>
                    <a:stretch/>
                  </pic:blipFill>
                  <pic:spPr bwMode="auto">
                    <a:xfrm rot="5400000">
                      <a:off x="0" y="0"/>
                      <a:ext cx="5642544" cy="5945595"/>
                    </a:xfrm>
                    <a:prstGeom prst="rect">
                      <a:avLst/>
                    </a:prstGeom>
                    <a:noFill/>
                    <a:ln>
                      <a:noFill/>
                    </a:ln>
                    <a:extLst>
                      <a:ext uri="{53640926-AAD7-44D8-BBD7-CCE9431645EC}">
                        <a14:shadowObscured xmlns:a14="http://schemas.microsoft.com/office/drawing/2010/main"/>
                      </a:ext>
                    </a:extLst>
                  </pic:spPr>
                </pic:pic>
              </a:graphicData>
            </a:graphic>
          </wp:inline>
        </w:drawing>
      </w:r>
    </w:p>
    <w:p w14:paraId="74E610F5" w14:textId="77777777" w:rsidR="00F018BE" w:rsidRDefault="00F018BE">
      <w:r>
        <w:br w:type="page"/>
      </w:r>
    </w:p>
    <w:p w14:paraId="62D34A37" w14:textId="16A86CD2" w:rsidR="00F018BE" w:rsidRPr="00F018BE" w:rsidRDefault="00F018BE" w:rsidP="00F018BE">
      <w:pPr>
        <w:spacing w:line="240" w:lineRule="auto"/>
        <w:jc w:val="both"/>
        <w:rPr>
          <w:rFonts w:ascii="Times New Roman" w:hAnsi="Times New Roman" w:cs="Times New Roman"/>
          <w:sz w:val="24"/>
          <w:szCs w:val="24"/>
        </w:rPr>
      </w:pPr>
      <w:r w:rsidRPr="008E002A">
        <w:rPr>
          <w:rFonts w:ascii="Times New Roman" w:hAnsi="Times New Roman" w:cs="Times New Roman"/>
          <w:b/>
          <w:bCs/>
          <w:sz w:val="24"/>
          <w:szCs w:val="24"/>
        </w:rPr>
        <w:lastRenderedPageBreak/>
        <w:t xml:space="preserve">Figure </w:t>
      </w:r>
      <w:r w:rsidR="0068119A">
        <w:rPr>
          <w:rFonts w:ascii="Times New Roman" w:hAnsi="Times New Roman" w:cs="Times New Roman"/>
          <w:b/>
          <w:bCs/>
          <w:sz w:val="24"/>
          <w:szCs w:val="24"/>
        </w:rPr>
        <w:t>4</w:t>
      </w:r>
      <w:r w:rsidRPr="008E002A">
        <w:rPr>
          <w:rFonts w:ascii="Times New Roman" w:hAnsi="Times New Roman" w:cs="Times New Roman"/>
          <w:b/>
          <w:bCs/>
          <w:sz w:val="24"/>
          <w:szCs w:val="24"/>
        </w:rPr>
        <w:t>.</w:t>
      </w:r>
      <w:r w:rsidRPr="008E002A">
        <w:rPr>
          <w:rFonts w:ascii="Times New Roman" w:hAnsi="Times New Roman" w:cs="Times New Roman"/>
          <w:sz w:val="24"/>
          <w:szCs w:val="24"/>
        </w:rPr>
        <w:t xml:space="preserve"> </w:t>
      </w:r>
      <w:r w:rsidR="008712A6">
        <w:rPr>
          <w:rFonts w:ascii="Times New Roman" w:hAnsi="Times New Roman" w:cs="Times New Roman"/>
          <w:sz w:val="24"/>
          <w:szCs w:val="24"/>
        </w:rPr>
        <w:t>Observed n</w:t>
      </w:r>
      <w:r>
        <w:rPr>
          <w:rFonts w:ascii="Times New Roman" w:hAnsi="Times New Roman" w:cs="Times New Roman"/>
          <w:sz w:val="24"/>
          <w:szCs w:val="24"/>
        </w:rPr>
        <w:t xml:space="preserve">umber of seeds remaining when </w:t>
      </w:r>
      <w:proofErr w:type="spellStart"/>
      <w:r>
        <w:rPr>
          <w:rFonts w:ascii="Times New Roman" w:hAnsi="Times New Roman" w:cs="Times New Roman"/>
          <w:sz w:val="24"/>
          <w:szCs w:val="24"/>
        </w:rPr>
        <w:t>elaiosome</w:t>
      </w:r>
      <w:proofErr w:type="spellEnd"/>
      <w:r>
        <w:rPr>
          <w:rFonts w:ascii="Times New Roman" w:hAnsi="Times New Roman" w:cs="Times New Roman"/>
          <w:sz w:val="24"/>
          <w:szCs w:val="24"/>
        </w:rPr>
        <w:t xml:space="preserve"> is present (E+) or absent (E-), conditioned on species (CN </w:t>
      </w:r>
      <w:r>
        <w:rPr>
          <w:rFonts w:ascii="Times New Roman" w:hAnsi="Times New Roman" w:cs="Times New Roman"/>
          <w:i/>
          <w:iCs/>
          <w:sz w:val="24"/>
          <w:szCs w:val="24"/>
        </w:rPr>
        <w:t>Carduus nutans</w:t>
      </w:r>
      <w:r>
        <w:rPr>
          <w:rFonts w:ascii="Times New Roman" w:hAnsi="Times New Roman" w:cs="Times New Roman"/>
          <w:sz w:val="24"/>
          <w:szCs w:val="24"/>
        </w:rPr>
        <w:t xml:space="preserve">, CA </w:t>
      </w:r>
      <w:r>
        <w:rPr>
          <w:rFonts w:ascii="Times New Roman" w:hAnsi="Times New Roman" w:cs="Times New Roman"/>
          <w:i/>
          <w:iCs/>
          <w:sz w:val="24"/>
          <w:szCs w:val="24"/>
        </w:rPr>
        <w:t xml:space="preserve">Carduus </w:t>
      </w:r>
      <w:proofErr w:type="spellStart"/>
      <w:r>
        <w:rPr>
          <w:rFonts w:ascii="Times New Roman" w:hAnsi="Times New Roman" w:cs="Times New Roman"/>
          <w:i/>
          <w:iCs/>
          <w:sz w:val="24"/>
          <w:szCs w:val="24"/>
        </w:rPr>
        <w:t>acanthoides</w:t>
      </w:r>
      <w:proofErr w:type="spellEnd"/>
      <w:r>
        <w:rPr>
          <w:rFonts w:ascii="Times New Roman" w:hAnsi="Times New Roman" w:cs="Times New Roman"/>
          <w:sz w:val="24"/>
          <w:szCs w:val="24"/>
        </w:rPr>
        <w:t>) and warming treatment</w:t>
      </w:r>
      <w:r w:rsidR="0081427D">
        <w:rPr>
          <w:rFonts w:ascii="Times New Roman" w:hAnsi="Times New Roman" w:cs="Times New Roman"/>
          <w:sz w:val="24"/>
          <w:szCs w:val="24"/>
        </w:rPr>
        <w:t xml:space="preserve"> applied to the maternal plant</w:t>
      </w:r>
      <w:r>
        <w:rPr>
          <w:rFonts w:ascii="Times New Roman" w:hAnsi="Times New Roman" w:cs="Times New Roman"/>
          <w:sz w:val="24"/>
          <w:szCs w:val="24"/>
        </w:rPr>
        <w:t>.</w:t>
      </w:r>
      <w:r w:rsidR="00681A1E">
        <w:rPr>
          <w:rFonts w:ascii="Times New Roman" w:hAnsi="Times New Roman" w:cs="Times New Roman"/>
          <w:sz w:val="24"/>
          <w:szCs w:val="24"/>
        </w:rPr>
        <w:t xml:space="preserve"> </w:t>
      </w:r>
      <w:r w:rsidR="00757024">
        <w:rPr>
          <w:rFonts w:ascii="Times New Roman" w:hAnsi="Times New Roman" w:cs="Times New Roman"/>
          <w:sz w:val="24"/>
          <w:szCs w:val="24"/>
        </w:rPr>
        <w:t>Error</w:t>
      </w:r>
      <w:r w:rsidR="00681A1E">
        <w:rPr>
          <w:rFonts w:ascii="Times New Roman" w:hAnsi="Times New Roman" w:cs="Times New Roman"/>
          <w:sz w:val="24"/>
          <w:szCs w:val="24"/>
        </w:rPr>
        <w:t xml:space="preserve"> bars represent </w:t>
      </w:r>
      <m:oMath>
        <m:r>
          <w:rPr>
            <w:rFonts w:ascii="Cambria Math" w:hAnsi="Cambria Math" w:cs="Times New Roman"/>
            <w:sz w:val="24"/>
            <w:szCs w:val="24"/>
          </w:rPr>
          <m:t>±1</m:t>
        </m:r>
      </m:oMath>
      <w:r w:rsidR="00681A1E">
        <w:rPr>
          <w:rFonts w:ascii="Times New Roman" w:eastAsiaTheme="minorEastAsia" w:hAnsi="Times New Roman" w:cs="Times New Roman"/>
          <w:sz w:val="24"/>
          <w:szCs w:val="24"/>
        </w:rPr>
        <w:t xml:space="preserve"> standard error on the mean</w:t>
      </w:r>
      <w:r w:rsidR="00907C17">
        <w:rPr>
          <w:rFonts w:ascii="Times New Roman" w:eastAsiaTheme="minorEastAsia" w:hAnsi="Times New Roman" w:cs="Times New Roman"/>
          <w:sz w:val="24"/>
          <w:szCs w:val="24"/>
        </w:rPr>
        <w:t>;</w:t>
      </w:r>
      <w:r w:rsidR="000D514A">
        <w:rPr>
          <w:rFonts w:ascii="Times New Roman" w:eastAsiaTheme="minorEastAsia" w:hAnsi="Times New Roman" w:cs="Times New Roman"/>
          <w:sz w:val="24"/>
          <w:szCs w:val="24"/>
        </w:rPr>
        <w:t xml:space="preserve"> </w:t>
      </w:r>
      <m:oMath>
        <m:r>
          <w:rPr>
            <w:rFonts w:ascii="Cambria Math" w:eastAsiaTheme="minorEastAsia" w:hAnsi="Cambria Math" w:cs="Times New Roman"/>
            <w:sz w:val="24"/>
            <w:szCs w:val="24"/>
          </w:rPr>
          <m:t>p</m:t>
        </m:r>
      </m:oMath>
      <w:r w:rsidR="000D514A">
        <w:rPr>
          <w:rFonts w:ascii="Times New Roman" w:eastAsiaTheme="minorEastAsia" w:hAnsi="Times New Roman" w:cs="Times New Roman"/>
          <w:sz w:val="24"/>
          <w:szCs w:val="24"/>
        </w:rPr>
        <w:t>-values are</w:t>
      </w:r>
      <w:r w:rsidR="00A902DE">
        <w:rPr>
          <w:rFonts w:ascii="Times New Roman" w:eastAsiaTheme="minorEastAsia" w:hAnsi="Times New Roman" w:cs="Times New Roman"/>
          <w:sz w:val="24"/>
          <w:szCs w:val="24"/>
        </w:rPr>
        <w:t xml:space="preserve"> obtained</w:t>
      </w:r>
      <w:r w:rsidR="000D514A">
        <w:rPr>
          <w:rFonts w:ascii="Times New Roman" w:eastAsiaTheme="minorEastAsia" w:hAnsi="Times New Roman" w:cs="Times New Roman"/>
          <w:sz w:val="24"/>
          <w:szCs w:val="24"/>
        </w:rPr>
        <w:t xml:space="preserve"> from Kolmogorov-Smirnov test</w:t>
      </w:r>
      <w:r w:rsidR="00907C17">
        <w:rPr>
          <w:rFonts w:ascii="Times New Roman" w:eastAsiaTheme="minorEastAsia" w:hAnsi="Times New Roman" w:cs="Times New Roman"/>
          <w:sz w:val="24"/>
          <w:szCs w:val="24"/>
        </w:rPr>
        <w:t xml:space="preserve">s, with low </w:t>
      </w:r>
      <m:oMath>
        <m:r>
          <w:rPr>
            <w:rFonts w:ascii="Cambria Math" w:eastAsiaTheme="minorEastAsia" w:hAnsi="Cambria Math" w:cs="Times New Roman"/>
            <w:sz w:val="24"/>
            <w:szCs w:val="24"/>
          </w:rPr>
          <m:t>p</m:t>
        </m:r>
      </m:oMath>
      <w:r w:rsidR="00907C17">
        <w:rPr>
          <w:rFonts w:ascii="Times New Roman" w:eastAsiaTheme="minorEastAsia" w:hAnsi="Times New Roman" w:cs="Times New Roman"/>
          <w:sz w:val="24"/>
          <w:szCs w:val="24"/>
        </w:rPr>
        <w:t>-values indicating significant differences between the two survival curves</w:t>
      </w:r>
      <w:r w:rsidR="000D514A">
        <w:rPr>
          <w:rFonts w:ascii="Times New Roman" w:eastAsiaTheme="minorEastAsia" w:hAnsi="Times New Roman" w:cs="Times New Roman"/>
          <w:sz w:val="24"/>
          <w:szCs w:val="24"/>
        </w:rPr>
        <w:t>.</w:t>
      </w:r>
    </w:p>
    <w:p w14:paraId="3447DF75" w14:textId="054FD844" w:rsidR="00F018BE" w:rsidRDefault="0048339C">
      <w:r>
        <w:rPr>
          <w:noProof/>
        </w:rPr>
        <w:drawing>
          <wp:inline distT="0" distB="0" distL="0" distR="0" wp14:anchorId="2DE5032B" wp14:editId="28124F90">
            <wp:extent cx="5911851" cy="4222750"/>
            <wp:effectExtent l="19050" t="19050" r="12700" b="2540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134" cy="4245095"/>
                    </a:xfrm>
                    <a:prstGeom prst="rect">
                      <a:avLst/>
                    </a:prstGeom>
                    <a:noFill/>
                    <a:ln>
                      <a:solidFill>
                        <a:schemeClr val="bg2">
                          <a:lumMod val="75000"/>
                        </a:schemeClr>
                      </a:solidFill>
                    </a:ln>
                  </pic:spPr>
                </pic:pic>
              </a:graphicData>
            </a:graphic>
          </wp:inline>
        </w:drawing>
      </w:r>
    </w:p>
    <w:p w14:paraId="535F489D" w14:textId="77777777" w:rsidR="00F018BE" w:rsidRDefault="00F018BE">
      <w:r>
        <w:br w:type="page"/>
      </w:r>
    </w:p>
    <w:p w14:paraId="096CA7EC" w14:textId="1C9D29E2" w:rsidR="00F018BE" w:rsidRPr="00F018BE" w:rsidRDefault="00F018BE" w:rsidP="00F018BE">
      <w:pPr>
        <w:spacing w:line="240" w:lineRule="auto"/>
        <w:jc w:val="both"/>
        <w:rPr>
          <w:rFonts w:ascii="Times New Roman" w:hAnsi="Times New Roman" w:cs="Times New Roman"/>
          <w:sz w:val="24"/>
          <w:szCs w:val="24"/>
        </w:rPr>
      </w:pPr>
      <w:r w:rsidRPr="008E002A">
        <w:rPr>
          <w:rFonts w:ascii="Times New Roman" w:hAnsi="Times New Roman" w:cs="Times New Roman"/>
          <w:b/>
          <w:bCs/>
          <w:sz w:val="24"/>
          <w:szCs w:val="24"/>
        </w:rPr>
        <w:lastRenderedPageBreak/>
        <w:t xml:space="preserve">Figure </w:t>
      </w:r>
      <w:r w:rsidR="0068119A">
        <w:rPr>
          <w:rFonts w:ascii="Times New Roman" w:hAnsi="Times New Roman" w:cs="Times New Roman"/>
          <w:b/>
          <w:bCs/>
          <w:sz w:val="24"/>
          <w:szCs w:val="24"/>
        </w:rPr>
        <w:t>5</w:t>
      </w:r>
      <w:r w:rsidRPr="008E002A">
        <w:rPr>
          <w:rFonts w:ascii="Times New Roman" w:hAnsi="Times New Roman" w:cs="Times New Roman"/>
          <w:b/>
          <w:bCs/>
          <w:sz w:val="24"/>
          <w:szCs w:val="24"/>
        </w:rPr>
        <w:t>.</w:t>
      </w:r>
      <w:r w:rsidRPr="008E002A">
        <w:rPr>
          <w:rFonts w:ascii="Times New Roman" w:hAnsi="Times New Roman" w:cs="Times New Roman"/>
          <w:sz w:val="24"/>
          <w:szCs w:val="24"/>
        </w:rPr>
        <w:t xml:space="preserve"> </w:t>
      </w:r>
      <w:r w:rsidR="008712A6">
        <w:rPr>
          <w:rFonts w:ascii="Times New Roman" w:hAnsi="Times New Roman" w:cs="Times New Roman"/>
          <w:sz w:val="24"/>
          <w:szCs w:val="24"/>
        </w:rPr>
        <w:t>Observed n</w:t>
      </w:r>
      <w:r>
        <w:rPr>
          <w:rFonts w:ascii="Times New Roman" w:hAnsi="Times New Roman" w:cs="Times New Roman"/>
          <w:sz w:val="24"/>
          <w:szCs w:val="24"/>
        </w:rPr>
        <w:t xml:space="preserve">umber of seeds remaining when </w:t>
      </w:r>
      <w:r w:rsidR="0081427D">
        <w:rPr>
          <w:rFonts w:ascii="Times New Roman" w:hAnsi="Times New Roman" w:cs="Times New Roman"/>
          <w:sz w:val="24"/>
          <w:szCs w:val="24"/>
        </w:rPr>
        <w:t xml:space="preserve">maternal plant is warmed or </w:t>
      </w:r>
      <w:proofErr w:type="spellStart"/>
      <w:r w:rsidR="0081427D">
        <w:rPr>
          <w:rFonts w:ascii="Times New Roman" w:hAnsi="Times New Roman" w:cs="Times New Roman"/>
          <w:sz w:val="24"/>
          <w:szCs w:val="24"/>
        </w:rPr>
        <w:t>unwarmed</w:t>
      </w:r>
      <w:proofErr w:type="spellEnd"/>
      <w:r>
        <w:rPr>
          <w:rFonts w:ascii="Times New Roman" w:hAnsi="Times New Roman" w:cs="Times New Roman"/>
          <w:sz w:val="24"/>
          <w:szCs w:val="24"/>
        </w:rPr>
        <w:t xml:space="preserve">, conditioned on species (CN </w:t>
      </w:r>
      <w:r>
        <w:rPr>
          <w:rFonts w:ascii="Times New Roman" w:hAnsi="Times New Roman" w:cs="Times New Roman"/>
          <w:i/>
          <w:iCs/>
          <w:sz w:val="24"/>
          <w:szCs w:val="24"/>
        </w:rPr>
        <w:t>Carduus nutans</w:t>
      </w:r>
      <w:r>
        <w:rPr>
          <w:rFonts w:ascii="Times New Roman" w:hAnsi="Times New Roman" w:cs="Times New Roman"/>
          <w:sz w:val="24"/>
          <w:szCs w:val="24"/>
        </w:rPr>
        <w:t xml:space="preserve">, CA </w:t>
      </w:r>
      <w:r>
        <w:rPr>
          <w:rFonts w:ascii="Times New Roman" w:hAnsi="Times New Roman" w:cs="Times New Roman"/>
          <w:i/>
          <w:iCs/>
          <w:sz w:val="24"/>
          <w:szCs w:val="24"/>
        </w:rPr>
        <w:t xml:space="preserve">Carduus </w:t>
      </w:r>
      <w:proofErr w:type="spellStart"/>
      <w:r>
        <w:rPr>
          <w:rFonts w:ascii="Times New Roman" w:hAnsi="Times New Roman" w:cs="Times New Roman"/>
          <w:i/>
          <w:iCs/>
          <w:sz w:val="24"/>
          <w:szCs w:val="24"/>
        </w:rPr>
        <w:t>acanthoides</w:t>
      </w:r>
      <w:proofErr w:type="spellEnd"/>
      <w:r>
        <w:rPr>
          <w:rFonts w:ascii="Times New Roman" w:hAnsi="Times New Roman" w:cs="Times New Roman"/>
          <w:sz w:val="24"/>
          <w:szCs w:val="24"/>
        </w:rPr>
        <w:t xml:space="preserve">) and </w:t>
      </w:r>
      <w:proofErr w:type="spellStart"/>
      <w:r w:rsidR="0081427D">
        <w:rPr>
          <w:rFonts w:ascii="Times New Roman" w:hAnsi="Times New Roman" w:cs="Times New Roman"/>
          <w:sz w:val="24"/>
          <w:szCs w:val="24"/>
        </w:rPr>
        <w:t>elaiosome</w:t>
      </w:r>
      <w:proofErr w:type="spellEnd"/>
      <w:r w:rsidR="0081427D">
        <w:rPr>
          <w:rFonts w:ascii="Times New Roman" w:hAnsi="Times New Roman" w:cs="Times New Roman"/>
          <w:sz w:val="24"/>
          <w:szCs w:val="24"/>
        </w:rPr>
        <w:t xml:space="preserve"> presence (E+ present, E- absent)</w:t>
      </w:r>
      <w:r>
        <w:rPr>
          <w:rFonts w:ascii="Times New Roman" w:hAnsi="Times New Roman" w:cs="Times New Roman"/>
          <w:sz w:val="24"/>
          <w:szCs w:val="24"/>
        </w:rPr>
        <w:t>.</w:t>
      </w:r>
      <w:r w:rsidR="00681A1E">
        <w:rPr>
          <w:rFonts w:ascii="Times New Roman" w:hAnsi="Times New Roman" w:cs="Times New Roman"/>
          <w:sz w:val="24"/>
          <w:szCs w:val="24"/>
        </w:rPr>
        <w:t xml:space="preserve"> </w:t>
      </w:r>
      <w:r w:rsidR="00907C17">
        <w:rPr>
          <w:rFonts w:ascii="Times New Roman" w:hAnsi="Times New Roman" w:cs="Times New Roman"/>
          <w:sz w:val="24"/>
          <w:szCs w:val="24"/>
        </w:rPr>
        <w:t xml:space="preserve">Error bars represent </w:t>
      </w:r>
      <m:oMath>
        <m:r>
          <w:rPr>
            <w:rFonts w:ascii="Cambria Math" w:hAnsi="Cambria Math" w:cs="Times New Roman"/>
            <w:sz w:val="24"/>
            <w:szCs w:val="24"/>
          </w:rPr>
          <m:t>±1</m:t>
        </m:r>
      </m:oMath>
      <w:r w:rsidR="00907C17">
        <w:rPr>
          <w:rFonts w:ascii="Times New Roman" w:eastAsiaTheme="minorEastAsia" w:hAnsi="Times New Roman" w:cs="Times New Roman"/>
          <w:sz w:val="24"/>
          <w:szCs w:val="24"/>
        </w:rPr>
        <w:t xml:space="preserve"> standard error on the mean; </w:t>
      </w:r>
      <m:oMath>
        <m:r>
          <w:rPr>
            <w:rFonts w:ascii="Cambria Math" w:eastAsiaTheme="minorEastAsia" w:hAnsi="Cambria Math" w:cs="Times New Roman"/>
            <w:sz w:val="24"/>
            <w:szCs w:val="24"/>
          </w:rPr>
          <m:t>p</m:t>
        </m:r>
      </m:oMath>
      <w:r w:rsidR="00907C17">
        <w:rPr>
          <w:rFonts w:ascii="Times New Roman" w:eastAsiaTheme="minorEastAsia" w:hAnsi="Times New Roman" w:cs="Times New Roman"/>
          <w:sz w:val="24"/>
          <w:szCs w:val="24"/>
        </w:rPr>
        <w:t>-values are</w:t>
      </w:r>
      <w:r w:rsidR="00A902DE">
        <w:rPr>
          <w:rFonts w:ascii="Times New Roman" w:eastAsiaTheme="minorEastAsia" w:hAnsi="Times New Roman" w:cs="Times New Roman"/>
          <w:sz w:val="24"/>
          <w:szCs w:val="24"/>
        </w:rPr>
        <w:t xml:space="preserve"> obtained</w:t>
      </w:r>
      <w:r w:rsidR="00907C17">
        <w:rPr>
          <w:rFonts w:ascii="Times New Roman" w:eastAsiaTheme="minorEastAsia" w:hAnsi="Times New Roman" w:cs="Times New Roman"/>
          <w:sz w:val="24"/>
          <w:szCs w:val="24"/>
        </w:rPr>
        <w:t xml:space="preserve"> from Kolmogorov-Smirnov tests, with low </w:t>
      </w:r>
      <m:oMath>
        <m:r>
          <w:rPr>
            <w:rFonts w:ascii="Cambria Math" w:eastAsiaTheme="minorEastAsia" w:hAnsi="Cambria Math" w:cs="Times New Roman"/>
            <w:sz w:val="24"/>
            <w:szCs w:val="24"/>
          </w:rPr>
          <m:t>p</m:t>
        </m:r>
      </m:oMath>
      <w:r w:rsidR="00907C17">
        <w:rPr>
          <w:rFonts w:ascii="Times New Roman" w:eastAsiaTheme="minorEastAsia" w:hAnsi="Times New Roman" w:cs="Times New Roman"/>
          <w:sz w:val="24"/>
          <w:szCs w:val="24"/>
        </w:rPr>
        <w:t>-values indicating significant differences between the two survival curves.</w:t>
      </w:r>
    </w:p>
    <w:p w14:paraId="5DABD4C4" w14:textId="0AE13757" w:rsidR="00F018BE" w:rsidRDefault="0048339C">
      <w:r>
        <w:rPr>
          <w:noProof/>
        </w:rPr>
        <w:drawing>
          <wp:inline distT="0" distB="0" distL="0" distR="0" wp14:anchorId="0DF8E2F9" wp14:editId="776C9B14">
            <wp:extent cx="5911920" cy="4222800"/>
            <wp:effectExtent l="19050" t="19050" r="12700" b="2540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11920" cy="4222800"/>
                    </a:xfrm>
                    <a:prstGeom prst="rect">
                      <a:avLst/>
                    </a:prstGeom>
                    <a:noFill/>
                    <a:ln>
                      <a:solidFill>
                        <a:schemeClr val="bg2">
                          <a:lumMod val="75000"/>
                        </a:schemeClr>
                      </a:solidFill>
                    </a:ln>
                  </pic:spPr>
                </pic:pic>
              </a:graphicData>
            </a:graphic>
          </wp:inline>
        </w:drawing>
      </w:r>
    </w:p>
    <w:p w14:paraId="206F4ECB" w14:textId="77777777" w:rsidR="00F018BE" w:rsidRDefault="00F018BE">
      <w:r>
        <w:br w:type="page"/>
      </w:r>
    </w:p>
    <w:p w14:paraId="6053B354" w14:textId="5E304D34" w:rsidR="0081427D" w:rsidRPr="0081427D" w:rsidRDefault="0081427D" w:rsidP="0081427D">
      <w:pPr>
        <w:spacing w:line="240" w:lineRule="auto"/>
        <w:jc w:val="both"/>
        <w:rPr>
          <w:rFonts w:ascii="Times New Roman" w:hAnsi="Times New Roman" w:cs="Times New Roman"/>
          <w:sz w:val="24"/>
          <w:szCs w:val="24"/>
        </w:rPr>
      </w:pPr>
      <w:r w:rsidRPr="008E002A">
        <w:rPr>
          <w:rFonts w:ascii="Times New Roman" w:hAnsi="Times New Roman" w:cs="Times New Roman"/>
          <w:b/>
          <w:bCs/>
          <w:sz w:val="24"/>
          <w:szCs w:val="24"/>
        </w:rPr>
        <w:lastRenderedPageBreak/>
        <w:t xml:space="preserve">Figure </w:t>
      </w:r>
      <w:r w:rsidR="0068119A">
        <w:rPr>
          <w:rFonts w:ascii="Times New Roman" w:hAnsi="Times New Roman" w:cs="Times New Roman"/>
          <w:b/>
          <w:bCs/>
          <w:sz w:val="24"/>
          <w:szCs w:val="24"/>
        </w:rPr>
        <w:t>6</w:t>
      </w:r>
      <w:r w:rsidRPr="008E002A">
        <w:rPr>
          <w:rFonts w:ascii="Times New Roman" w:hAnsi="Times New Roman" w:cs="Times New Roman"/>
          <w:b/>
          <w:bCs/>
          <w:sz w:val="24"/>
          <w:szCs w:val="24"/>
        </w:rPr>
        <w:t>.</w:t>
      </w:r>
      <w:r w:rsidRPr="008E002A">
        <w:rPr>
          <w:rFonts w:ascii="Times New Roman" w:hAnsi="Times New Roman" w:cs="Times New Roman"/>
          <w:sz w:val="24"/>
          <w:szCs w:val="24"/>
        </w:rPr>
        <w:t xml:space="preserve"> </w:t>
      </w:r>
      <w:r w:rsidR="008712A6">
        <w:rPr>
          <w:rFonts w:ascii="Times New Roman" w:hAnsi="Times New Roman" w:cs="Times New Roman"/>
          <w:sz w:val="24"/>
          <w:szCs w:val="24"/>
        </w:rPr>
        <w:t>Observed n</w:t>
      </w:r>
      <w:r>
        <w:rPr>
          <w:rFonts w:ascii="Times New Roman" w:hAnsi="Times New Roman" w:cs="Times New Roman"/>
          <w:sz w:val="24"/>
          <w:szCs w:val="24"/>
        </w:rPr>
        <w:t xml:space="preserve">umber of seeds remaining between species (CN </w:t>
      </w:r>
      <w:r>
        <w:rPr>
          <w:rFonts w:ascii="Times New Roman" w:hAnsi="Times New Roman" w:cs="Times New Roman"/>
          <w:i/>
          <w:iCs/>
          <w:sz w:val="24"/>
          <w:szCs w:val="24"/>
        </w:rPr>
        <w:t>Carduus nutans</w:t>
      </w:r>
      <w:r>
        <w:rPr>
          <w:rFonts w:ascii="Times New Roman" w:hAnsi="Times New Roman" w:cs="Times New Roman"/>
          <w:sz w:val="24"/>
          <w:szCs w:val="24"/>
        </w:rPr>
        <w:t xml:space="preserve">, CA </w:t>
      </w:r>
      <w:r>
        <w:rPr>
          <w:rFonts w:ascii="Times New Roman" w:hAnsi="Times New Roman" w:cs="Times New Roman"/>
          <w:i/>
          <w:iCs/>
          <w:sz w:val="24"/>
          <w:szCs w:val="24"/>
        </w:rPr>
        <w:t xml:space="preserve">Carduus </w:t>
      </w:r>
      <w:proofErr w:type="spellStart"/>
      <w:r>
        <w:rPr>
          <w:rFonts w:ascii="Times New Roman" w:hAnsi="Times New Roman" w:cs="Times New Roman"/>
          <w:i/>
          <w:iCs/>
          <w:sz w:val="24"/>
          <w:szCs w:val="24"/>
        </w:rPr>
        <w:t>acanthoides</w:t>
      </w:r>
      <w:proofErr w:type="spellEnd"/>
      <w:r>
        <w:rPr>
          <w:rFonts w:ascii="Times New Roman" w:hAnsi="Times New Roman" w:cs="Times New Roman"/>
          <w:sz w:val="24"/>
          <w:szCs w:val="24"/>
        </w:rPr>
        <w:t xml:space="preserve">), conditioned on warming treatment applied to the maternal plant and </w:t>
      </w:r>
      <w:proofErr w:type="spellStart"/>
      <w:r>
        <w:rPr>
          <w:rFonts w:ascii="Times New Roman" w:hAnsi="Times New Roman" w:cs="Times New Roman"/>
          <w:sz w:val="24"/>
          <w:szCs w:val="24"/>
        </w:rPr>
        <w:t>elaiosome</w:t>
      </w:r>
      <w:proofErr w:type="spellEnd"/>
      <w:r>
        <w:rPr>
          <w:rFonts w:ascii="Times New Roman" w:hAnsi="Times New Roman" w:cs="Times New Roman"/>
          <w:sz w:val="24"/>
          <w:szCs w:val="24"/>
        </w:rPr>
        <w:t xml:space="preserve"> presence (E+ present, E- absent).</w:t>
      </w:r>
      <w:r w:rsidR="00681A1E">
        <w:rPr>
          <w:rFonts w:ascii="Times New Roman" w:hAnsi="Times New Roman" w:cs="Times New Roman"/>
          <w:sz w:val="24"/>
          <w:szCs w:val="24"/>
        </w:rPr>
        <w:t xml:space="preserve"> </w:t>
      </w:r>
      <w:r w:rsidR="00907C17">
        <w:rPr>
          <w:rFonts w:ascii="Times New Roman" w:hAnsi="Times New Roman" w:cs="Times New Roman"/>
          <w:sz w:val="24"/>
          <w:szCs w:val="24"/>
        </w:rPr>
        <w:t xml:space="preserve">Error bars represent </w:t>
      </w:r>
      <m:oMath>
        <m:r>
          <w:rPr>
            <w:rFonts w:ascii="Cambria Math" w:hAnsi="Cambria Math" w:cs="Times New Roman"/>
            <w:sz w:val="24"/>
            <w:szCs w:val="24"/>
          </w:rPr>
          <m:t>±1</m:t>
        </m:r>
      </m:oMath>
      <w:r w:rsidR="00907C17">
        <w:rPr>
          <w:rFonts w:ascii="Times New Roman" w:eastAsiaTheme="minorEastAsia" w:hAnsi="Times New Roman" w:cs="Times New Roman"/>
          <w:sz w:val="24"/>
          <w:szCs w:val="24"/>
        </w:rPr>
        <w:t xml:space="preserve"> standard error on the mean; </w:t>
      </w:r>
      <m:oMath>
        <m:r>
          <w:rPr>
            <w:rFonts w:ascii="Cambria Math" w:eastAsiaTheme="minorEastAsia" w:hAnsi="Cambria Math" w:cs="Times New Roman"/>
            <w:sz w:val="24"/>
            <w:szCs w:val="24"/>
          </w:rPr>
          <m:t>p</m:t>
        </m:r>
      </m:oMath>
      <w:r w:rsidR="00907C17">
        <w:rPr>
          <w:rFonts w:ascii="Times New Roman" w:eastAsiaTheme="minorEastAsia" w:hAnsi="Times New Roman" w:cs="Times New Roman"/>
          <w:sz w:val="24"/>
          <w:szCs w:val="24"/>
        </w:rPr>
        <w:t>-values are</w:t>
      </w:r>
      <w:r w:rsidR="00A902DE">
        <w:rPr>
          <w:rFonts w:ascii="Times New Roman" w:eastAsiaTheme="minorEastAsia" w:hAnsi="Times New Roman" w:cs="Times New Roman"/>
          <w:sz w:val="24"/>
          <w:szCs w:val="24"/>
        </w:rPr>
        <w:t xml:space="preserve"> obtained</w:t>
      </w:r>
      <w:r w:rsidR="00907C17">
        <w:rPr>
          <w:rFonts w:ascii="Times New Roman" w:eastAsiaTheme="minorEastAsia" w:hAnsi="Times New Roman" w:cs="Times New Roman"/>
          <w:sz w:val="24"/>
          <w:szCs w:val="24"/>
        </w:rPr>
        <w:t xml:space="preserve"> from Kolmogorov-Smirnov tests, with low </w:t>
      </w:r>
      <m:oMath>
        <m:r>
          <w:rPr>
            <w:rFonts w:ascii="Cambria Math" w:eastAsiaTheme="minorEastAsia" w:hAnsi="Cambria Math" w:cs="Times New Roman"/>
            <w:sz w:val="24"/>
            <w:szCs w:val="24"/>
          </w:rPr>
          <m:t>p</m:t>
        </m:r>
      </m:oMath>
      <w:r w:rsidR="00907C17">
        <w:rPr>
          <w:rFonts w:ascii="Times New Roman" w:eastAsiaTheme="minorEastAsia" w:hAnsi="Times New Roman" w:cs="Times New Roman"/>
          <w:sz w:val="24"/>
          <w:szCs w:val="24"/>
        </w:rPr>
        <w:t>-values indicating significant differences between the two survival curves.</w:t>
      </w:r>
    </w:p>
    <w:p w14:paraId="4C7316AD" w14:textId="033A9D8A" w:rsidR="008C6470" w:rsidRDefault="0048339C">
      <w:r>
        <w:rPr>
          <w:noProof/>
        </w:rPr>
        <w:drawing>
          <wp:inline distT="0" distB="0" distL="0" distR="0" wp14:anchorId="756D0954" wp14:editId="6198C91B">
            <wp:extent cx="5911920" cy="4222800"/>
            <wp:effectExtent l="19050" t="19050" r="12700" b="2540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11920" cy="4222800"/>
                    </a:xfrm>
                    <a:prstGeom prst="rect">
                      <a:avLst/>
                    </a:prstGeom>
                    <a:noFill/>
                    <a:ln>
                      <a:solidFill>
                        <a:schemeClr val="bg2">
                          <a:lumMod val="75000"/>
                        </a:schemeClr>
                      </a:solidFill>
                    </a:ln>
                  </pic:spPr>
                </pic:pic>
              </a:graphicData>
            </a:graphic>
          </wp:inline>
        </w:drawing>
      </w:r>
    </w:p>
    <w:p w14:paraId="641262B5" w14:textId="30619970" w:rsidR="008C6470" w:rsidRDefault="008C6470"/>
    <w:p w14:paraId="2B4835CE" w14:textId="0C44EAB1" w:rsidR="008C6470" w:rsidRDefault="008C6470"/>
    <w:p w14:paraId="4AEC4D62" w14:textId="66619492" w:rsidR="008C6470" w:rsidRDefault="008C6470"/>
    <w:p w14:paraId="488D9B6D" w14:textId="2D40B649" w:rsidR="008C6470" w:rsidRPr="00AE7BB7" w:rsidRDefault="008C6470"/>
    <w:sectPr w:rsidR="008C6470" w:rsidRPr="00AE7BB7">
      <w:pgSz w:w="12240" w:h="15840"/>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SHEA, KATRIONA" w:date="2022-04-12T13:44:00Z" w:initials="SK">
    <w:p w14:paraId="7592231A" w14:textId="53AE2688" w:rsidR="00F7714B" w:rsidRDefault="00F7714B">
      <w:pPr>
        <w:pStyle w:val="CommentText"/>
      </w:pPr>
      <w:r>
        <w:rPr>
          <w:rStyle w:val="CommentReference"/>
        </w:rPr>
        <w:annotationRef/>
      </w:r>
      <w:r w:rsidR="00A618A8">
        <w:rPr>
          <w:noProof/>
        </w:rPr>
        <w:t>interaction?</w:t>
      </w:r>
    </w:p>
  </w:comment>
  <w:comment w:id="1" w:author="Trevor D." w:date="2022-04-14T17:22:00Z" w:initials="TD">
    <w:p w14:paraId="08344422" w14:textId="6235D25F" w:rsidR="00C45936" w:rsidRDefault="00C45936">
      <w:pPr>
        <w:pStyle w:val="CommentText"/>
      </w:pPr>
      <w:r>
        <w:rPr>
          <w:rStyle w:val="CommentReference"/>
        </w:rPr>
        <w:annotationRef/>
      </w:r>
      <w:r w:rsidR="00C13C06">
        <w:t xml:space="preserve">Need to consider </w:t>
      </w:r>
      <w:proofErr w:type="gramStart"/>
      <w:r w:rsidR="00C13C06">
        <w:t>whether or not</w:t>
      </w:r>
      <w:proofErr w:type="gramEnd"/>
      <w:r w:rsidR="00C13C06">
        <w:t xml:space="preserve"> the interaction is worth mentioning in the abstract.</w:t>
      </w:r>
    </w:p>
  </w:comment>
  <w:comment w:id="2" w:author="SHEA, KATRIONA" w:date="2022-04-12T16:31:00Z" w:initials="SK">
    <w:p w14:paraId="527239DB" w14:textId="3F77089E" w:rsidR="00571C4E" w:rsidRDefault="00571C4E">
      <w:pPr>
        <w:pStyle w:val="CommentText"/>
      </w:pPr>
      <w:r>
        <w:rPr>
          <w:rStyle w:val="CommentReference"/>
        </w:rPr>
        <w:annotationRef/>
      </w:r>
      <w:r>
        <w:rPr>
          <w:rFonts w:ascii="VsbmcbAdvTT3713a231" w:hAnsi="VsbmcbAdvTT3713a231" w:cs="VsbmcbAdvTT3713a231"/>
          <w:color w:val="131413"/>
          <w:sz w:val="17"/>
          <w:szCs w:val="17"/>
          <w:lang w:val="en-US"/>
        </w:rPr>
        <w:t>DOI 10.1007/s12080-014-0245-5</w:t>
      </w:r>
    </w:p>
  </w:comment>
  <w:comment w:id="3" w:author="Trevor D." w:date="2022-04-14T19:05:00Z" w:initials="TD">
    <w:p w14:paraId="7466A792" w14:textId="13FE23DC" w:rsidR="00412BAB" w:rsidRDefault="00412BAB">
      <w:pPr>
        <w:pStyle w:val="CommentText"/>
      </w:pPr>
      <w:r>
        <w:rPr>
          <w:rStyle w:val="CommentReference"/>
        </w:rPr>
        <w:annotationRef/>
      </w:r>
      <w:r>
        <w:t>Added.</w:t>
      </w:r>
    </w:p>
  </w:comment>
  <w:comment w:id="23" w:author="SHEA, KATRIONA" w:date="2022-04-12T16:45:00Z" w:initials="SK">
    <w:p w14:paraId="69D6ECAD" w14:textId="7EDF5251" w:rsidR="00DC6A1F" w:rsidRDefault="00DC6A1F">
      <w:pPr>
        <w:pStyle w:val="CommentText"/>
      </w:pPr>
      <w:r>
        <w:rPr>
          <w:rStyle w:val="CommentReference"/>
        </w:rPr>
        <w:annotationRef/>
      </w:r>
      <w:r w:rsidR="00C748F0">
        <w:rPr>
          <w:noProof/>
        </w:rPr>
        <w:t xml:space="preserve">Why? Is this better?  </w:t>
      </w:r>
    </w:p>
  </w:comment>
  <w:comment w:id="24" w:author="Trevor D." w:date="2022-04-14T17:25:00Z" w:initials="TD">
    <w:p w14:paraId="3A13F30A" w14:textId="2D0F4BCC" w:rsidR="00C45936" w:rsidRDefault="00C45936">
      <w:pPr>
        <w:pStyle w:val="CommentText"/>
      </w:pPr>
      <w:r>
        <w:rPr>
          <w:rStyle w:val="CommentReference"/>
        </w:rPr>
        <w:annotationRef/>
      </w:r>
      <w:r>
        <w:t xml:space="preserve">Not </w:t>
      </w:r>
      <w:proofErr w:type="gramStart"/>
      <w:r>
        <w:t>necessarily;</w:t>
      </w:r>
      <w:proofErr w:type="gramEnd"/>
      <w:r>
        <w:t xml:space="preserve"> this was just easier for me to do. Thought it was worth mentioning, though, in case I receive any questions about it.</w:t>
      </w:r>
    </w:p>
  </w:comment>
  <w:comment w:id="25" w:author="Trevor D." w:date="2022-04-14T21:10:00Z" w:initials="TD">
    <w:p w14:paraId="457A4067" w14:textId="09C12641" w:rsidR="001C39B9" w:rsidRDefault="001C39B9">
      <w:pPr>
        <w:pStyle w:val="CommentText"/>
      </w:pPr>
      <w:r>
        <w:rPr>
          <w:rStyle w:val="CommentReference"/>
        </w:rPr>
        <w:annotationRef/>
      </w:r>
      <w:r>
        <w:t xml:space="preserve">Removed references to model outputs regarding an earlier comment about </w:t>
      </w:r>
      <w:proofErr w:type="gramStart"/>
      <w:r>
        <w:t>whether or not</w:t>
      </w:r>
      <w:proofErr w:type="gramEnd"/>
      <w:r>
        <w:t xml:space="preserve"> it is necessary to list </w:t>
      </w:r>
      <w:r w:rsidRPr="001C39B9">
        <w:t>both the averaged data and the model</w:t>
      </w:r>
      <w:r>
        <w:t xml:space="preserve"> results. I figured we should just list the averaged data.</w:t>
      </w:r>
    </w:p>
  </w:comment>
  <w:comment w:id="26" w:author="SHEA, KATRIONA" w:date="2022-04-12T16:52:00Z" w:initials="SK">
    <w:p w14:paraId="2B9DBCCA" w14:textId="4329362F" w:rsidR="00876EB3" w:rsidRDefault="00876EB3">
      <w:pPr>
        <w:pStyle w:val="CommentText"/>
      </w:pPr>
      <w:r>
        <w:rPr>
          <w:rStyle w:val="CommentReference"/>
        </w:rPr>
        <w:annotationRef/>
      </w:r>
      <w:r w:rsidR="00C748F0">
        <w:rPr>
          <w:noProof/>
        </w:rPr>
        <w:t>So there was an interaction?</w:t>
      </w:r>
    </w:p>
  </w:comment>
  <w:comment w:id="27" w:author="Trevor D." w:date="2022-04-14T21:28:00Z" w:initials="TD">
    <w:p w14:paraId="1704A389" w14:textId="2070C288" w:rsidR="009D62D3" w:rsidRDefault="009D62D3">
      <w:pPr>
        <w:pStyle w:val="CommentText"/>
      </w:pPr>
      <w:r>
        <w:rPr>
          <w:rStyle w:val="CommentReference"/>
        </w:rPr>
        <w:annotationRef/>
      </w:r>
      <w:r>
        <w:t>This statement does not necessarily indicate the presence of an interaction</w:t>
      </w:r>
      <w:r w:rsidR="00692214">
        <w:t>, and just</w:t>
      </w:r>
      <w:r>
        <w:t xml:space="preserve"> addresses separate effects of warming and </w:t>
      </w:r>
      <w:proofErr w:type="spellStart"/>
      <w:r>
        <w:t>elaiosome</w:t>
      </w:r>
      <w:proofErr w:type="spellEnd"/>
      <w:r>
        <w:t>. Interactions are addressed in the next paragraph.</w:t>
      </w:r>
    </w:p>
  </w:comment>
  <w:comment w:id="28" w:author="SHEA, KATRIONA" w:date="2022-04-12T16:52:00Z" w:initials="SK">
    <w:p w14:paraId="45B016F3" w14:textId="313F1322" w:rsidR="00876EB3" w:rsidRDefault="00876EB3">
      <w:pPr>
        <w:pStyle w:val="CommentText"/>
      </w:pPr>
      <w:r>
        <w:rPr>
          <w:rStyle w:val="CommentReference"/>
        </w:rPr>
        <w:annotationRef/>
      </w:r>
      <w:r w:rsidR="00C748F0">
        <w:rPr>
          <w:noProof/>
        </w:rPr>
        <w:t>ok this is the interesting interaction.  Did the warming make the eliaosome even more attractive?</w:t>
      </w:r>
    </w:p>
  </w:comment>
  <w:comment w:id="29" w:author="Trevor D." w:date="2022-04-14T22:25:00Z" w:initials="TD">
    <w:p w14:paraId="3E25B6CE" w14:textId="1BB9C2F4" w:rsidR="003F3DC5" w:rsidRDefault="003F3DC5">
      <w:pPr>
        <w:pStyle w:val="CommentText"/>
      </w:pPr>
      <w:r>
        <w:rPr>
          <w:rStyle w:val="CommentReference"/>
        </w:rPr>
        <w:annotationRef/>
      </w:r>
      <w:r w:rsidR="00913293">
        <w:t>Edited text to address this in greater detail.</w:t>
      </w:r>
    </w:p>
  </w:comment>
  <w:comment w:id="31" w:author="SHEA, KATRIONA" w:date="2021-09-10T09:16:00Z" w:initials="SK">
    <w:p w14:paraId="130B6C5B" w14:textId="77777777" w:rsidR="009C0227" w:rsidRDefault="009C0227">
      <w:pPr>
        <w:pStyle w:val="CommentText"/>
      </w:pPr>
      <w:r>
        <w:rPr>
          <w:rStyle w:val="CommentReference"/>
        </w:rPr>
        <w:annotationRef/>
      </w:r>
      <w:r>
        <w:t xml:space="preserve">Diane Thomson marked </w:t>
      </w:r>
      <w:proofErr w:type="spellStart"/>
      <w:r>
        <w:t>goatgrass</w:t>
      </w:r>
      <w:proofErr w:type="spellEnd"/>
      <w:r>
        <w:t xml:space="preserve"> seeds w sharpie pens – I always liked that study</w:t>
      </w:r>
    </w:p>
    <w:p w14:paraId="2FF9B7F5" w14:textId="77777777" w:rsidR="00A442AA" w:rsidRDefault="00A442AA">
      <w:pPr>
        <w:pStyle w:val="CommentText"/>
      </w:pPr>
    </w:p>
    <w:p w14:paraId="3B03CD66" w14:textId="77777777" w:rsidR="00A442AA" w:rsidRDefault="00A442AA">
      <w:pPr>
        <w:pStyle w:val="CommentText"/>
      </w:pPr>
      <w:r>
        <w:t>Can you cite it?</w:t>
      </w:r>
    </w:p>
    <w:p w14:paraId="2871F9D2" w14:textId="1835C9CD" w:rsidR="00A442AA" w:rsidRDefault="00A442AA">
      <w:pPr>
        <w:pStyle w:val="CommentText"/>
      </w:pPr>
      <w:r w:rsidRPr="00A442AA">
        <w:t>https://esajournals.onlinelibrary.wiley.com/doi/abs/10.1890/06-1463.1</w:t>
      </w:r>
    </w:p>
  </w:comment>
  <w:comment w:id="32" w:author="Trevor D." w:date="2022-04-14T18:39:00Z" w:initials="TD">
    <w:p w14:paraId="28F0D32B" w14:textId="128C711A" w:rsidR="005609D7" w:rsidRDefault="005609D7">
      <w:pPr>
        <w:pStyle w:val="CommentText"/>
      </w:pPr>
      <w:r>
        <w:rPr>
          <w:rStyle w:val="CommentReference"/>
        </w:rPr>
        <w:annotationRef/>
      </w:r>
      <w:r>
        <w:t>Added in next sentence.</w:t>
      </w:r>
    </w:p>
  </w:comment>
  <w:comment w:id="33" w:author="Trevor D." w:date="2021-10-08T21:55:00Z" w:initials="TD">
    <w:p w14:paraId="489A5D3C" w14:textId="0755CB51" w:rsidR="008773C6" w:rsidRDefault="008773C6">
      <w:pPr>
        <w:pStyle w:val="CommentText"/>
      </w:pPr>
      <w:r>
        <w:rPr>
          <w:rStyle w:val="CommentReference"/>
        </w:rPr>
        <w:annotationRef/>
      </w:r>
      <w:r>
        <w:t>Added in a concluding sentence.</w:t>
      </w:r>
    </w:p>
  </w:comment>
  <w:comment w:id="34" w:author="SHEA, KATRIONA" w:date="2022-04-12T17:19:00Z" w:initials="SK">
    <w:p w14:paraId="4A3E5979" w14:textId="62E9BC2E" w:rsidR="00A442AA" w:rsidRDefault="00A442AA">
      <w:pPr>
        <w:pStyle w:val="CommentText"/>
      </w:pPr>
      <w:r>
        <w:rPr>
          <w:rStyle w:val="CommentReference"/>
        </w:rPr>
        <w:annotationRef/>
      </w:r>
      <w:r>
        <w:t>Great!</w:t>
      </w:r>
    </w:p>
  </w:comment>
  <w:comment w:id="36" w:author="SHEA, KATRIONA" w:date="2022-04-12T17:07:00Z" w:initials="SK">
    <w:p w14:paraId="494F744C" w14:textId="32738211" w:rsidR="00C25B53" w:rsidRDefault="00C25B53">
      <w:pPr>
        <w:pStyle w:val="CommentText"/>
      </w:pPr>
      <w:r>
        <w:rPr>
          <w:rStyle w:val="CommentReference"/>
        </w:rPr>
        <w:annotationRef/>
      </w:r>
      <w:r w:rsidR="00C748F0">
        <w:rPr>
          <w:noProof/>
        </w:rPr>
        <w:t>Add the other jongejans et al 2015 from Theoretical Ecology - the gravity model one.</w:t>
      </w:r>
    </w:p>
  </w:comment>
  <w:comment w:id="37" w:author="Trevor D." w:date="2022-04-14T19:05:00Z" w:initials="TD">
    <w:p w14:paraId="491E292B" w14:textId="6918B863" w:rsidR="00412BAB" w:rsidRDefault="00412BAB">
      <w:pPr>
        <w:pStyle w:val="CommentText"/>
      </w:pPr>
      <w:r>
        <w:rPr>
          <w:rStyle w:val="CommentReference"/>
        </w:rPr>
        <w:annotationRef/>
      </w:r>
      <w:r>
        <w:t>Done; see above.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592231A" w15:done="0"/>
  <w15:commentEx w15:paraId="08344422" w15:paraIdParent="7592231A" w15:done="0"/>
  <w15:commentEx w15:paraId="527239DB" w15:done="1"/>
  <w15:commentEx w15:paraId="7466A792" w15:paraIdParent="527239DB" w15:done="1"/>
  <w15:commentEx w15:paraId="69D6ECAD" w15:done="0"/>
  <w15:commentEx w15:paraId="3A13F30A" w15:paraIdParent="69D6ECAD" w15:done="0"/>
  <w15:commentEx w15:paraId="457A4067" w15:done="0"/>
  <w15:commentEx w15:paraId="2B9DBCCA" w15:done="0"/>
  <w15:commentEx w15:paraId="1704A389" w15:paraIdParent="2B9DBCCA" w15:done="0"/>
  <w15:commentEx w15:paraId="45B016F3" w15:done="0"/>
  <w15:commentEx w15:paraId="3E25B6CE" w15:paraIdParent="45B016F3" w15:done="0"/>
  <w15:commentEx w15:paraId="2871F9D2" w15:done="1"/>
  <w15:commentEx w15:paraId="28F0D32B" w15:paraIdParent="2871F9D2" w15:done="1"/>
  <w15:commentEx w15:paraId="489A5D3C" w15:done="1"/>
  <w15:commentEx w15:paraId="4A3E5979" w15:paraIdParent="489A5D3C" w15:done="1"/>
  <w15:commentEx w15:paraId="494F744C" w15:done="1"/>
  <w15:commentEx w15:paraId="491E292B" w15:paraIdParent="494F744C"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0000D1" w16cex:dateUtc="2022-04-12T17:44:00Z"/>
  <w16cex:commentExtensible w16cex:durableId="2602D6CB" w16cex:dateUtc="2022-04-14T21:22:00Z"/>
  <w16cex:commentExtensible w16cex:durableId="260027F9" w16cex:dateUtc="2022-04-12T20:31:00Z"/>
  <w16cex:commentExtensible w16cex:durableId="2602EEEF" w16cex:dateUtc="2022-04-14T23:05:00Z"/>
  <w16cex:commentExtensible w16cex:durableId="26002B25" w16cex:dateUtc="2022-04-12T20:45:00Z"/>
  <w16cex:commentExtensible w16cex:durableId="2602D79D" w16cex:dateUtc="2022-04-14T21:25:00Z"/>
  <w16cex:commentExtensible w16cex:durableId="26030C47" w16cex:dateUtc="2022-04-15T01:10:00Z"/>
  <w16cex:commentExtensible w16cex:durableId="26002CB1" w16cex:dateUtc="2022-04-12T20:52:00Z"/>
  <w16cex:commentExtensible w16cex:durableId="26031092" w16cex:dateUtc="2022-04-15T01:28:00Z"/>
  <w16cex:commentExtensible w16cex:durableId="26002CDF" w16cex:dateUtc="2022-04-12T20:52:00Z"/>
  <w16cex:commentExtensible w16cex:durableId="26031DBC" w16cex:dateUtc="2022-04-15T02:25:00Z"/>
  <w16cex:commentExtensible w16cex:durableId="24E5A102" w16cex:dateUtc="2021-09-10T13:16:00Z"/>
  <w16cex:commentExtensible w16cex:durableId="2602E8CF" w16cex:dateUtc="2022-04-14T22:39:00Z"/>
  <w16cex:commentExtensible w16cex:durableId="250B3CD3" w16cex:dateUtc="2021-10-09T01:55:00Z"/>
  <w16cex:commentExtensible w16cex:durableId="26003314" w16cex:dateUtc="2022-04-12T21:19:00Z"/>
  <w16cex:commentExtensible w16cex:durableId="26003040" w16cex:dateUtc="2022-04-12T21:07:00Z"/>
  <w16cex:commentExtensible w16cex:durableId="2602EEDE" w16cex:dateUtc="2022-04-14T23:0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592231A" w16cid:durableId="260000D1"/>
  <w16cid:commentId w16cid:paraId="08344422" w16cid:durableId="2602D6CB"/>
  <w16cid:commentId w16cid:paraId="527239DB" w16cid:durableId="260027F9"/>
  <w16cid:commentId w16cid:paraId="7466A792" w16cid:durableId="2602EEEF"/>
  <w16cid:commentId w16cid:paraId="69D6ECAD" w16cid:durableId="26002B25"/>
  <w16cid:commentId w16cid:paraId="3A13F30A" w16cid:durableId="2602D79D"/>
  <w16cid:commentId w16cid:paraId="457A4067" w16cid:durableId="26030C47"/>
  <w16cid:commentId w16cid:paraId="2B9DBCCA" w16cid:durableId="26002CB1"/>
  <w16cid:commentId w16cid:paraId="1704A389" w16cid:durableId="26031092"/>
  <w16cid:commentId w16cid:paraId="45B016F3" w16cid:durableId="26002CDF"/>
  <w16cid:commentId w16cid:paraId="3E25B6CE" w16cid:durableId="26031DBC"/>
  <w16cid:commentId w16cid:paraId="2871F9D2" w16cid:durableId="24E5A102"/>
  <w16cid:commentId w16cid:paraId="28F0D32B" w16cid:durableId="2602E8CF"/>
  <w16cid:commentId w16cid:paraId="489A5D3C" w16cid:durableId="250B3CD3"/>
  <w16cid:commentId w16cid:paraId="4A3E5979" w16cid:durableId="26003314"/>
  <w16cid:commentId w16cid:paraId="494F744C" w16cid:durableId="26003040"/>
  <w16cid:commentId w16cid:paraId="491E292B" w16cid:durableId="2602EEDE"/>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VsbmcbAdvTT3713a231">
    <w:altName w:val="Cambria"/>
    <w:panose1 w:val="00000000000000000000"/>
    <w:charset w:val="00"/>
    <w:family w:val="roman"/>
    <w:notTrueType/>
    <w:pitch w:val="default"/>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694C8A"/>
    <w:multiLevelType w:val="hybridMultilevel"/>
    <w:tmpl w:val="1C044AD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51F2A72"/>
    <w:multiLevelType w:val="hybridMultilevel"/>
    <w:tmpl w:val="1DD4D30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AD83969"/>
    <w:multiLevelType w:val="hybridMultilevel"/>
    <w:tmpl w:val="6D3E70E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3752119D"/>
    <w:multiLevelType w:val="hybridMultilevel"/>
    <w:tmpl w:val="DCEE31B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39B64D0C"/>
    <w:multiLevelType w:val="hybridMultilevel"/>
    <w:tmpl w:val="254C384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429D44BF"/>
    <w:multiLevelType w:val="hybridMultilevel"/>
    <w:tmpl w:val="4DBA69E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5B4355D2"/>
    <w:multiLevelType w:val="hybridMultilevel"/>
    <w:tmpl w:val="643E0F6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679B7240"/>
    <w:multiLevelType w:val="hybridMultilevel"/>
    <w:tmpl w:val="93968CE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775E22C9"/>
    <w:multiLevelType w:val="hybridMultilevel"/>
    <w:tmpl w:val="4294812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777D42E3"/>
    <w:multiLevelType w:val="hybridMultilevel"/>
    <w:tmpl w:val="6B8412A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7"/>
  </w:num>
  <w:num w:numId="2">
    <w:abstractNumId w:val="0"/>
  </w:num>
  <w:num w:numId="3">
    <w:abstractNumId w:val="2"/>
  </w:num>
  <w:num w:numId="4">
    <w:abstractNumId w:val="3"/>
  </w:num>
  <w:num w:numId="5">
    <w:abstractNumId w:val="6"/>
  </w:num>
  <w:num w:numId="6">
    <w:abstractNumId w:val="8"/>
  </w:num>
  <w:num w:numId="7">
    <w:abstractNumId w:val="9"/>
  </w:num>
  <w:num w:numId="8">
    <w:abstractNumId w:val="5"/>
  </w:num>
  <w:num w:numId="9">
    <w:abstractNumId w:val="4"/>
  </w:num>
  <w:num w:numId="10">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SHEA, KATRIONA">
    <w15:presenceInfo w15:providerId="AD" w15:userId="S::kus3@psu.edu::4f61b47b-7e2f-4101-890b-e3a900e20289"/>
  </w15:person>
  <w15:person w15:author="Trevor D.">
    <w15:presenceInfo w15:providerId="Windows Live" w15:userId="e4666eeaa5b7951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trackRevision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E7BB7"/>
    <w:rsid w:val="000001F3"/>
    <w:rsid w:val="0000672C"/>
    <w:rsid w:val="00030EBE"/>
    <w:rsid w:val="000363AA"/>
    <w:rsid w:val="000474BC"/>
    <w:rsid w:val="00050DDB"/>
    <w:rsid w:val="00050EEE"/>
    <w:rsid w:val="000556FA"/>
    <w:rsid w:val="00071C42"/>
    <w:rsid w:val="00072E8E"/>
    <w:rsid w:val="00082BC1"/>
    <w:rsid w:val="00083B1D"/>
    <w:rsid w:val="00097AB3"/>
    <w:rsid w:val="000A064E"/>
    <w:rsid w:val="000A2425"/>
    <w:rsid w:val="000B02F9"/>
    <w:rsid w:val="000B0D23"/>
    <w:rsid w:val="000B63BA"/>
    <w:rsid w:val="000C13FA"/>
    <w:rsid w:val="000D4928"/>
    <w:rsid w:val="000D514A"/>
    <w:rsid w:val="000D6545"/>
    <w:rsid w:val="0010506E"/>
    <w:rsid w:val="00111A98"/>
    <w:rsid w:val="00113270"/>
    <w:rsid w:val="00120277"/>
    <w:rsid w:val="00131573"/>
    <w:rsid w:val="001318CD"/>
    <w:rsid w:val="00137740"/>
    <w:rsid w:val="00147A50"/>
    <w:rsid w:val="00147B4A"/>
    <w:rsid w:val="00151874"/>
    <w:rsid w:val="00152286"/>
    <w:rsid w:val="001536F2"/>
    <w:rsid w:val="001543AE"/>
    <w:rsid w:val="00165110"/>
    <w:rsid w:val="001653B5"/>
    <w:rsid w:val="00167F4F"/>
    <w:rsid w:val="00170229"/>
    <w:rsid w:val="00174098"/>
    <w:rsid w:val="0018488E"/>
    <w:rsid w:val="00196CCD"/>
    <w:rsid w:val="001B533C"/>
    <w:rsid w:val="001C39B9"/>
    <w:rsid w:val="001C3C05"/>
    <w:rsid w:val="001C7AE8"/>
    <w:rsid w:val="001E08BA"/>
    <w:rsid w:val="001F4C63"/>
    <w:rsid w:val="00204FAB"/>
    <w:rsid w:val="00216120"/>
    <w:rsid w:val="00222C0F"/>
    <w:rsid w:val="00223EE0"/>
    <w:rsid w:val="00226663"/>
    <w:rsid w:val="00226FD9"/>
    <w:rsid w:val="002278B7"/>
    <w:rsid w:val="00236781"/>
    <w:rsid w:val="002375B4"/>
    <w:rsid w:val="00286EBE"/>
    <w:rsid w:val="00290B07"/>
    <w:rsid w:val="0029647E"/>
    <w:rsid w:val="002C5462"/>
    <w:rsid w:val="002D7B86"/>
    <w:rsid w:val="002F73EA"/>
    <w:rsid w:val="00301B99"/>
    <w:rsid w:val="003056AF"/>
    <w:rsid w:val="00313C1E"/>
    <w:rsid w:val="00327DCA"/>
    <w:rsid w:val="00334F10"/>
    <w:rsid w:val="00346C6D"/>
    <w:rsid w:val="00352A50"/>
    <w:rsid w:val="0035456F"/>
    <w:rsid w:val="00356DD3"/>
    <w:rsid w:val="00361261"/>
    <w:rsid w:val="00374ACA"/>
    <w:rsid w:val="003835BB"/>
    <w:rsid w:val="00385CA2"/>
    <w:rsid w:val="003909FF"/>
    <w:rsid w:val="00394E95"/>
    <w:rsid w:val="003A01C8"/>
    <w:rsid w:val="003A1447"/>
    <w:rsid w:val="003B4F50"/>
    <w:rsid w:val="003C03C7"/>
    <w:rsid w:val="003C0C62"/>
    <w:rsid w:val="003C2041"/>
    <w:rsid w:val="003C78ED"/>
    <w:rsid w:val="003D5A17"/>
    <w:rsid w:val="003E2536"/>
    <w:rsid w:val="003F3DC5"/>
    <w:rsid w:val="004109FB"/>
    <w:rsid w:val="00412BAB"/>
    <w:rsid w:val="00415ECC"/>
    <w:rsid w:val="004265CE"/>
    <w:rsid w:val="0043340B"/>
    <w:rsid w:val="004659BE"/>
    <w:rsid w:val="00466778"/>
    <w:rsid w:val="004802DF"/>
    <w:rsid w:val="0048339C"/>
    <w:rsid w:val="0049206F"/>
    <w:rsid w:val="00497079"/>
    <w:rsid w:val="004A20E8"/>
    <w:rsid w:val="004A475B"/>
    <w:rsid w:val="004C2AB5"/>
    <w:rsid w:val="004C4CE7"/>
    <w:rsid w:val="004D5253"/>
    <w:rsid w:val="004F3F90"/>
    <w:rsid w:val="00507E59"/>
    <w:rsid w:val="00510833"/>
    <w:rsid w:val="005132FF"/>
    <w:rsid w:val="00520BB0"/>
    <w:rsid w:val="00542FAD"/>
    <w:rsid w:val="0055327E"/>
    <w:rsid w:val="005545D4"/>
    <w:rsid w:val="005609D7"/>
    <w:rsid w:val="00562CE0"/>
    <w:rsid w:val="00567EF4"/>
    <w:rsid w:val="00571C4E"/>
    <w:rsid w:val="005758F8"/>
    <w:rsid w:val="0058649C"/>
    <w:rsid w:val="005955CF"/>
    <w:rsid w:val="005C7EE5"/>
    <w:rsid w:val="005D2A3F"/>
    <w:rsid w:val="005D3FBE"/>
    <w:rsid w:val="005E17EF"/>
    <w:rsid w:val="005F3411"/>
    <w:rsid w:val="005F553C"/>
    <w:rsid w:val="005F724A"/>
    <w:rsid w:val="006026E0"/>
    <w:rsid w:val="006030AB"/>
    <w:rsid w:val="00604CAC"/>
    <w:rsid w:val="006141CE"/>
    <w:rsid w:val="0061432F"/>
    <w:rsid w:val="00624609"/>
    <w:rsid w:val="00625B53"/>
    <w:rsid w:val="00630934"/>
    <w:rsid w:val="0063420F"/>
    <w:rsid w:val="006357A6"/>
    <w:rsid w:val="00646635"/>
    <w:rsid w:val="0065549E"/>
    <w:rsid w:val="00663AF0"/>
    <w:rsid w:val="006729A6"/>
    <w:rsid w:val="00676238"/>
    <w:rsid w:val="0068119A"/>
    <w:rsid w:val="0068123F"/>
    <w:rsid w:val="00681A1E"/>
    <w:rsid w:val="00692214"/>
    <w:rsid w:val="00694466"/>
    <w:rsid w:val="00696987"/>
    <w:rsid w:val="006C2638"/>
    <w:rsid w:val="006D0C19"/>
    <w:rsid w:val="006D2E4D"/>
    <w:rsid w:val="006E1378"/>
    <w:rsid w:val="006E6EC1"/>
    <w:rsid w:val="006F3305"/>
    <w:rsid w:val="00706007"/>
    <w:rsid w:val="00713078"/>
    <w:rsid w:val="00757024"/>
    <w:rsid w:val="007800D5"/>
    <w:rsid w:val="00780DFA"/>
    <w:rsid w:val="007B47C7"/>
    <w:rsid w:val="007C1F05"/>
    <w:rsid w:val="007C3DF0"/>
    <w:rsid w:val="007E4380"/>
    <w:rsid w:val="007F53B5"/>
    <w:rsid w:val="00801ED4"/>
    <w:rsid w:val="00803CE3"/>
    <w:rsid w:val="00813613"/>
    <w:rsid w:val="008141A4"/>
    <w:rsid w:val="0081427D"/>
    <w:rsid w:val="00815542"/>
    <w:rsid w:val="0081708E"/>
    <w:rsid w:val="00831A17"/>
    <w:rsid w:val="00835A4F"/>
    <w:rsid w:val="00845B59"/>
    <w:rsid w:val="008546C5"/>
    <w:rsid w:val="00860960"/>
    <w:rsid w:val="008644D3"/>
    <w:rsid w:val="008712A6"/>
    <w:rsid w:val="00876EB3"/>
    <w:rsid w:val="008773C6"/>
    <w:rsid w:val="008956F8"/>
    <w:rsid w:val="008A150B"/>
    <w:rsid w:val="008A5B33"/>
    <w:rsid w:val="008B2AE6"/>
    <w:rsid w:val="008C4F57"/>
    <w:rsid w:val="008C6470"/>
    <w:rsid w:val="008C6725"/>
    <w:rsid w:val="008C6F4A"/>
    <w:rsid w:val="008E279E"/>
    <w:rsid w:val="008F1D04"/>
    <w:rsid w:val="008F45FD"/>
    <w:rsid w:val="009024E3"/>
    <w:rsid w:val="00904F00"/>
    <w:rsid w:val="00907C17"/>
    <w:rsid w:val="00913293"/>
    <w:rsid w:val="0093614E"/>
    <w:rsid w:val="00945490"/>
    <w:rsid w:val="00951781"/>
    <w:rsid w:val="009532F2"/>
    <w:rsid w:val="0097676B"/>
    <w:rsid w:val="009826B2"/>
    <w:rsid w:val="009847B2"/>
    <w:rsid w:val="00992F36"/>
    <w:rsid w:val="009A2816"/>
    <w:rsid w:val="009C0227"/>
    <w:rsid w:val="009D1071"/>
    <w:rsid w:val="009D3FC2"/>
    <w:rsid w:val="009D5A7E"/>
    <w:rsid w:val="009D5E60"/>
    <w:rsid w:val="009D62D3"/>
    <w:rsid w:val="009D6535"/>
    <w:rsid w:val="009E1176"/>
    <w:rsid w:val="009E2499"/>
    <w:rsid w:val="009E31A2"/>
    <w:rsid w:val="009E6A5E"/>
    <w:rsid w:val="009F3B69"/>
    <w:rsid w:val="00A02EDA"/>
    <w:rsid w:val="00A33D14"/>
    <w:rsid w:val="00A442AA"/>
    <w:rsid w:val="00A50152"/>
    <w:rsid w:val="00A51B0E"/>
    <w:rsid w:val="00A527CB"/>
    <w:rsid w:val="00A618A8"/>
    <w:rsid w:val="00A70DC5"/>
    <w:rsid w:val="00A802F6"/>
    <w:rsid w:val="00A838EB"/>
    <w:rsid w:val="00A902DE"/>
    <w:rsid w:val="00A90D75"/>
    <w:rsid w:val="00A94658"/>
    <w:rsid w:val="00AA33F4"/>
    <w:rsid w:val="00AC3BA0"/>
    <w:rsid w:val="00AD46E0"/>
    <w:rsid w:val="00AD5A9B"/>
    <w:rsid w:val="00AE15BF"/>
    <w:rsid w:val="00AE26CE"/>
    <w:rsid w:val="00AE281F"/>
    <w:rsid w:val="00AE3CF1"/>
    <w:rsid w:val="00AE7BB7"/>
    <w:rsid w:val="00AF2BF2"/>
    <w:rsid w:val="00B0257B"/>
    <w:rsid w:val="00B20BA4"/>
    <w:rsid w:val="00B26FC5"/>
    <w:rsid w:val="00B31113"/>
    <w:rsid w:val="00B435B5"/>
    <w:rsid w:val="00B47896"/>
    <w:rsid w:val="00B503AC"/>
    <w:rsid w:val="00B513DE"/>
    <w:rsid w:val="00B55BAD"/>
    <w:rsid w:val="00B705D6"/>
    <w:rsid w:val="00B7223A"/>
    <w:rsid w:val="00B74FB8"/>
    <w:rsid w:val="00B80641"/>
    <w:rsid w:val="00B8707D"/>
    <w:rsid w:val="00B909E9"/>
    <w:rsid w:val="00B9127C"/>
    <w:rsid w:val="00B927F8"/>
    <w:rsid w:val="00B9480E"/>
    <w:rsid w:val="00B9494F"/>
    <w:rsid w:val="00BA27E1"/>
    <w:rsid w:val="00BA478F"/>
    <w:rsid w:val="00BD5542"/>
    <w:rsid w:val="00BE38E8"/>
    <w:rsid w:val="00BE773F"/>
    <w:rsid w:val="00C04157"/>
    <w:rsid w:val="00C05AC4"/>
    <w:rsid w:val="00C13C06"/>
    <w:rsid w:val="00C1549D"/>
    <w:rsid w:val="00C25B53"/>
    <w:rsid w:val="00C25D2F"/>
    <w:rsid w:val="00C302CA"/>
    <w:rsid w:val="00C34816"/>
    <w:rsid w:val="00C45936"/>
    <w:rsid w:val="00C5252C"/>
    <w:rsid w:val="00C550AA"/>
    <w:rsid w:val="00C71007"/>
    <w:rsid w:val="00C7206A"/>
    <w:rsid w:val="00C748F0"/>
    <w:rsid w:val="00C77B70"/>
    <w:rsid w:val="00C91512"/>
    <w:rsid w:val="00C93440"/>
    <w:rsid w:val="00C939BE"/>
    <w:rsid w:val="00CB742C"/>
    <w:rsid w:val="00CC4AE9"/>
    <w:rsid w:val="00CF4EA1"/>
    <w:rsid w:val="00CF6E1C"/>
    <w:rsid w:val="00D1188E"/>
    <w:rsid w:val="00D15DF0"/>
    <w:rsid w:val="00D17587"/>
    <w:rsid w:val="00D34C40"/>
    <w:rsid w:val="00D40D3C"/>
    <w:rsid w:val="00D509FF"/>
    <w:rsid w:val="00D53D74"/>
    <w:rsid w:val="00D72390"/>
    <w:rsid w:val="00D812A8"/>
    <w:rsid w:val="00D87F9B"/>
    <w:rsid w:val="00D90B9C"/>
    <w:rsid w:val="00D92BE8"/>
    <w:rsid w:val="00D94430"/>
    <w:rsid w:val="00D9723C"/>
    <w:rsid w:val="00DB0BA5"/>
    <w:rsid w:val="00DC45D5"/>
    <w:rsid w:val="00DC5051"/>
    <w:rsid w:val="00DC526F"/>
    <w:rsid w:val="00DC6A1F"/>
    <w:rsid w:val="00DC7AB8"/>
    <w:rsid w:val="00DD0619"/>
    <w:rsid w:val="00DD1A42"/>
    <w:rsid w:val="00DD549F"/>
    <w:rsid w:val="00DE6D73"/>
    <w:rsid w:val="00DF037A"/>
    <w:rsid w:val="00DF2A76"/>
    <w:rsid w:val="00DF7ED0"/>
    <w:rsid w:val="00E0031A"/>
    <w:rsid w:val="00E00891"/>
    <w:rsid w:val="00E0434D"/>
    <w:rsid w:val="00E06D47"/>
    <w:rsid w:val="00E11A35"/>
    <w:rsid w:val="00E1245E"/>
    <w:rsid w:val="00E14F87"/>
    <w:rsid w:val="00E41751"/>
    <w:rsid w:val="00E57197"/>
    <w:rsid w:val="00E57B27"/>
    <w:rsid w:val="00E63DEA"/>
    <w:rsid w:val="00E77CD3"/>
    <w:rsid w:val="00E906F4"/>
    <w:rsid w:val="00E95559"/>
    <w:rsid w:val="00EA3282"/>
    <w:rsid w:val="00EC15D4"/>
    <w:rsid w:val="00EC4D93"/>
    <w:rsid w:val="00ED00F1"/>
    <w:rsid w:val="00EE70CD"/>
    <w:rsid w:val="00EF0441"/>
    <w:rsid w:val="00EF5383"/>
    <w:rsid w:val="00EF5B26"/>
    <w:rsid w:val="00EF67A7"/>
    <w:rsid w:val="00F018BE"/>
    <w:rsid w:val="00F208D5"/>
    <w:rsid w:val="00F26B09"/>
    <w:rsid w:val="00F30DC8"/>
    <w:rsid w:val="00F36D35"/>
    <w:rsid w:val="00F423B1"/>
    <w:rsid w:val="00F531A6"/>
    <w:rsid w:val="00F6155A"/>
    <w:rsid w:val="00F65A3F"/>
    <w:rsid w:val="00F65D3B"/>
    <w:rsid w:val="00F70A4D"/>
    <w:rsid w:val="00F7714B"/>
    <w:rsid w:val="00F95BD7"/>
    <w:rsid w:val="00FA1D5A"/>
    <w:rsid w:val="00FA1FCE"/>
    <w:rsid w:val="00FA431B"/>
    <w:rsid w:val="00FA69A0"/>
    <w:rsid w:val="00FB0D35"/>
    <w:rsid w:val="00FD2CD6"/>
    <w:rsid w:val="00FD5603"/>
    <w:rsid w:val="00FD6839"/>
    <w:rsid w:val="00FE126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F3B20E"/>
  <w15:chartTrackingRefBased/>
  <w15:docId w15:val="{E4A9D088-1DC7-41D5-BDDD-1F085D8D7A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C3BA0"/>
    <w:pPr>
      <w:ind w:left="720"/>
      <w:contextualSpacing/>
    </w:pPr>
  </w:style>
  <w:style w:type="character" w:styleId="CommentReference">
    <w:name w:val="annotation reference"/>
    <w:basedOn w:val="DefaultParagraphFont"/>
    <w:uiPriority w:val="99"/>
    <w:semiHidden/>
    <w:unhideWhenUsed/>
    <w:rsid w:val="00F70A4D"/>
    <w:rPr>
      <w:sz w:val="16"/>
      <w:szCs w:val="16"/>
    </w:rPr>
  </w:style>
  <w:style w:type="paragraph" w:styleId="CommentText">
    <w:name w:val="annotation text"/>
    <w:basedOn w:val="Normal"/>
    <w:link w:val="CommentTextChar"/>
    <w:uiPriority w:val="99"/>
    <w:semiHidden/>
    <w:unhideWhenUsed/>
    <w:rsid w:val="00F70A4D"/>
    <w:pPr>
      <w:spacing w:line="240" w:lineRule="auto"/>
    </w:pPr>
    <w:rPr>
      <w:sz w:val="20"/>
      <w:szCs w:val="20"/>
    </w:rPr>
  </w:style>
  <w:style w:type="character" w:customStyle="1" w:styleId="CommentTextChar">
    <w:name w:val="Comment Text Char"/>
    <w:basedOn w:val="DefaultParagraphFont"/>
    <w:link w:val="CommentText"/>
    <w:uiPriority w:val="99"/>
    <w:semiHidden/>
    <w:rsid w:val="00F70A4D"/>
    <w:rPr>
      <w:sz w:val="20"/>
      <w:szCs w:val="20"/>
      <w:lang w:val="en-GB"/>
    </w:rPr>
  </w:style>
  <w:style w:type="paragraph" w:styleId="CommentSubject">
    <w:name w:val="annotation subject"/>
    <w:basedOn w:val="CommentText"/>
    <w:next w:val="CommentText"/>
    <w:link w:val="CommentSubjectChar"/>
    <w:uiPriority w:val="99"/>
    <w:semiHidden/>
    <w:unhideWhenUsed/>
    <w:rsid w:val="00F70A4D"/>
    <w:rPr>
      <w:b/>
      <w:bCs/>
    </w:rPr>
  </w:style>
  <w:style w:type="character" w:customStyle="1" w:styleId="CommentSubjectChar">
    <w:name w:val="Comment Subject Char"/>
    <w:basedOn w:val="CommentTextChar"/>
    <w:link w:val="CommentSubject"/>
    <w:uiPriority w:val="99"/>
    <w:semiHidden/>
    <w:rsid w:val="00F70A4D"/>
    <w:rPr>
      <w:b/>
      <w:bCs/>
      <w:sz w:val="20"/>
      <w:szCs w:val="20"/>
      <w:lang w:val="en-GB"/>
    </w:rPr>
  </w:style>
  <w:style w:type="table" w:styleId="TableGrid">
    <w:name w:val="Table Grid"/>
    <w:basedOn w:val="TableNormal"/>
    <w:uiPriority w:val="39"/>
    <w:rsid w:val="00ED00F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050DDB"/>
    <w:rPr>
      <w:color w:val="808080"/>
    </w:rPr>
  </w:style>
  <w:style w:type="paragraph" w:styleId="Revision">
    <w:name w:val="Revision"/>
    <w:hidden/>
    <w:uiPriority w:val="99"/>
    <w:semiHidden/>
    <w:rsid w:val="001E08BA"/>
    <w:pPr>
      <w:spacing w:after="0" w:line="240" w:lineRule="auto"/>
    </w:pPr>
    <w:rPr>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2328784">
      <w:bodyDiv w:val="1"/>
      <w:marLeft w:val="0"/>
      <w:marRight w:val="0"/>
      <w:marTop w:val="0"/>
      <w:marBottom w:val="0"/>
      <w:divBdr>
        <w:top w:val="none" w:sz="0" w:space="0" w:color="auto"/>
        <w:left w:val="none" w:sz="0" w:space="0" w:color="auto"/>
        <w:bottom w:val="none" w:sz="0" w:space="0" w:color="auto"/>
        <w:right w:val="none" w:sz="0" w:space="0" w:color="auto"/>
      </w:divBdr>
    </w:div>
    <w:div w:id="831455653">
      <w:bodyDiv w:val="1"/>
      <w:marLeft w:val="0"/>
      <w:marRight w:val="0"/>
      <w:marTop w:val="0"/>
      <w:marBottom w:val="0"/>
      <w:divBdr>
        <w:top w:val="none" w:sz="0" w:space="0" w:color="auto"/>
        <w:left w:val="none" w:sz="0" w:space="0" w:color="auto"/>
        <w:bottom w:val="none" w:sz="0" w:space="0" w:color="auto"/>
        <w:right w:val="none" w:sz="0" w:space="0" w:color="auto"/>
      </w:divBdr>
    </w:div>
    <w:div w:id="1349134634">
      <w:bodyDiv w:val="1"/>
      <w:marLeft w:val="0"/>
      <w:marRight w:val="0"/>
      <w:marTop w:val="0"/>
      <w:marBottom w:val="0"/>
      <w:divBdr>
        <w:top w:val="none" w:sz="0" w:space="0" w:color="auto"/>
        <w:left w:val="none" w:sz="0" w:space="0" w:color="auto"/>
        <w:bottom w:val="none" w:sz="0" w:space="0" w:color="auto"/>
        <w:right w:val="none" w:sz="0" w:space="0" w:color="auto"/>
      </w:divBdr>
    </w:div>
    <w:div w:id="16444295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microsoft.com/office/2016/09/relationships/commentsIds" Target="commentsIds.xml"/><Relationship Id="rId13" Type="http://schemas.openxmlformats.org/officeDocument/2006/relationships/image" Target="media/image4.tiff"/><Relationship Id="rId18" Type="http://schemas.openxmlformats.org/officeDocument/2006/relationships/theme" Target="theme/theme1.xml"/><Relationship Id="rId3" Type="http://schemas.openxmlformats.org/officeDocument/2006/relationships/styles" Target="styles.xml"/><Relationship Id="rId7" Type="http://schemas.microsoft.com/office/2011/relationships/commentsExtended" Target="commentsExtended.xml"/><Relationship Id="rId12" Type="http://schemas.openxmlformats.org/officeDocument/2006/relationships/image" Target="media/image3.jpeg"/><Relationship Id="rId17" Type="http://schemas.microsoft.com/office/2011/relationships/people" Target="people.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comments" Target="comments.xml"/><Relationship Id="rId11" Type="http://schemas.openxmlformats.org/officeDocument/2006/relationships/image" Target="media/image2.jpeg"/><Relationship Id="rId5" Type="http://schemas.openxmlformats.org/officeDocument/2006/relationships/webSettings" Target="webSettings.xml"/><Relationship Id="rId15" Type="http://schemas.openxmlformats.org/officeDocument/2006/relationships/image" Target="media/image6.tiff"/><Relationship Id="rId10" Type="http://schemas.openxmlformats.org/officeDocument/2006/relationships/image" Target="media/image1.png"/><Relationship Id="rId4" Type="http://schemas.openxmlformats.org/officeDocument/2006/relationships/settings" Target="settings.xml"/><Relationship Id="rId9" Type="http://schemas.microsoft.com/office/2018/08/relationships/commentsExtensible" Target="commentsExtensible.xml"/><Relationship Id="rId14" Type="http://schemas.openxmlformats.org/officeDocument/2006/relationships/image" Target="media/image5.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1D4A959-7FCE-42EB-AD29-FEEDA99BFF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3741</TotalTime>
  <Pages>21</Pages>
  <Words>7160</Words>
  <Characters>40815</Characters>
  <Application>Microsoft Office Word</Application>
  <DocSecurity>0</DocSecurity>
  <Lines>340</Lines>
  <Paragraphs>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47880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Trevor D.</dc:creator>
  <cp:keywords/>
  <dc:description/>
  <cp:lastModifiedBy>Trevor D.</cp:lastModifiedBy>
  <cp:revision>60</cp:revision>
  <dcterms:created xsi:type="dcterms:W3CDTF">2021-10-02T01:15:00Z</dcterms:created>
  <dcterms:modified xsi:type="dcterms:W3CDTF">2022-04-15T16:57:00Z</dcterms:modified>
</cp:coreProperties>
</file>