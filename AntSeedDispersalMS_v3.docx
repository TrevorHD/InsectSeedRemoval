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Katriona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62001BC6" w:rsidR="00A50152" w:rsidRPr="005955CF" w:rsidRDefault="005955CF" w:rsidP="000A064E">
      <w:pPr>
        <w:spacing w:line="240" w:lineRule="auto"/>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taken by insects</w:t>
      </w:r>
      <w:r w:rsidR="00507E59">
        <w:rPr>
          <w:rFonts w:ascii="Times New Roman" w:hAnsi="Times New Roman" w:cs="Times New Roman"/>
          <w:sz w:val="24"/>
          <w:szCs w:val="24"/>
        </w:rPr>
        <w:t xml:space="preserve"> over the same </w:t>
      </w:r>
      <w:proofErr w:type="gramStart"/>
      <w:r w:rsidR="00507E59">
        <w:rPr>
          <w:rFonts w:ascii="Times New Roman" w:hAnsi="Times New Roman" w:cs="Times New Roman"/>
          <w:sz w:val="24"/>
          <w:szCs w:val="24"/>
        </w:rPr>
        <w:t xml:space="preserve">time </w:t>
      </w:r>
      <w:commentRangeStart w:id="0"/>
      <w:commentRangeStart w:id="1"/>
      <w:r w:rsidR="00507E59">
        <w:rPr>
          <w:rFonts w:ascii="Times New Roman" w:hAnsi="Times New Roman" w:cs="Times New Roman"/>
          <w:sz w:val="24"/>
          <w:szCs w:val="24"/>
        </w:rPr>
        <w:t>period</w:t>
      </w:r>
      <w:commentRangeEnd w:id="0"/>
      <w:proofErr w:type="gramEnd"/>
      <w:r w:rsidR="00F7714B">
        <w:rPr>
          <w:rStyle w:val="CommentReference"/>
        </w:rPr>
        <w:commentReference w:id="0"/>
      </w:r>
      <w:commentRangeEnd w:id="1"/>
      <w:r w:rsidR="00C45936">
        <w:rPr>
          <w:rStyle w:val="CommentReference"/>
        </w:rPr>
        <w:commentReference w:id="1"/>
      </w:r>
      <w:r w:rsidR="00CB742C">
        <w:rPr>
          <w:rFonts w:ascii="Times New Roman" w:hAnsi="Times New Roman" w:cs="Times New Roman"/>
          <w:sz w:val="24"/>
          <w:szCs w:val="24"/>
        </w:rPr>
        <w:t>.</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13774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w:t>
      </w:r>
      <w:proofErr w:type="gramStart"/>
      <w:r w:rsidR="00951781">
        <w:rPr>
          <w:rFonts w:ascii="Times New Roman" w:hAnsi="Times New Roman" w:cs="Times New Roman"/>
          <w:sz w:val="24"/>
          <w:szCs w:val="24"/>
        </w:rPr>
        <w:t>are</w:t>
      </w:r>
      <w:proofErr w:type="gramEnd"/>
      <w:r w:rsidR="00951781">
        <w:rPr>
          <w:rFonts w:ascii="Times New Roman" w:hAnsi="Times New Roman" w:cs="Times New Roman"/>
          <w:sz w:val="24"/>
          <w:szCs w:val="24"/>
        </w:rPr>
        <w:t xml:space="preserv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w:t>
      </w:r>
      <w:r w:rsidR="003D5A17">
        <w:rPr>
          <w:rFonts w:ascii="Times New Roman" w:hAnsi="Times New Roman" w:cs="Times New Roman"/>
          <w:sz w:val="24"/>
          <w:szCs w:val="24"/>
        </w:rPr>
        <w:lastRenderedPageBreak/>
        <w:t xml:space="preserve">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12008C52"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commentRangeStart w:id="2"/>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commentRangeEnd w:id="2"/>
      <w:r w:rsidR="00571C4E">
        <w:rPr>
          <w:rStyle w:val="CommentReference"/>
        </w:rPr>
        <w:commentReference w:id="2"/>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58089564"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A70DC5">
        <w:rPr>
          <w:rFonts w:ascii="Times New Roman" w:hAnsi="Times New Roman" w:cs="Times New Roman"/>
          <w:sz w:val="24"/>
          <w:szCs w:val="24"/>
        </w:rPr>
        <w:t xml:space="preserve">; </w:t>
      </w:r>
      <w:r w:rsidR="00AD46E0">
        <w:rPr>
          <w:rFonts w:ascii="Times New Roman" w:hAnsi="Times New Roman" w:cs="Times New Roman"/>
          <w:sz w:val="24"/>
          <w:szCs w:val="24"/>
        </w:rPr>
        <w:t xml:space="preserve">the majority </w:t>
      </w:r>
      <w:r w:rsidR="00A70DC5">
        <w:rPr>
          <w:rFonts w:ascii="Times New Roman" w:hAnsi="Times New Roman" w:cs="Times New Roman"/>
          <w:sz w:val="24"/>
          <w:szCs w:val="24"/>
        </w:rPr>
        <w:t xml:space="preserve">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w:t>
      </w:r>
      <w:r w:rsidR="007F53B5">
        <w:rPr>
          <w:rFonts w:ascii="Times New Roman" w:hAnsi="Times New Roman" w:cs="Times New Roman"/>
          <w:sz w:val="24"/>
          <w:szCs w:val="24"/>
        </w:rPr>
        <w:t>seed removal and</w:t>
      </w:r>
      <w:r w:rsidR="00BE773F">
        <w:rPr>
          <w:rFonts w:ascii="Times New Roman" w:hAnsi="Times New Roman" w:cs="Times New Roman"/>
          <w:sz w:val="24"/>
          <w:szCs w:val="24"/>
        </w:rPr>
        <w:t xml:space="preserve"> dispersal by insects, animals, and humans</w:t>
      </w:r>
      <w:r w:rsidR="00780DFA">
        <w:rPr>
          <w:rFonts w:ascii="Times New Roman" w:hAnsi="Times New Roman" w:cs="Times New Roman"/>
          <w:sz w:val="24"/>
          <w:szCs w:val="24"/>
        </w:rPr>
        <w:t xml:space="preserve"> (CITATION</w:t>
      </w:r>
      <w:r w:rsidR="00571C4E">
        <w:rPr>
          <w:rFonts w:ascii="Times New Roman" w:hAnsi="Times New Roman" w:cs="Times New Roman"/>
          <w:sz w:val="24"/>
          <w:szCs w:val="24"/>
        </w:rPr>
        <w:t xml:space="preserve"> FOR THIS STATEMENT?</w:t>
      </w:r>
      <w:r w:rsidR="00780DFA">
        <w:rPr>
          <w:rFonts w:ascii="Times New Roman" w:hAnsi="Times New Roman" w:cs="Times New Roman"/>
          <w:sz w:val="24"/>
          <w:szCs w:val="24"/>
        </w:rPr>
        <w:t>)</w:t>
      </w:r>
      <w:r w:rsidR="00BE773F">
        <w:rPr>
          <w:rFonts w:ascii="Times New Roman" w:hAnsi="Times New Roman" w:cs="Times New Roman"/>
          <w:sz w:val="24"/>
          <w:szCs w:val="24"/>
        </w:rPr>
        <w:t>.</w:t>
      </w:r>
    </w:p>
    <w:p w14:paraId="69C1B2F4" w14:textId="3618016C"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(Jongejans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where seeds are aggregated in various locations and the number of seeds removed is closely </w:t>
      </w:r>
      <w:r w:rsidR="00EA3282">
        <w:rPr>
          <w:rFonts w:ascii="Times New Roman" w:hAnsi="Times New Roman" w:cs="Times New Roman"/>
          <w:sz w:val="24"/>
          <w:szCs w:val="24"/>
        </w:rPr>
        <w:lastRenderedPageBreak/>
        <w:t>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r w:rsidR="00216120" w:rsidRPr="007C1F05">
        <w:rPr>
          <w:rFonts w:ascii="Times New Roman" w:hAnsi="Times New Roman" w:cs="Times New Roman"/>
          <w:sz w:val="24"/>
          <w:szCs w:val="24"/>
        </w:rPr>
        <w:t xml:space="preserve">Jongejans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201</w:t>
      </w:r>
      <w:r w:rsidR="00EC4D93">
        <w:rPr>
          <w:rFonts w:ascii="Times New Roman" w:hAnsi="Times New Roman" w:cs="Times New Roman"/>
          <w:sz w:val="24"/>
          <w:szCs w:val="24"/>
        </w:rPr>
        <w:t>4</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57C4F480"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 xml:space="preserve">(Jongejans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201</w:t>
      </w:r>
      <w:r w:rsidR="008546C5">
        <w:rPr>
          <w:rFonts w:ascii="Times New Roman" w:hAnsi="Times New Roman" w:cs="Times New Roman"/>
          <w:sz w:val="24"/>
          <w:szCs w:val="24"/>
        </w:rPr>
        <w:t>4</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42893AC5"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 xml:space="preserve">were randomly assigned a fibreglass </w:t>
      </w:r>
      <w:r w:rsidRPr="00BA27E1">
        <w:rPr>
          <w:rFonts w:ascii="Times New Roman" w:hAnsi="Times New Roman" w:cs="Times New Roman"/>
          <w:sz w:val="24"/>
          <w:szCs w:val="24"/>
        </w:rPr>
        <w:lastRenderedPageBreak/>
        <w:t>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25A074A1"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w:t>
      </w:r>
      <w:r w:rsidR="00DC6A1F">
        <w:rPr>
          <w:rFonts w:ascii="Times New Roman" w:hAnsi="Times New Roman" w:cs="Times New Roman"/>
          <w:sz w:val="24"/>
          <w:szCs w:val="24"/>
        </w:rPr>
        <w:t xml:space="preserve">of </w:t>
      </w:r>
      <w:r>
        <w:rPr>
          <w:rFonts w:ascii="Times New Roman" w:hAnsi="Times New Roman" w:cs="Times New Roman"/>
          <w:sz w:val="24"/>
          <w:szCs w:val="24"/>
        </w:rPr>
        <w:t>either of these species</w:t>
      </w:r>
      <w:r w:rsidRPr="00D34C40">
        <w:rPr>
          <w:rFonts w:ascii="Times New Roman" w:hAnsi="Times New Roman" w:cs="Times New Roman"/>
          <w:sz w:val="24"/>
          <w:szCs w:val="24"/>
        </w:rPr>
        <w:t xml:space="preserve"> are to insects.</w:t>
      </w:r>
    </w:p>
    <w:p w14:paraId="5021B6D8" w14:textId="030BCF81"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 treatment were assigned </w:t>
      </w:r>
      <w:proofErr w:type="gramStart"/>
      <w:r w:rsidR="004659BE">
        <w:rPr>
          <w:rFonts w:ascii="Times New Roman" w:hAnsi="Times New Roman" w:cs="Times New Roman"/>
          <w:sz w:val="24"/>
          <w:szCs w:val="24"/>
        </w:rPr>
        <w:t>an</w:t>
      </w:r>
      <w:proofErr w:type="gramEnd"/>
      <w:r w:rsidR="004659BE">
        <w:rPr>
          <w:rFonts w:ascii="Times New Roman" w:hAnsi="Times New Roman" w:cs="Times New Roman"/>
          <w:sz w:val="24"/>
          <w:szCs w:val="24"/>
        </w:rPr>
        <w:t xml:space="preserve"> </w:t>
      </w:r>
      <w:r w:rsidR="00DC6A1F">
        <w:rPr>
          <w:rFonts w:ascii="Times New Roman" w:hAnsi="Times New Roman" w:cs="Times New Roman"/>
          <w:sz w:val="24"/>
          <w:szCs w:val="24"/>
        </w:rPr>
        <w:t xml:space="preserve">to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796962C8"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r w:rsidR="00DC6A1F" w:rsidRPr="0055327E">
        <w:rPr>
          <w:rFonts w:ascii="Times New Roman" w:hAnsi="Times New Roman" w:cs="Times New Roman"/>
          <w:sz w:val="24"/>
          <w:szCs w:val="24"/>
        </w:rPr>
        <w:t xml:space="preserve">Jongejans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(2014)</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Once the depots were constructed, each one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w:t>
      </w:r>
      <w:commentRangeStart w:id="3"/>
      <w:commentRangeStart w:id="4"/>
      <w:r w:rsidR="009532F2">
        <w:rPr>
          <w:rFonts w:ascii="Times New Roman" w:hAnsi="Times New Roman" w:cs="Times New Roman"/>
          <w:sz w:val="24"/>
          <w:szCs w:val="24"/>
        </w:rPr>
        <w:t xml:space="preserve">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commentRangeEnd w:id="3"/>
      <w:r w:rsidR="00DC6A1F">
        <w:rPr>
          <w:rStyle w:val="CommentReference"/>
        </w:rPr>
        <w:commentReference w:id="3"/>
      </w:r>
      <w:commentRangeEnd w:id="4"/>
      <w:r w:rsidR="00C45936">
        <w:rPr>
          <w:rStyle w:val="CommentReference"/>
        </w:rPr>
        <w:commentReference w:id="4"/>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Experimental setup</w:t>
      </w:r>
    </w:p>
    <w:p w14:paraId="294BEC1F" w14:textId="3698B14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5FDEDCCB"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(Figs.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14FDB047"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EC4D93">
        <w:rPr>
          <w:rFonts w:ascii="Times New Roman" w:hAnsi="Times New Roman" w:cs="Times New Roman"/>
          <w:sz w:val="24"/>
          <w:szCs w:val="24"/>
        </w:rPr>
        <w:t xml:space="preserve">, in a similar fashion to the analyses performed by Jongejans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(2014)</w:t>
      </w:r>
      <w:r w:rsidR="000B02F9">
        <w:rPr>
          <w:rFonts w:ascii="Times New Roman" w:hAnsi="Times New Roman" w:cs="Times New Roman"/>
          <w:sz w:val="24"/>
          <w:szCs w:val="24"/>
        </w:rPr>
        <w:t>.</w:t>
      </w:r>
      <w:r w:rsidR="00223EE0">
        <w:rPr>
          <w:rFonts w:ascii="Times New Roman" w:hAnsi="Times New Roman" w:cs="Times New Roman"/>
          <w:sz w:val="24"/>
          <w:szCs w:val="24"/>
        </w:rPr>
        <w:t xml:space="preserve"> 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w:t>
      </w:r>
      <w:r w:rsidR="00223EE0">
        <w:rPr>
          <w:rFonts w:ascii="Times New Roman" w:hAnsi="Times New Roman" w:cs="Times New Roman"/>
          <w:sz w:val="24"/>
          <w:szCs w:val="24"/>
        </w:rPr>
        <w:lastRenderedPageBreak/>
        <w:t>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r w:rsidR="00681A1E">
        <w:rPr>
          <w:rFonts w:ascii="Times New Roman" w:hAnsi="Times New Roman" w:cs="Times New Roman"/>
          <w:sz w:val="24"/>
          <w:szCs w:val="24"/>
        </w:rPr>
        <w:t xml:space="preserve"> Two-sided Kolmogorov-Smirnov tests were used to determine whether survival curves for a given combination of two treatments differed between levels of the third treatment.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6CA66973"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 xml:space="preserve">and made up </w:t>
      </w:r>
      <w:proofErr w:type="gramStart"/>
      <w:r w:rsidR="00B9480E">
        <w:rPr>
          <w:rFonts w:ascii="Times New Roman" w:hAnsi="Times New Roman" w:cs="Times New Roman"/>
          <w:sz w:val="24"/>
          <w:szCs w:val="24"/>
        </w:rPr>
        <w:t>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w:t>
      </w:r>
      <w:proofErr w:type="gramEnd"/>
      <w:r w:rsidR="00B9480E">
        <w:rPr>
          <w:rFonts w:ascii="Times New Roman" w:hAnsi="Times New Roman" w:cs="Times New Roman"/>
          <w:sz w:val="24"/>
          <w:szCs w:val="24"/>
        </w:rPr>
        <w:t xml:space="preserve">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r w:rsidR="0068119A">
        <w:rPr>
          <w:rFonts w:ascii="Times New Roman" w:hAnsi="Times New Roman" w:cs="Times New Roman"/>
          <w:sz w:val="24"/>
          <w:szCs w:val="24"/>
        </w:rPr>
        <w:t>2</w:t>
      </w:r>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r w:rsidR="0068119A">
        <w:rPr>
          <w:rFonts w:ascii="Times New Roman" w:hAnsi="Times New Roman" w:cs="Times New Roman"/>
          <w:sz w:val="24"/>
          <w:szCs w:val="24"/>
        </w:rPr>
        <w:t>3</w:t>
      </w:r>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 xml:space="preserve">differ only slightly from the respective model estimates of </w:t>
      </w:r>
      <w:commentRangeStart w:id="5"/>
      <w:r w:rsidR="0097676B">
        <w:rPr>
          <w:rFonts w:ascii="Times New Roman" w:hAnsi="Times New Roman" w:cs="Times New Roman"/>
          <w:sz w:val="24"/>
          <w:szCs w:val="24"/>
        </w:rPr>
        <w:t>76.3%, 97.5%, and 99.1%.</w:t>
      </w:r>
      <w:r w:rsidR="00A51B0E">
        <w:rPr>
          <w:rFonts w:ascii="Times New Roman" w:hAnsi="Times New Roman" w:cs="Times New Roman"/>
          <w:sz w:val="24"/>
          <w:szCs w:val="24"/>
        </w:rPr>
        <w:t xml:space="preserve"> </w:t>
      </w:r>
      <w:commentRangeEnd w:id="5"/>
      <w:r w:rsidR="001F4C63">
        <w:rPr>
          <w:rStyle w:val="CommentReference"/>
        </w:rPr>
        <w:commentReference w:id="5"/>
      </w:r>
      <w:r w:rsidR="00A51B0E">
        <w:rPr>
          <w:rFonts w:ascii="Times New Roman" w:hAnsi="Times New Roman" w:cs="Times New Roman"/>
          <w:sz w:val="24"/>
          <w:szCs w:val="24"/>
        </w:rPr>
        <w:t xml:space="preserve">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7547A1FD"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w:t>
      </w:r>
      <w:commentRangeStart w:id="6"/>
      <w:r w:rsidR="002D7B86">
        <w:rPr>
          <w:rFonts w:ascii="Times New Roman" w:hAnsi="Times New Roman" w:cs="Times New Roman"/>
          <w:sz w:val="24"/>
          <w:szCs w:val="24"/>
        </w:rPr>
        <w:t>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commentRangeEnd w:id="6"/>
      <w:r w:rsidR="00876EB3">
        <w:rPr>
          <w:rStyle w:val="CommentReference"/>
        </w:rPr>
        <w:commentReference w:id="6"/>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68119A">
        <w:rPr>
          <w:rFonts w:ascii="Times New Roman" w:hAnsi="Times New Roman" w:cs="Times New Roman"/>
          <w:sz w:val="24"/>
          <w:szCs w:val="24"/>
        </w:rPr>
        <w:t>4</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r w:rsidR="0068119A">
        <w:rPr>
          <w:rFonts w:ascii="Times New Roman" w:hAnsi="Times New Roman" w:cs="Times New Roman"/>
          <w:sz w:val="24"/>
          <w:szCs w:val="24"/>
        </w:rPr>
        <w:t>5</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r w:rsidR="0068119A">
        <w:rPr>
          <w:rFonts w:ascii="Times New Roman" w:hAnsi="Times New Roman" w:cs="Times New Roman"/>
          <w:sz w:val="24"/>
          <w:szCs w:val="24"/>
        </w:rPr>
        <w:t>6</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w:t>
      </w:r>
      <w:r>
        <w:rPr>
          <w:rFonts w:ascii="Times New Roman" w:hAnsi="Times New Roman" w:cs="Times New Roman"/>
          <w:sz w:val="24"/>
          <w:szCs w:val="24"/>
        </w:rPr>
        <w:lastRenderedPageBreak/>
        <w:t xml:space="preserve">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commentRangeStart w:id="7"/>
      <w:r w:rsidR="001653B5">
        <w:rPr>
          <w:rFonts w:ascii="Times New Roman" w:hAnsi="Times New Roman" w:cs="Times New Roman"/>
          <w:sz w:val="24"/>
          <w:szCs w:val="24"/>
        </w:rPr>
        <w:t>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t>
      </w:r>
      <w:commentRangeEnd w:id="7"/>
      <w:r w:rsidR="00876EB3">
        <w:rPr>
          <w:rStyle w:val="CommentReference"/>
        </w:rPr>
        <w:commentReference w:id="7"/>
      </w:r>
      <w:r w:rsidR="001653B5">
        <w:rPr>
          <w:rFonts w:ascii="Times New Roman" w:hAnsi="Times New Roman" w:cs="Times New Roman"/>
          <w:sz w:val="24"/>
          <w:szCs w:val="24"/>
        </w:rPr>
        <w:t xml:space="preserve">were consistent in direction between hour </w:t>
      </w:r>
      <w:proofErr w:type="gramStart"/>
      <w:r w:rsidR="001653B5">
        <w:rPr>
          <w:rFonts w:ascii="Times New Roman" w:hAnsi="Times New Roman" w:cs="Times New Roman"/>
          <w:sz w:val="24"/>
          <w:szCs w:val="24"/>
        </w:rPr>
        <w:t>marks, but</w:t>
      </w:r>
      <w:proofErr w:type="gramEnd"/>
      <w:r w:rsidR="001653B5">
        <w:rPr>
          <w:rFonts w:ascii="Times New Roman" w:hAnsi="Times New Roman" w:cs="Times New Roman"/>
          <w:sz w:val="24"/>
          <w:szCs w:val="24"/>
        </w:rPr>
        <w:t xml:space="preserve">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3774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68E3C0A2"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r w:rsidR="003A1447">
        <w:rPr>
          <w:rFonts w:ascii="Times New Roman" w:hAnsi="Times New Roman" w:cs="Times New Roman"/>
          <w:sz w:val="24"/>
          <w:szCs w:val="24"/>
        </w:rPr>
        <w:t xml:space="preserve">Jongejans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r w:rsidR="008E279E">
        <w:rPr>
          <w:rFonts w:ascii="Times New Roman" w:hAnsi="Times New Roman" w:cs="Times New Roman"/>
          <w:sz w:val="24"/>
          <w:szCs w:val="24"/>
        </w:rPr>
        <w:t xml:space="preserve">Jongejans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w:t>
      </w:r>
      <w:proofErr w:type="gramStart"/>
      <w:r w:rsidR="00147A50">
        <w:rPr>
          <w:rFonts w:ascii="Times New Roman" w:hAnsi="Times New Roman" w:cs="Times New Roman"/>
          <w:sz w:val="24"/>
          <w:szCs w:val="24"/>
        </w:rPr>
        <w:t>ants</w:t>
      </w:r>
      <w:proofErr w:type="gramEnd"/>
      <w:r w:rsidR="00147A50">
        <w:rPr>
          <w:rFonts w:ascii="Times New Roman" w:hAnsi="Times New Roman" w:cs="Times New Roman"/>
          <w:sz w:val="24"/>
          <w:szCs w:val="24"/>
        </w:rPr>
        <w:t xml:space="preserve">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xml:space="preserve">, Alba-Lynn </w:t>
      </w:r>
      <w:r w:rsidR="00147A50">
        <w:rPr>
          <w:rFonts w:ascii="Times New Roman" w:hAnsi="Times New Roman" w:cs="Times New Roman"/>
          <w:sz w:val="24"/>
          <w:szCs w:val="24"/>
        </w:rPr>
        <w:lastRenderedPageBreak/>
        <w:t>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40F36D9D"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8"/>
      <w:r w:rsidR="001536F2">
        <w:rPr>
          <w:rFonts w:ascii="Times New Roman" w:hAnsi="Times New Roman" w:cs="Times New Roman"/>
          <w:sz w:val="24"/>
          <w:szCs w:val="24"/>
        </w:rPr>
        <w:t>2012</w:t>
      </w:r>
      <w:commentRangeEnd w:id="8"/>
      <w:r w:rsidR="009C0227">
        <w:rPr>
          <w:rStyle w:val="CommentReference"/>
        </w:rPr>
        <w:commentReference w:id="8"/>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w:t>
      </w:r>
      <w:proofErr w:type="gramStart"/>
      <w:r w:rsidR="009D1071">
        <w:rPr>
          <w:rFonts w:ascii="Times New Roman" w:hAnsi="Times New Roman" w:cs="Times New Roman"/>
          <w:sz w:val="24"/>
          <w:szCs w:val="24"/>
        </w:rPr>
        <w:t>e.g.</w:t>
      </w:r>
      <w:proofErr w:type="gramEnd"/>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(Jongejans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2014</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1D3E7EC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 xml:space="preserve">However, it is rarely known exactly what proportion of seeds are dispersed or cached </w:t>
      </w:r>
      <w:r w:rsidR="001543AE">
        <w:rPr>
          <w:rFonts w:ascii="Times New Roman" w:hAnsi="Times New Roman" w:cs="Times New Roman"/>
          <w:sz w:val="24"/>
          <w:szCs w:val="24"/>
        </w:rPr>
        <w:lastRenderedPageBreak/>
        <w:t>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r w:rsidR="00D92BE8" w:rsidRPr="00F65D3B">
        <w:rPr>
          <w:rFonts w:ascii="Times New Roman" w:hAnsi="Times New Roman" w:cs="Times New Roman"/>
          <w:i/>
          <w:iCs/>
          <w:sz w:val="24"/>
          <w:szCs w:val="24"/>
        </w:rPr>
        <w:t>et al</w:t>
      </w:r>
      <w:r w:rsidR="00D92BE8">
        <w:rPr>
          <w:rFonts w:ascii="Times New Roman" w:hAnsi="Times New Roman" w:cs="Times New Roman"/>
          <w:sz w:val="24"/>
          <w:szCs w:val="24"/>
        </w:rPr>
        <w:t>., in prep).</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Skarpaas and Shea 2007, Jongejans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w:t>
      </w:r>
      <w:commentRangeStart w:id="9"/>
      <w:commentRangeStart w:id="10"/>
      <w:r w:rsidR="009024E3">
        <w:rPr>
          <w:rFonts w:ascii="Times New Roman" w:hAnsi="Times New Roman" w:cs="Times New Roman"/>
          <w:sz w:val="24"/>
          <w:szCs w:val="24"/>
        </w:rPr>
        <w:t xml:space="preserve">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commentRangeEnd w:id="9"/>
      <w:r w:rsidR="008773C6">
        <w:rPr>
          <w:rStyle w:val="CommentReference"/>
        </w:rPr>
        <w:commentReference w:id="9"/>
      </w:r>
      <w:commentRangeEnd w:id="10"/>
      <w:r w:rsidR="00A442AA">
        <w:rPr>
          <w:rStyle w:val="CommentReference"/>
        </w:rPr>
        <w:commentReference w:id="10"/>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Nordal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508AA05B"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del w:id="11" w:author="Trevor D." w:date="2022-04-14T17:43:00Z">
        <w:r w:rsidRPr="00A02EDA" w:rsidDel="00E06D47">
          <w:rPr>
            <w:rFonts w:ascii="Times New Roman" w:hAnsi="Times New Roman" w:cs="Times New Roman"/>
            <w:sz w:val="24"/>
            <w:szCs w:val="24"/>
          </w:rPr>
          <w:delText xml:space="preserve"> and</w:delText>
        </w:r>
      </w:del>
      <w:ins w:id="12" w:author="Trevor D." w:date="2022-04-14T17:43:00Z">
        <w:r w:rsidR="00E06D47">
          <w:rPr>
            <w:rFonts w:ascii="Times New Roman" w:hAnsi="Times New Roman" w:cs="Times New Roman"/>
            <w:sz w:val="24"/>
            <w:szCs w:val="24"/>
          </w:rPr>
          <w:t xml:space="preserve"> &amp;</w:t>
        </w:r>
      </w:ins>
      <w:r w:rsidRPr="00A02EDA">
        <w:rPr>
          <w:rFonts w:ascii="Times New Roman" w:hAnsi="Times New Roman" w:cs="Times New Roman"/>
          <w:sz w:val="24"/>
          <w:szCs w:val="24"/>
        </w:rPr>
        <w:t xml:space="preserve"> Henk, S.</w:t>
      </w:r>
      <w:ins w:id="13" w:author="Trevor D." w:date="2022-04-14T17:54:00Z">
        <w:r w:rsidR="00992F36">
          <w:rPr>
            <w:rFonts w:ascii="Times New Roman" w:hAnsi="Times New Roman" w:cs="Times New Roman"/>
            <w:sz w:val="24"/>
            <w:szCs w:val="24"/>
          </w:rPr>
          <w:t xml:space="preserve"> (</w:t>
        </w:r>
      </w:ins>
      <w:del w:id="14" w:author="Trevor D." w:date="2022-04-14T17:54:00Z">
        <w:r w:rsidRPr="00A02EDA" w:rsidDel="00992F36">
          <w:rPr>
            <w:rFonts w:ascii="Times New Roman" w:hAnsi="Times New Roman" w:cs="Times New Roman"/>
            <w:sz w:val="24"/>
            <w:szCs w:val="24"/>
          </w:rPr>
          <w:delText xml:space="preserve">, </w:delText>
        </w:r>
      </w:del>
      <w:r w:rsidRPr="00A02EDA">
        <w:rPr>
          <w:rFonts w:ascii="Times New Roman" w:hAnsi="Times New Roman" w:cs="Times New Roman"/>
          <w:sz w:val="24"/>
          <w:szCs w:val="24"/>
        </w:rPr>
        <w:t>2010</w:t>
      </w:r>
      <w:ins w:id="15" w:author="Trevor D." w:date="2022-04-14T17:54:00Z">
        <w:r w:rsidR="00992F36">
          <w:rPr>
            <w:rFonts w:ascii="Times New Roman" w:hAnsi="Times New Roman" w:cs="Times New Roman"/>
            <w:sz w:val="24"/>
            <w:szCs w:val="24"/>
          </w:rPr>
          <w:t>)</w:t>
        </w:r>
      </w:ins>
      <w:r w:rsidRPr="00A02EDA">
        <w:rPr>
          <w:rFonts w:ascii="Times New Roman" w:hAnsi="Times New Roman" w:cs="Times New Roman"/>
          <w:sz w:val="24"/>
          <w:szCs w:val="24"/>
        </w:rPr>
        <w:t xml:space="preserve">.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w:t>
      </w:r>
      <w:r w:rsidRPr="007B47C7">
        <w:rPr>
          <w:rFonts w:ascii="Times New Roman" w:hAnsi="Times New Roman" w:cs="Times New Roman"/>
          <w:i/>
          <w:iCs/>
          <w:sz w:val="24"/>
          <w:szCs w:val="24"/>
          <w:rPrChange w:id="16" w:author="Trevor D." w:date="2022-04-14T17:59:00Z">
            <w:rPr>
              <w:rFonts w:ascii="Times New Roman" w:hAnsi="Times New Roman" w:cs="Times New Roman"/>
              <w:sz w:val="24"/>
              <w:szCs w:val="24"/>
            </w:rPr>
          </w:rPrChange>
        </w:rPr>
        <w:t>Plant Ecology</w:t>
      </w:r>
      <w:r w:rsidRPr="00A02EDA">
        <w:rPr>
          <w:rFonts w:ascii="Times New Roman" w:hAnsi="Times New Roman" w:cs="Times New Roman"/>
          <w:sz w:val="24"/>
          <w:szCs w:val="24"/>
        </w:rPr>
        <w:t xml:space="preserve">, 210(2), </w:t>
      </w:r>
      <w:del w:id="17" w:author="Trevor D." w:date="2022-04-14T17:38:00Z">
        <w:r w:rsidRPr="00A02EDA" w:rsidDel="00072E8E">
          <w:rPr>
            <w:rFonts w:ascii="Times New Roman" w:hAnsi="Times New Roman" w:cs="Times New Roman"/>
            <w:sz w:val="24"/>
            <w:szCs w:val="24"/>
          </w:rPr>
          <w:delText>pp.</w:delText>
        </w:r>
      </w:del>
      <w:r w:rsidRPr="00A02EDA">
        <w:rPr>
          <w:rFonts w:ascii="Times New Roman" w:hAnsi="Times New Roman" w:cs="Times New Roman"/>
          <w:sz w:val="24"/>
          <w:szCs w:val="24"/>
        </w:rPr>
        <w:t>291-301.</w:t>
      </w:r>
    </w:p>
    <w:p w14:paraId="028C51B2" w14:textId="5DE6C59E"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A802F6">
        <w:rPr>
          <w:rFonts w:ascii="Times New Roman" w:hAnsi="Times New Roman" w:cs="Times New Roman"/>
          <w:sz w:val="24"/>
          <w:szCs w:val="24"/>
          <w:rPrChange w:id="18" w:author="Trevor D." w:date="2022-04-14T18:23:00Z">
            <w:rPr>
              <w:rFonts w:ascii="Times New Roman" w:hAnsi="Times New Roman" w:cs="Times New Roman"/>
              <w:sz w:val="24"/>
              <w:szCs w:val="24"/>
            </w:rPr>
          </w:rPrChange>
        </w:rPr>
        <w:t>Ansong</w:t>
      </w:r>
      <w:proofErr w:type="spellEnd"/>
      <w:r w:rsidRPr="00A802F6">
        <w:rPr>
          <w:rFonts w:ascii="Times New Roman" w:hAnsi="Times New Roman" w:cs="Times New Roman"/>
          <w:sz w:val="24"/>
          <w:szCs w:val="24"/>
          <w:rPrChange w:id="19" w:author="Trevor D." w:date="2022-04-14T18:23:00Z">
            <w:rPr>
              <w:rFonts w:ascii="Times New Roman" w:hAnsi="Times New Roman" w:cs="Times New Roman"/>
              <w:sz w:val="24"/>
              <w:szCs w:val="24"/>
            </w:rPr>
          </w:rPrChange>
        </w:rPr>
        <w:t>, M</w:t>
      </w:r>
      <w:ins w:id="20" w:author="Trevor D." w:date="2022-04-14T17:43:00Z">
        <w:r w:rsidR="00E06D47" w:rsidRPr="00A802F6">
          <w:rPr>
            <w:rFonts w:ascii="Times New Roman" w:hAnsi="Times New Roman" w:cs="Times New Roman"/>
            <w:sz w:val="24"/>
            <w:szCs w:val="24"/>
            <w:rPrChange w:id="21" w:author="Trevor D." w:date="2022-04-14T18:23:00Z">
              <w:rPr>
                <w:rFonts w:ascii="Times New Roman" w:hAnsi="Times New Roman" w:cs="Times New Roman"/>
                <w:sz w:val="24"/>
                <w:szCs w:val="24"/>
              </w:rPr>
            </w:rPrChange>
          </w:rPr>
          <w:t>. &amp;</w:t>
        </w:r>
        <w:r w:rsidR="00E06D47" w:rsidRPr="00A802F6">
          <w:rPr>
            <w:rFonts w:ascii="Times New Roman" w:hAnsi="Times New Roman" w:cs="Times New Roman"/>
            <w:sz w:val="24"/>
            <w:szCs w:val="24"/>
            <w:rPrChange w:id="22" w:author="Trevor D." w:date="2022-04-14T18:23:00Z">
              <w:rPr>
                <w:rFonts w:ascii="Times New Roman" w:hAnsi="Times New Roman" w:cs="Times New Roman"/>
                <w:sz w:val="24"/>
                <w:szCs w:val="24"/>
              </w:rPr>
            </w:rPrChange>
          </w:rPr>
          <w:t xml:space="preserve"> </w:t>
        </w:r>
      </w:ins>
      <w:del w:id="23" w:author="Trevor D." w:date="2022-04-14T17:43:00Z">
        <w:r w:rsidRPr="00A802F6" w:rsidDel="00E06D47">
          <w:rPr>
            <w:rFonts w:ascii="Times New Roman" w:hAnsi="Times New Roman" w:cs="Times New Roman"/>
            <w:sz w:val="24"/>
            <w:szCs w:val="24"/>
            <w:rPrChange w:id="24" w:author="Trevor D." w:date="2022-04-14T18:23:00Z">
              <w:rPr>
                <w:rFonts w:ascii="Times New Roman" w:hAnsi="Times New Roman" w:cs="Times New Roman"/>
                <w:sz w:val="24"/>
                <w:szCs w:val="24"/>
              </w:rPr>
            </w:rPrChange>
          </w:rPr>
          <w:delText xml:space="preserve">. and </w:delText>
        </w:r>
      </w:del>
      <w:r w:rsidRPr="00A802F6">
        <w:rPr>
          <w:rFonts w:ascii="Times New Roman" w:hAnsi="Times New Roman" w:cs="Times New Roman"/>
          <w:sz w:val="24"/>
          <w:szCs w:val="24"/>
          <w:rPrChange w:id="25" w:author="Trevor D." w:date="2022-04-14T18:23:00Z">
            <w:rPr>
              <w:rFonts w:ascii="Times New Roman" w:hAnsi="Times New Roman" w:cs="Times New Roman"/>
              <w:sz w:val="24"/>
              <w:szCs w:val="24"/>
            </w:rPr>
          </w:rPrChange>
        </w:rPr>
        <w:t>Pickering, C.</w:t>
      </w:r>
      <w:ins w:id="26" w:author="Trevor D." w:date="2022-04-14T17:54:00Z">
        <w:r w:rsidR="00992F36" w:rsidRPr="00A802F6">
          <w:rPr>
            <w:rFonts w:ascii="Times New Roman" w:hAnsi="Times New Roman" w:cs="Times New Roman"/>
            <w:sz w:val="24"/>
            <w:szCs w:val="24"/>
            <w:rPrChange w:id="27" w:author="Trevor D." w:date="2022-04-14T18:23:00Z">
              <w:rPr>
                <w:rFonts w:ascii="Times New Roman" w:hAnsi="Times New Roman" w:cs="Times New Roman"/>
                <w:sz w:val="24"/>
                <w:szCs w:val="24"/>
              </w:rPr>
            </w:rPrChange>
          </w:rPr>
          <w:t xml:space="preserve"> (</w:t>
        </w:r>
      </w:ins>
      <w:del w:id="28" w:author="Trevor D." w:date="2022-04-14T17:54:00Z">
        <w:r w:rsidRPr="00A802F6" w:rsidDel="00992F36">
          <w:rPr>
            <w:rFonts w:ascii="Times New Roman" w:hAnsi="Times New Roman" w:cs="Times New Roman"/>
            <w:sz w:val="24"/>
            <w:szCs w:val="24"/>
            <w:rPrChange w:id="29" w:author="Trevor D." w:date="2022-04-14T18:23:00Z">
              <w:rPr>
                <w:rFonts w:ascii="Times New Roman" w:hAnsi="Times New Roman" w:cs="Times New Roman"/>
                <w:sz w:val="24"/>
                <w:szCs w:val="24"/>
              </w:rPr>
            </w:rPrChange>
          </w:rPr>
          <w:delText xml:space="preserve">, </w:delText>
        </w:r>
      </w:del>
      <w:r w:rsidRPr="00A802F6">
        <w:rPr>
          <w:rFonts w:ascii="Times New Roman" w:hAnsi="Times New Roman" w:cs="Times New Roman"/>
          <w:sz w:val="24"/>
          <w:szCs w:val="24"/>
          <w:rPrChange w:id="30" w:author="Trevor D." w:date="2022-04-14T18:23:00Z">
            <w:rPr>
              <w:rFonts w:ascii="Times New Roman" w:hAnsi="Times New Roman" w:cs="Times New Roman"/>
              <w:sz w:val="24"/>
              <w:szCs w:val="24"/>
            </w:rPr>
          </w:rPrChange>
        </w:rPr>
        <w:t>2014</w:t>
      </w:r>
      <w:ins w:id="31" w:author="Trevor D." w:date="2022-04-14T17:54:00Z">
        <w:r w:rsidR="00992F36" w:rsidRPr="00A802F6">
          <w:rPr>
            <w:rFonts w:ascii="Times New Roman" w:hAnsi="Times New Roman" w:cs="Times New Roman"/>
            <w:sz w:val="24"/>
            <w:szCs w:val="24"/>
            <w:rPrChange w:id="32" w:author="Trevor D." w:date="2022-04-14T18:23:00Z">
              <w:rPr>
                <w:rFonts w:ascii="Times New Roman" w:hAnsi="Times New Roman" w:cs="Times New Roman"/>
                <w:sz w:val="24"/>
                <w:szCs w:val="24"/>
              </w:rPr>
            </w:rPrChange>
          </w:rPr>
          <w:t>)</w:t>
        </w:r>
      </w:ins>
      <w:r w:rsidRPr="00A802F6">
        <w:rPr>
          <w:rFonts w:ascii="Times New Roman" w:hAnsi="Times New Roman" w:cs="Times New Roman"/>
          <w:sz w:val="24"/>
          <w:szCs w:val="24"/>
          <w:rPrChange w:id="33" w:author="Trevor D." w:date="2022-04-14T18:23:00Z">
            <w:rPr>
              <w:rFonts w:ascii="Times New Roman" w:hAnsi="Times New Roman" w:cs="Times New Roman"/>
              <w:sz w:val="24"/>
              <w:szCs w:val="24"/>
            </w:rPr>
          </w:rPrChange>
        </w:rPr>
        <w:t xml:space="preserve">. Weed seeds on clothing: A global review. </w:t>
      </w:r>
      <w:r w:rsidRPr="00A802F6">
        <w:rPr>
          <w:rFonts w:ascii="Times New Roman" w:hAnsi="Times New Roman" w:cs="Times New Roman"/>
          <w:i/>
          <w:iCs/>
          <w:sz w:val="24"/>
          <w:szCs w:val="24"/>
          <w:rPrChange w:id="34" w:author="Trevor D." w:date="2022-04-14T18:23:00Z">
            <w:rPr>
              <w:rFonts w:ascii="Times New Roman" w:hAnsi="Times New Roman" w:cs="Times New Roman"/>
              <w:sz w:val="24"/>
              <w:szCs w:val="24"/>
            </w:rPr>
          </w:rPrChange>
        </w:rPr>
        <w:t>Journal of</w:t>
      </w:r>
      <w:r w:rsidRPr="00A802F6">
        <w:rPr>
          <w:rFonts w:ascii="Times New Roman" w:hAnsi="Times New Roman" w:cs="Times New Roman"/>
          <w:sz w:val="24"/>
          <w:szCs w:val="24"/>
          <w:rPrChange w:id="35" w:author="Trevor D." w:date="2022-04-14T18:23:00Z">
            <w:rPr>
              <w:rFonts w:ascii="Times New Roman" w:hAnsi="Times New Roman" w:cs="Times New Roman"/>
              <w:sz w:val="24"/>
              <w:szCs w:val="24"/>
            </w:rPr>
          </w:rPrChange>
        </w:rPr>
        <w:t xml:space="preserve"> </w:t>
      </w:r>
      <w:r w:rsidRPr="00A802F6">
        <w:rPr>
          <w:rFonts w:ascii="Times New Roman" w:hAnsi="Times New Roman" w:cs="Times New Roman"/>
          <w:i/>
          <w:iCs/>
          <w:sz w:val="24"/>
          <w:szCs w:val="24"/>
          <w:rPrChange w:id="36" w:author="Trevor D." w:date="2022-04-14T18:23:00Z">
            <w:rPr>
              <w:rFonts w:ascii="Times New Roman" w:hAnsi="Times New Roman" w:cs="Times New Roman"/>
              <w:sz w:val="24"/>
              <w:szCs w:val="24"/>
            </w:rPr>
          </w:rPrChange>
        </w:rPr>
        <w:t>Environmental Management</w:t>
      </w:r>
      <w:r w:rsidRPr="00A802F6">
        <w:rPr>
          <w:rFonts w:ascii="Times New Roman" w:hAnsi="Times New Roman" w:cs="Times New Roman"/>
          <w:sz w:val="24"/>
          <w:szCs w:val="24"/>
          <w:rPrChange w:id="37" w:author="Trevor D." w:date="2022-04-14T18:23:00Z">
            <w:rPr>
              <w:rFonts w:ascii="Times New Roman" w:hAnsi="Times New Roman" w:cs="Times New Roman"/>
              <w:sz w:val="24"/>
              <w:szCs w:val="24"/>
            </w:rPr>
          </w:rPrChange>
        </w:rPr>
        <w:t xml:space="preserve">, 144, </w:t>
      </w:r>
      <w:del w:id="38" w:author="Trevor D." w:date="2022-04-14T17:39:00Z">
        <w:r w:rsidRPr="00A802F6" w:rsidDel="00072E8E">
          <w:rPr>
            <w:rFonts w:ascii="Times New Roman" w:hAnsi="Times New Roman" w:cs="Times New Roman"/>
            <w:sz w:val="24"/>
            <w:szCs w:val="24"/>
            <w:rPrChange w:id="39" w:author="Trevor D." w:date="2022-04-14T18:23:00Z">
              <w:rPr>
                <w:rFonts w:ascii="Times New Roman" w:hAnsi="Times New Roman" w:cs="Times New Roman"/>
                <w:sz w:val="24"/>
                <w:szCs w:val="24"/>
              </w:rPr>
            </w:rPrChange>
          </w:rPr>
          <w:delText>pp.</w:delText>
        </w:r>
      </w:del>
      <w:r w:rsidRPr="00A802F6">
        <w:rPr>
          <w:rFonts w:ascii="Times New Roman" w:hAnsi="Times New Roman" w:cs="Times New Roman"/>
          <w:sz w:val="24"/>
          <w:szCs w:val="24"/>
          <w:rPrChange w:id="40" w:author="Trevor D." w:date="2022-04-14T18:23:00Z">
            <w:rPr>
              <w:rFonts w:ascii="Times New Roman" w:hAnsi="Times New Roman" w:cs="Times New Roman"/>
              <w:sz w:val="24"/>
              <w:szCs w:val="24"/>
            </w:rPr>
          </w:rPrChange>
        </w:rPr>
        <w:t>203-211.</w:t>
      </w:r>
    </w:p>
    <w:p w14:paraId="0AC4F5F9" w14:textId="109112E5" w:rsidR="006F3305" w:rsidDel="00EF5B26" w:rsidRDefault="00EF5B26" w:rsidP="00B705D6">
      <w:pPr>
        <w:spacing w:after="120" w:line="240" w:lineRule="auto"/>
        <w:ind w:left="284" w:hanging="284"/>
        <w:jc w:val="both"/>
        <w:rPr>
          <w:del w:id="41" w:author="Trevor D." w:date="2022-04-14T18:09:00Z"/>
          <w:rFonts w:ascii="Times New Roman" w:hAnsi="Times New Roman" w:cs="Times New Roman"/>
          <w:sz w:val="24"/>
          <w:szCs w:val="24"/>
        </w:rPr>
      </w:pPr>
      <w:ins w:id="42" w:author="Trevor D." w:date="2022-04-14T18:09:00Z">
        <w:r w:rsidRPr="00EF5B26">
          <w:rPr>
            <w:rFonts w:ascii="Times New Roman" w:hAnsi="Times New Roman" w:cs="Times New Roman"/>
            <w:sz w:val="24"/>
            <w:szCs w:val="24"/>
          </w:rPr>
          <w:lastRenderedPageBreak/>
          <w:t xml:space="preserve">Bates, D., </w:t>
        </w:r>
        <w:proofErr w:type="spellStart"/>
        <w:r w:rsidRPr="00EF5B26">
          <w:rPr>
            <w:rFonts w:ascii="Times New Roman" w:hAnsi="Times New Roman" w:cs="Times New Roman"/>
            <w:sz w:val="24"/>
            <w:szCs w:val="24"/>
          </w:rPr>
          <w:t>Maechler</w:t>
        </w:r>
        <w:proofErr w:type="spellEnd"/>
        <w:r w:rsidRPr="00EF5B26">
          <w:rPr>
            <w:rFonts w:ascii="Times New Roman" w:hAnsi="Times New Roman" w:cs="Times New Roman"/>
            <w:sz w:val="24"/>
            <w:szCs w:val="24"/>
          </w:rPr>
          <w:t xml:space="preserve">, M., </w:t>
        </w:r>
        <w:proofErr w:type="spellStart"/>
        <w:r w:rsidRPr="00EF5B26">
          <w:rPr>
            <w:rFonts w:ascii="Times New Roman" w:hAnsi="Times New Roman" w:cs="Times New Roman"/>
            <w:sz w:val="24"/>
            <w:szCs w:val="24"/>
          </w:rPr>
          <w:t>Bolker</w:t>
        </w:r>
        <w:proofErr w:type="spellEnd"/>
        <w:r w:rsidRPr="00EF5B26">
          <w:rPr>
            <w:rFonts w:ascii="Times New Roman" w:hAnsi="Times New Roman" w:cs="Times New Roman"/>
            <w:sz w:val="24"/>
            <w:szCs w:val="24"/>
          </w:rPr>
          <w:t>, B., &amp; Walker, S. (2012). Package ‘lme4’. CRAN. R Foundation for Statistical Computing, Vienna, Austria.</w:t>
        </w:r>
      </w:ins>
      <w:del w:id="43" w:author="Trevor D." w:date="2022-04-14T18:09:00Z">
        <w:r w:rsidR="006F3305" w:rsidRPr="007B47C7" w:rsidDel="00EF5B26">
          <w:rPr>
            <w:rFonts w:ascii="Times New Roman" w:hAnsi="Times New Roman" w:cs="Times New Roman"/>
            <w:sz w:val="24"/>
            <w:szCs w:val="24"/>
            <w:highlight w:val="yellow"/>
            <w:rPrChange w:id="44" w:author="Trevor D." w:date="2022-04-14T17:59:00Z">
              <w:rPr>
                <w:rFonts w:ascii="Times New Roman" w:hAnsi="Times New Roman" w:cs="Times New Roman"/>
                <w:sz w:val="24"/>
                <w:szCs w:val="24"/>
              </w:rPr>
            </w:rPrChange>
          </w:rPr>
          <w:delText>Bates, D., Maechler, M., Bolker, B., Walker, S., Christensen, R. H. B., Singmann, H., ... &amp; Scheipl, F. (2012). Package ‘lme4’. CRAN. R Foundation for Statistical Computing, Vienna, Austria.</w:delText>
        </w:r>
      </w:del>
    </w:p>
    <w:p w14:paraId="288E88FA" w14:textId="77777777" w:rsidR="00EF5B26" w:rsidRDefault="00EF5B26" w:rsidP="00B705D6">
      <w:pPr>
        <w:spacing w:after="120" w:line="240" w:lineRule="auto"/>
        <w:ind w:left="284" w:hanging="284"/>
        <w:jc w:val="both"/>
        <w:rPr>
          <w:ins w:id="45" w:author="Trevor D." w:date="2022-04-14T18:09:00Z"/>
          <w:rFonts w:ascii="Times New Roman" w:hAnsi="Times New Roman" w:cs="Times New Roman"/>
          <w:sz w:val="24"/>
          <w:szCs w:val="24"/>
        </w:rPr>
      </w:pPr>
    </w:p>
    <w:p w14:paraId="4152FE8D" w14:textId="466BA397" w:rsidR="00030EBE" w:rsidRDefault="00030EBE" w:rsidP="00B705D6">
      <w:pPr>
        <w:spacing w:after="120" w:line="240" w:lineRule="auto"/>
        <w:ind w:left="284" w:hanging="284"/>
        <w:jc w:val="both"/>
        <w:rPr>
          <w:rFonts w:ascii="Times New Roman" w:hAnsi="Times New Roman" w:cs="Times New Roman"/>
          <w:sz w:val="24"/>
          <w:szCs w:val="24"/>
        </w:rPr>
      </w:pPr>
      <w:proofErr w:type="spellStart"/>
      <w:r w:rsidRPr="00030EBE">
        <w:rPr>
          <w:rFonts w:ascii="Times New Roman" w:hAnsi="Times New Roman" w:cs="Times New Roman"/>
          <w:sz w:val="24"/>
          <w:szCs w:val="24"/>
        </w:rPr>
        <w:t>Berg</w:t>
      </w:r>
      <w:proofErr w:type="spellEnd"/>
      <w:r w:rsidRPr="00030EBE">
        <w:rPr>
          <w:rFonts w:ascii="Times New Roman" w:hAnsi="Times New Roman" w:cs="Times New Roman"/>
          <w:sz w:val="24"/>
          <w:szCs w:val="24"/>
        </w:rPr>
        <w:t>, R.Y.</w:t>
      </w:r>
      <w:ins w:id="46" w:author="Trevor D." w:date="2022-04-14T17:54:00Z">
        <w:r w:rsidR="00992F36">
          <w:rPr>
            <w:rFonts w:ascii="Times New Roman" w:hAnsi="Times New Roman" w:cs="Times New Roman"/>
            <w:sz w:val="24"/>
            <w:szCs w:val="24"/>
          </w:rPr>
          <w:t xml:space="preserve"> (</w:t>
        </w:r>
      </w:ins>
      <w:del w:id="47" w:author="Trevor D." w:date="2022-04-14T17:54:00Z">
        <w:r w:rsidRPr="00030EBE" w:rsidDel="00992F36">
          <w:rPr>
            <w:rFonts w:ascii="Times New Roman" w:hAnsi="Times New Roman" w:cs="Times New Roman"/>
            <w:sz w:val="24"/>
            <w:szCs w:val="24"/>
          </w:rPr>
          <w:delText xml:space="preserve">, </w:delText>
        </w:r>
      </w:del>
      <w:r w:rsidRPr="00030EBE">
        <w:rPr>
          <w:rFonts w:ascii="Times New Roman" w:hAnsi="Times New Roman" w:cs="Times New Roman"/>
          <w:sz w:val="24"/>
          <w:szCs w:val="24"/>
        </w:rPr>
        <w:t>1975</w:t>
      </w:r>
      <w:ins w:id="48" w:author="Trevor D." w:date="2022-04-14T17:54:00Z">
        <w:r w:rsidR="00992F36">
          <w:rPr>
            <w:rFonts w:ascii="Times New Roman" w:hAnsi="Times New Roman" w:cs="Times New Roman"/>
            <w:sz w:val="24"/>
            <w:szCs w:val="24"/>
          </w:rPr>
          <w:t>)</w:t>
        </w:r>
      </w:ins>
      <w:r w:rsidRPr="00030EBE">
        <w:rPr>
          <w:rFonts w:ascii="Times New Roman" w:hAnsi="Times New Roman" w:cs="Times New Roman"/>
          <w:sz w:val="24"/>
          <w:szCs w:val="24"/>
        </w:rPr>
        <w:t xml:space="preserve">.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w:t>
      </w:r>
      <w:r w:rsidRPr="007B47C7">
        <w:rPr>
          <w:rFonts w:ascii="Times New Roman" w:hAnsi="Times New Roman" w:cs="Times New Roman"/>
          <w:i/>
          <w:iCs/>
          <w:sz w:val="24"/>
          <w:szCs w:val="24"/>
          <w:rPrChange w:id="49" w:author="Trevor D." w:date="2022-04-14T17:59:00Z">
            <w:rPr>
              <w:rFonts w:ascii="Times New Roman" w:hAnsi="Times New Roman" w:cs="Times New Roman"/>
              <w:sz w:val="24"/>
              <w:szCs w:val="24"/>
            </w:rPr>
          </w:rPrChange>
        </w:rPr>
        <w:t>Australian Journal of Botany</w:t>
      </w:r>
      <w:r w:rsidRPr="00030EBE">
        <w:rPr>
          <w:rFonts w:ascii="Times New Roman" w:hAnsi="Times New Roman" w:cs="Times New Roman"/>
          <w:sz w:val="24"/>
          <w:szCs w:val="24"/>
        </w:rPr>
        <w:t xml:space="preserve">, 23(3), </w:t>
      </w:r>
      <w:del w:id="50" w:author="Trevor D." w:date="2022-04-14T17:39:00Z">
        <w:r w:rsidRPr="00030EBE" w:rsidDel="00072E8E">
          <w:rPr>
            <w:rFonts w:ascii="Times New Roman" w:hAnsi="Times New Roman" w:cs="Times New Roman"/>
            <w:sz w:val="24"/>
            <w:szCs w:val="24"/>
          </w:rPr>
          <w:delText>pp.</w:delText>
        </w:r>
      </w:del>
      <w:r w:rsidRPr="00030EBE">
        <w:rPr>
          <w:rFonts w:ascii="Times New Roman" w:hAnsi="Times New Roman" w:cs="Times New Roman"/>
          <w:sz w:val="24"/>
          <w:szCs w:val="24"/>
        </w:rPr>
        <w:t>475-508.</w:t>
      </w:r>
    </w:p>
    <w:p w14:paraId="2A445DE6" w14:textId="1DF704F9"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ins w:id="51" w:author="Trevor D." w:date="2022-04-14T17:44: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52" w:author="Trevor D." w:date="2022-04-14T17:44:00Z">
        <w:r w:rsidRPr="00F36D35" w:rsidDel="00E06D47">
          <w:rPr>
            <w:rFonts w:ascii="Times New Roman" w:hAnsi="Times New Roman" w:cs="Times New Roman"/>
            <w:sz w:val="24"/>
            <w:szCs w:val="24"/>
          </w:rPr>
          <w:delText xml:space="preserve">. and </w:delText>
        </w:r>
      </w:del>
      <w:r w:rsidRPr="00F36D35">
        <w:rPr>
          <w:rFonts w:ascii="Times New Roman" w:hAnsi="Times New Roman" w:cs="Times New Roman"/>
          <w:sz w:val="24"/>
          <w:szCs w:val="24"/>
        </w:rPr>
        <w:t>Rae, I.D.</w:t>
      </w:r>
      <w:ins w:id="53" w:author="Trevor D." w:date="2022-04-14T17:54:00Z">
        <w:r w:rsidR="00992F36">
          <w:rPr>
            <w:rFonts w:ascii="Times New Roman" w:hAnsi="Times New Roman" w:cs="Times New Roman"/>
            <w:sz w:val="24"/>
            <w:szCs w:val="24"/>
          </w:rPr>
          <w:t xml:space="preserve"> (</w:t>
        </w:r>
      </w:ins>
      <w:del w:id="54" w:author="Trevor D." w:date="2022-04-14T17:54:00Z">
        <w:r w:rsidRPr="00F36D35" w:rsidDel="00992F36">
          <w:rPr>
            <w:rFonts w:ascii="Times New Roman" w:hAnsi="Times New Roman" w:cs="Times New Roman"/>
            <w:sz w:val="24"/>
            <w:szCs w:val="24"/>
          </w:rPr>
          <w:delText xml:space="preserve">, </w:delText>
        </w:r>
      </w:del>
      <w:r w:rsidRPr="00F36D35">
        <w:rPr>
          <w:rFonts w:ascii="Times New Roman" w:hAnsi="Times New Roman" w:cs="Times New Roman"/>
          <w:sz w:val="24"/>
          <w:szCs w:val="24"/>
        </w:rPr>
        <w:t>1989</w:t>
      </w:r>
      <w:ins w:id="55" w:author="Trevor D." w:date="2022-04-14T17:54:00Z">
        <w:r w:rsidR="00992F36">
          <w:rPr>
            <w:rFonts w:ascii="Times New Roman" w:hAnsi="Times New Roman" w:cs="Times New Roman"/>
            <w:sz w:val="24"/>
            <w:szCs w:val="24"/>
          </w:rPr>
          <w:t>)</w:t>
        </w:r>
      </w:ins>
      <w:r w:rsidRPr="00F36D35">
        <w:rPr>
          <w:rFonts w:ascii="Times New Roman" w:hAnsi="Times New Roman" w:cs="Times New Roman"/>
          <w:sz w:val="24"/>
          <w:szCs w:val="24"/>
        </w:rPr>
        <w:t xml:space="preserve">.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7B47C7">
        <w:rPr>
          <w:rFonts w:ascii="Times New Roman" w:hAnsi="Times New Roman" w:cs="Times New Roman"/>
          <w:i/>
          <w:iCs/>
          <w:sz w:val="24"/>
          <w:szCs w:val="24"/>
          <w:rPrChange w:id="56" w:author="Trevor D." w:date="2022-04-14T17:59:00Z">
            <w:rPr>
              <w:rFonts w:ascii="Times New Roman" w:hAnsi="Times New Roman" w:cs="Times New Roman"/>
              <w:sz w:val="24"/>
              <w:szCs w:val="24"/>
            </w:rPr>
          </w:rPrChange>
        </w:rPr>
        <w:t>Oecologia</w:t>
      </w:r>
      <w:proofErr w:type="spellEnd"/>
      <w:r w:rsidRPr="00F36D35">
        <w:rPr>
          <w:rFonts w:ascii="Times New Roman" w:hAnsi="Times New Roman" w:cs="Times New Roman"/>
          <w:sz w:val="24"/>
          <w:szCs w:val="24"/>
        </w:rPr>
        <w:t xml:space="preserve">, 80(4), </w:t>
      </w:r>
      <w:del w:id="57" w:author="Trevor D." w:date="2022-04-14T17:39:00Z">
        <w:r w:rsidRPr="00F36D35" w:rsidDel="00072E8E">
          <w:rPr>
            <w:rFonts w:ascii="Times New Roman" w:hAnsi="Times New Roman" w:cs="Times New Roman"/>
            <w:sz w:val="24"/>
            <w:szCs w:val="24"/>
          </w:rPr>
          <w:delText>pp.</w:delText>
        </w:r>
      </w:del>
      <w:r w:rsidRPr="00F36D35">
        <w:rPr>
          <w:rFonts w:ascii="Times New Roman" w:hAnsi="Times New Roman" w:cs="Times New Roman"/>
          <w:sz w:val="24"/>
          <w:szCs w:val="24"/>
        </w:rPr>
        <w:t>490-497.</w:t>
      </w:r>
    </w:p>
    <w:p w14:paraId="21053DAB" w14:textId="25824C36"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S</w:t>
      </w:r>
      <w:ins w:id="58" w:author="Trevor D." w:date="2022-04-14T17:44: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59" w:author="Trevor D." w:date="2022-04-14T17:44:00Z">
        <w:r w:rsidRPr="00236781" w:rsidDel="00E06D47">
          <w:rPr>
            <w:rFonts w:ascii="Times New Roman" w:hAnsi="Times New Roman" w:cs="Times New Roman"/>
            <w:sz w:val="24"/>
            <w:szCs w:val="24"/>
          </w:rPr>
          <w:delText xml:space="preserve">. and </w:delText>
        </w:r>
      </w:del>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S.</w:t>
      </w:r>
      <w:ins w:id="60" w:author="Trevor D." w:date="2022-04-14T17:54:00Z">
        <w:r w:rsidR="00992F36">
          <w:rPr>
            <w:rFonts w:ascii="Times New Roman" w:hAnsi="Times New Roman" w:cs="Times New Roman"/>
            <w:sz w:val="24"/>
            <w:szCs w:val="24"/>
          </w:rPr>
          <w:t xml:space="preserve"> (</w:t>
        </w:r>
      </w:ins>
      <w:del w:id="61" w:author="Trevor D." w:date="2022-04-14T17:54:00Z">
        <w:r w:rsidRPr="00236781" w:rsidDel="00992F36">
          <w:rPr>
            <w:rFonts w:ascii="Times New Roman" w:hAnsi="Times New Roman" w:cs="Times New Roman"/>
            <w:sz w:val="24"/>
            <w:szCs w:val="24"/>
          </w:rPr>
          <w:delText xml:space="preserve">, </w:delText>
        </w:r>
      </w:del>
      <w:r w:rsidRPr="00236781">
        <w:rPr>
          <w:rFonts w:ascii="Times New Roman" w:hAnsi="Times New Roman" w:cs="Times New Roman"/>
          <w:sz w:val="24"/>
          <w:szCs w:val="24"/>
        </w:rPr>
        <w:t>2017</w:t>
      </w:r>
      <w:ins w:id="62" w:author="Trevor D." w:date="2022-04-14T17:54:00Z">
        <w:r w:rsidR="00992F36">
          <w:rPr>
            <w:rFonts w:ascii="Times New Roman" w:hAnsi="Times New Roman" w:cs="Times New Roman"/>
            <w:sz w:val="24"/>
            <w:szCs w:val="24"/>
          </w:rPr>
          <w:t>)</w:t>
        </w:r>
      </w:ins>
      <w:r w:rsidRPr="00236781">
        <w:rPr>
          <w:rFonts w:ascii="Times New Roman" w:hAnsi="Times New Roman" w:cs="Times New Roman"/>
          <w:sz w:val="24"/>
          <w:szCs w:val="24"/>
        </w:rPr>
        <w:t xml:space="preserve">.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w:t>
      </w:r>
      <w:r w:rsidRPr="007B47C7">
        <w:rPr>
          <w:rFonts w:ascii="Times New Roman" w:hAnsi="Times New Roman" w:cs="Times New Roman"/>
          <w:i/>
          <w:iCs/>
          <w:sz w:val="24"/>
          <w:szCs w:val="24"/>
          <w:rPrChange w:id="63" w:author="Trevor D." w:date="2022-04-14T18:00:00Z">
            <w:rPr>
              <w:rFonts w:ascii="Times New Roman" w:hAnsi="Times New Roman" w:cs="Times New Roman"/>
              <w:sz w:val="24"/>
              <w:szCs w:val="24"/>
            </w:rPr>
          </w:rPrChange>
        </w:rPr>
        <w:t>Scientific Reports</w:t>
      </w:r>
      <w:r w:rsidRPr="00236781">
        <w:rPr>
          <w:rFonts w:ascii="Times New Roman" w:hAnsi="Times New Roman" w:cs="Times New Roman"/>
          <w:sz w:val="24"/>
          <w:szCs w:val="24"/>
        </w:rPr>
        <w:t xml:space="preserve">, 7(1), </w:t>
      </w:r>
      <w:del w:id="64" w:author="Trevor D." w:date="2022-04-14T17:39:00Z">
        <w:r w:rsidRPr="00236781" w:rsidDel="00072E8E">
          <w:rPr>
            <w:rFonts w:ascii="Times New Roman" w:hAnsi="Times New Roman" w:cs="Times New Roman"/>
            <w:sz w:val="24"/>
            <w:szCs w:val="24"/>
          </w:rPr>
          <w:delText>pp.</w:delText>
        </w:r>
      </w:del>
      <w:r w:rsidRPr="00236781">
        <w:rPr>
          <w:rFonts w:ascii="Times New Roman" w:hAnsi="Times New Roman" w:cs="Times New Roman"/>
          <w:sz w:val="24"/>
          <w:szCs w:val="24"/>
        </w:rPr>
        <w:t>1-8.</w:t>
      </w:r>
    </w:p>
    <w:p w14:paraId="394E26CA" w14:textId="14D4320A"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S.J</w:t>
      </w:r>
      <w:ins w:id="65" w:author="Trevor D." w:date="2022-04-14T17:44: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66" w:author="Trevor D." w:date="2022-04-14T17:44:00Z">
        <w:r w:rsidRPr="003835BB" w:rsidDel="00E06D47">
          <w:rPr>
            <w:rFonts w:ascii="Times New Roman" w:hAnsi="Times New Roman" w:cs="Times New Roman"/>
            <w:sz w:val="24"/>
            <w:szCs w:val="24"/>
          </w:rPr>
          <w:delText xml:space="preserve">. and </w:delText>
        </w:r>
      </w:del>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w:t>
      </w:r>
      <w:ins w:id="67" w:author="Trevor D." w:date="2022-04-14T17:54:00Z">
        <w:r w:rsidR="00992F36">
          <w:rPr>
            <w:rFonts w:ascii="Times New Roman" w:hAnsi="Times New Roman" w:cs="Times New Roman"/>
            <w:sz w:val="24"/>
            <w:szCs w:val="24"/>
          </w:rPr>
          <w:t xml:space="preserve"> (</w:t>
        </w:r>
      </w:ins>
      <w:del w:id="68" w:author="Trevor D." w:date="2022-04-14T17:54:00Z">
        <w:r w:rsidRPr="003835BB" w:rsidDel="00992F36">
          <w:rPr>
            <w:rFonts w:ascii="Times New Roman" w:hAnsi="Times New Roman" w:cs="Times New Roman"/>
            <w:sz w:val="24"/>
            <w:szCs w:val="24"/>
          </w:rPr>
          <w:delText xml:space="preserve">, </w:delText>
        </w:r>
      </w:del>
      <w:r w:rsidRPr="003835BB">
        <w:rPr>
          <w:rFonts w:ascii="Times New Roman" w:hAnsi="Times New Roman" w:cs="Times New Roman"/>
          <w:sz w:val="24"/>
          <w:szCs w:val="24"/>
        </w:rPr>
        <w:t>2005</w:t>
      </w:r>
      <w:ins w:id="69" w:author="Trevor D." w:date="2022-04-14T17:54:00Z">
        <w:r w:rsidR="00992F36">
          <w:rPr>
            <w:rFonts w:ascii="Times New Roman" w:hAnsi="Times New Roman" w:cs="Times New Roman"/>
            <w:sz w:val="24"/>
            <w:szCs w:val="24"/>
          </w:rPr>
          <w:t>)</w:t>
        </w:r>
      </w:ins>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7B47C7">
        <w:rPr>
          <w:rFonts w:ascii="Times New Roman" w:hAnsi="Times New Roman" w:cs="Times New Roman"/>
          <w:i/>
          <w:iCs/>
          <w:sz w:val="24"/>
          <w:szCs w:val="24"/>
          <w:rPrChange w:id="70" w:author="Trevor D." w:date="2022-04-14T18:00:00Z">
            <w:rPr>
              <w:rFonts w:ascii="Times New Roman" w:hAnsi="Times New Roman" w:cs="Times New Roman"/>
              <w:sz w:val="24"/>
              <w:szCs w:val="24"/>
            </w:rPr>
          </w:rPrChange>
        </w:rPr>
        <w:t>Journal of agricultural and food chemistry</w:t>
      </w:r>
      <w:r w:rsidRPr="003835BB">
        <w:rPr>
          <w:rFonts w:ascii="Times New Roman" w:hAnsi="Times New Roman" w:cs="Times New Roman"/>
          <w:sz w:val="24"/>
          <w:szCs w:val="24"/>
        </w:rPr>
        <w:t xml:space="preserve">, 53(4), </w:t>
      </w:r>
      <w:del w:id="71" w:author="Trevor D." w:date="2022-04-14T17:39:00Z">
        <w:r w:rsidRPr="003835BB" w:rsidDel="00072E8E">
          <w:rPr>
            <w:rFonts w:ascii="Times New Roman" w:hAnsi="Times New Roman" w:cs="Times New Roman"/>
            <w:sz w:val="24"/>
            <w:szCs w:val="24"/>
          </w:rPr>
          <w:delText>pp.</w:delText>
        </w:r>
      </w:del>
      <w:r w:rsidRPr="003835BB">
        <w:rPr>
          <w:rFonts w:ascii="Times New Roman" w:hAnsi="Times New Roman" w:cs="Times New Roman"/>
          <w:sz w:val="24"/>
          <w:szCs w:val="24"/>
        </w:rPr>
        <w:t>1125-1129.</w:t>
      </w:r>
    </w:p>
    <w:p w14:paraId="43352238" w14:textId="16587D49" w:rsidR="00B55BAD" w:rsidDel="007B47C7" w:rsidRDefault="007B47C7">
      <w:pPr>
        <w:spacing w:after="120" w:line="240" w:lineRule="auto"/>
        <w:ind w:left="284" w:hanging="284"/>
        <w:jc w:val="both"/>
        <w:rPr>
          <w:del w:id="72" w:author="Trevor D." w:date="2022-04-14T18:00:00Z"/>
          <w:rFonts w:ascii="Times New Roman" w:hAnsi="Times New Roman" w:cs="Times New Roman"/>
          <w:sz w:val="24"/>
          <w:szCs w:val="24"/>
        </w:rPr>
      </w:pPr>
      <w:ins w:id="73" w:author="Trevor D." w:date="2022-04-14T18:00:00Z">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7B47C7">
          <w:rPr>
            <w:rFonts w:ascii="Times New Roman" w:hAnsi="Times New Roman" w:cs="Times New Roman"/>
            <w:i/>
            <w:iCs/>
            <w:sz w:val="24"/>
            <w:szCs w:val="24"/>
            <w:rPrChange w:id="74" w:author="Trevor D." w:date="2022-04-14T18:00:00Z">
              <w:rPr>
                <w:rFonts w:ascii="Times New Roman" w:hAnsi="Times New Roman" w:cs="Times New Roman"/>
                <w:sz w:val="24"/>
                <w:szCs w:val="24"/>
              </w:rPr>
            </w:rPrChange>
          </w:rPr>
          <w:t>Dynamics of populations</w:t>
        </w:r>
        <w:r w:rsidRPr="007B47C7">
          <w:rPr>
            <w:rFonts w:ascii="Times New Roman" w:hAnsi="Times New Roman" w:cs="Times New Roman"/>
            <w:sz w:val="24"/>
            <w:szCs w:val="24"/>
          </w:rPr>
          <w:t>, 298-312.</w:t>
        </w:r>
      </w:ins>
      <w:del w:id="75" w:author="Trevor D." w:date="2022-04-14T18:00:00Z">
        <w:r w:rsidR="00B55BAD" w:rsidRPr="00B55BAD" w:rsidDel="007B47C7">
          <w:rPr>
            <w:rFonts w:ascii="Times New Roman" w:hAnsi="Times New Roman" w:cs="Times New Roman"/>
            <w:sz w:val="24"/>
            <w:szCs w:val="24"/>
          </w:rPr>
          <w:delText>Connell, J.H.</w:delText>
        </w:r>
      </w:del>
      <w:del w:id="76" w:author="Trevor D." w:date="2022-04-14T17:54:00Z">
        <w:r w:rsidR="00B55BAD" w:rsidRPr="00B55BAD" w:rsidDel="00992F36">
          <w:rPr>
            <w:rFonts w:ascii="Times New Roman" w:hAnsi="Times New Roman" w:cs="Times New Roman"/>
            <w:sz w:val="24"/>
            <w:szCs w:val="24"/>
          </w:rPr>
          <w:delText xml:space="preserve">, </w:delText>
        </w:r>
      </w:del>
      <w:del w:id="77" w:author="Trevor D." w:date="2022-04-14T18:00:00Z">
        <w:r w:rsidR="00B55BAD" w:rsidRPr="00B55BAD" w:rsidDel="007B47C7">
          <w:rPr>
            <w:rFonts w:ascii="Times New Roman" w:hAnsi="Times New Roman" w:cs="Times New Roman"/>
            <w:sz w:val="24"/>
            <w:szCs w:val="24"/>
          </w:rPr>
          <w:delText xml:space="preserve">1971. On the role of natural enemies in preventing competitive exclusion in some marine animals and in rain forest trees. Dynamics of populations, 298, </w:delText>
        </w:r>
      </w:del>
      <w:del w:id="78" w:author="Trevor D." w:date="2022-04-14T17:40:00Z">
        <w:r w:rsidR="00B55BAD" w:rsidRPr="00B55BAD" w:rsidDel="00E06D47">
          <w:rPr>
            <w:rFonts w:ascii="Times New Roman" w:hAnsi="Times New Roman" w:cs="Times New Roman"/>
            <w:sz w:val="24"/>
            <w:szCs w:val="24"/>
          </w:rPr>
          <w:delText>p.</w:delText>
        </w:r>
      </w:del>
      <w:del w:id="79" w:author="Trevor D." w:date="2022-04-14T18:00:00Z">
        <w:r w:rsidR="00B55BAD" w:rsidRPr="00B55BAD" w:rsidDel="007B47C7">
          <w:rPr>
            <w:rFonts w:ascii="Times New Roman" w:hAnsi="Times New Roman" w:cs="Times New Roman"/>
            <w:sz w:val="24"/>
            <w:szCs w:val="24"/>
          </w:rPr>
          <w:delText>312.</w:delText>
        </w:r>
      </w:del>
    </w:p>
    <w:p w14:paraId="5BCB1024" w14:textId="77777777" w:rsidR="007B47C7" w:rsidRDefault="007B47C7" w:rsidP="00B705D6">
      <w:pPr>
        <w:spacing w:after="120" w:line="240" w:lineRule="auto"/>
        <w:ind w:left="284" w:hanging="284"/>
        <w:jc w:val="both"/>
        <w:rPr>
          <w:ins w:id="80" w:author="Trevor D." w:date="2022-04-14T18:00:00Z"/>
          <w:rFonts w:ascii="Times New Roman" w:hAnsi="Times New Roman" w:cs="Times New Roman"/>
          <w:sz w:val="24"/>
          <w:szCs w:val="24"/>
        </w:rPr>
      </w:pPr>
    </w:p>
    <w:p w14:paraId="17A315AD" w14:textId="3E0C4AEB" w:rsidR="00510833" w:rsidDel="00EF5B26" w:rsidRDefault="00EF5B26">
      <w:pPr>
        <w:spacing w:after="120" w:line="240" w:lineRule="auto"/>
        <w:ind w:left="284" w:hanging="284"/>
        <w:jc w:val="both"/>
        <w:rPr>
          <w:del w:id="81" w:author="Trevor D." w:date="2022-04-14T18:09:00Z"/>
          <w:rFonts w:ascii="Times New Roman" w:hAnsi="Times New Roman" w:cs="Times New Roman"/>
          <w:sz w:val="24"/>
          <w:szCs w:val="24"/>
        </w:rPr>
      </w:pPr>
      <w:ins w:id="82" w:author="Trevor D." w:date="2022-04-14T18:09:00Z">
        <w:r w:rsidRPr="00EF5B26">
          <w:rPr>
            <w:rFonts w:ascii="Times New Roman" w:hAnsi="Times New Roman" w:cs="Times New Roman"/>
            <w:sz w:val="24"/>
            <w:szCs w:val="24"/>
          </w:rPr>
          <w:t xml:space="preserve">Culver, D.C. &amp; Beattie, A.J. (1978). Myrmecochory in Viola: dynamics of seed-ant interactions in some West Virginia species. </w:t>
        </w:r>
        <w:r w:rsidRPr="00EF5B26">
          <w:rPr>
            <w:rFonts w:ascii="Times New Roman" w:hAnsi="Times New Roman" w:cs="Times New Roman"/>
            <w:i/>
            <w:iCs/>
            <w:sz w:val="24"/>
            <w:szCs w:val="24"/>
            <w:rPrChange w:id="83" w:author="Trevor D." w:date="2022-04-14T18:09:00Z">
              <w:rPr>
                <w:rFonts w:ascii="Times New Roman" w:hAnsi="Times New Roman" w:cs="Times New Roman"/>
                <w:sz w:val="24"/>
                <w:szCs w:val="24"/>
              </w:rPr>
            </w:rPrChange>
          </w:rPr>
          <w:t>The Journal of Ecology</w:t>
        </w:r>
        <w:r w:rsidRPr="00EF5B26">
          <w:rPr>
            <w:rFonts w:ascii="Times New Roman" w:hAnsi="Times New Roman" w:cs="Times New Roman"/>
            <w:sz w:val="24"/>
            <w:szCs w:val="24"/>
          </w:rPr>
          <w:t>, 66(1), 53-72.</w:t>
        </w:r>
      </w:ins>
      <w:del w:id="84" w:author="Trevor D." w:date="2022-04-14T18:09:00Z">
        <w:r w:rsidR="003C78ED" w:rsidRPr="00FA431B" w:rsidDel="00EF5B26">
          <w:rPr>
            <w:rFonts w:ascii="Times New Roman" w:hAnsi="Times New Roman" w:cs="Times New Roman"/>
            <w:sz w:val="24"/>
            <w:szCs w:val="24"/>
            <w:highlight w:val="yellow"/>
            <w:rPrChange w:id="85" w:author="Trevor D." w:date="2022-04-14T18:00:00Z">
              <w:rPr>
                <w:rFonts w:ascii="Times New Roman" w:hAnsi="Times New Roman" w:cs="Times New Roman"/>
                <w:sz w:val="24"/>
                <w:szCs w:val="24"/>
              </w:rPr>
            </w:rPrChange>
          </w:rPr>
          <w:delText>Culver, D.C</w:delText>
        </w:r>
      </w:del>
      <w:del w:id="86" w:author="Trevor D." w:date="2022-04-14T17:44:00Z">
        <w:r w:rsidR="003C78ED" w:rsidRPr="00FA431B" w:rsidDel="00E06D47">
          <w:rPr>
            <w:rFonts w:ascii="Times New Roman" w:hAnsi="Times New Roman" w:cs="Times New Roman"/>
            <w:sz w:val="24"/>
            <w:szCs w:val="24"/>
            <w:highlight w:val="yellow"/>
            <w:rPrChange w:id="87" w:author="Trevor D." w:date="2022-04-14T18:00:00Z">
              <w:rPr>
                <w:rFonts w:ascii="Times New Roman" w:hAnsi="Times New Roman" w:cs="Times New Roman"/>
                <w:sz w:val="24"/>
                <w:szCs w:val="24"/>
              </w:rPr>
            </w:rPrChange>
          </w:rPr>
          <w:delText xml:space="preserve">. and </w:delText>
        </w:r>
      </w:del>
      <w:del w:id="88" w:author="Trevor D." w:date="2022-04-14T18:09:00Z">
        <w:r w:rsidR="003C78ED" w:rsidRPr="00FA431B" w:rsidDel="00EF5B26">
          <w:rPr>
            <w:rFonts w:ascii="Times New Roman" w:hAnsi="Times New Roman" w:cs="Times New Roman"/>
            <w:sz w:val="24"/>
            <w:szCs w:val="24"/>
            <w:highlight w:val="yellow"/>
            <w:rPrChange w:id="89" w:author="Trevor D." w:date="2022-04-14T18:00:00Z">
              <w:rPr>
                <w:rFonts w:ascii="Times New Roman" w:hAnsi="Times New Roman" w:cs="Times New Roman"/>
                <w:sz w:val="24"/>
                <w:szCs w:val="24"/>
              </w:rPr>
            </w:rPrChange>
          </w:rPr>
          <w:delText>Beattie, A.J.</w:delText>
        </w:r>
      </w:del>
      <w:del w:id="90" w:author="Trevor D." w:date="2022-04-14T17:54:00Z">
        <w:r w:rsidR="003C78ED" w:rsidRPr="00FA431B" w:rsidDel="00992F36">
          <w:rPr>
            <w:rFonts w:ascii="Times New Roman" w:hAnsi="Times New Roman" w:cs="Times New Roman"/>
            <w:sz w:val="24"/>
            <w:szCs w:val="24"/>
            <w:highlight w:val="yellow"/>
            <w:rPrChange w:id="91" w:author="Trevor D." w:date="2022-04-14T18:00:00Z">
              <w:rPr>
                <w:rFonts w:ascii="Times New Roman" w:hAnsi="Times New Roman" w:cs="Times New Roman"/>
                <w:sz w:val="24"/>
                <w:szCs w:val="24"/>
              </w:rPr>
            </w:rPrChange>
          </w:rPr>
          <w:delText xml:space="preserve">, </w:delText>
        </w:r>
      </w:del>
      <w:del w:id="92" w:author="Trevor D." w:date="2022-04-14T18:09:00Z">
        <w:r w:rsidR="003C78ED" w:rsidRPr="00FA431B" w:rsidDel="00EF5B26">
          <w:rPr>
            <w:rFonts w:ascii="Times New Roman" w:hAnsi="Times New Roman" w:cs="Times New Roman"/>
            <w:sz w:val="24"/>
            <w:szCs w:val="24"/>
            <w:highlight w:val="yellow"/>
            <w:rPrChange w:id="93" w:author="Trevor D." w:date="2022-04-14T18:00:00Z">
              <w:rPr>
                <w:rFonts w:ascii="Times New Roman" w:hAnsi="Times New Roman" w:cs="Times New Roman"/>
                <w:sz w:val="24"/>
                <w:szCs w:val="24"/>
              </w:rPr>
            </w:rPrChange>
          </w:rPr>
          <w:delText xml:space="preserve">1978. Myrmecochory in Viola: dynamics of seed-ant interactions in some West Virginia species. </w:delText>
        </w:r>
        <w:r w:rsidR="003C78ED" w:rsidRPr="00FA431B" w:rsidDel="00EF5B26">
          <w:rPr>
            <w:rFonts w:ascii="Times New Roman" w:hAnsi="Times New Roman" w:cs="Times New Roman"/>
            <w:i/>
            <w:iCs/>
            <w:sz w:val="24"/>
            <w:szCs w:val="24"/>
            <w:highlight w:val="yellow"/>
            <w:rPrChange w:id="94" w:author="Trevor D." w:date="2022-04-14T18:00:00Z">
              <w:rPr>
                <w:rFonts w:ascii="Times New Roman" w:hAnsi="Times New Roman" w:cs="Times New Roman"/>
                <w:sz w:val="24"/>
                <w:szCs w:val="24"/>
              </w:rPr>
            </w:rPrChange>
          </w:rPr>
          <w:delText xml:space="preserve">The </w:delText>
        </w:r>
      </w:del>
      <w:del w:id="95" w:author="Trevor D." w:date="2022-04-14T18:00:00Z">
        <w:r w:rsidR="003C78ED" w:rsidRPr="00FA431B" w:rsidDel="00FA431B">
          <w:rPr>
            <w:rFonts w:ascii="Times New Roman" w:hAnsi="Times New Roman" w:cs="Times New Roman"/>
            <w:i/>
            <w:iCs/>
            <w:sz w:val="24"/>
            <w:szCs w:val="24"/>
            <w:highlight w:val="yellow"/>
            <w:rPrChange w:id="96" w:author="Trevor D." w:date="2022-04-14T18:00:00Z">
              <w:rPr>
                <w:rFonts w:ascii="Times New Roman" w:hAnsi="Times New Roman" w:cs="Times New Roman"/>
                <w:sz w:val="24"/>
                <w:szCs w:val="24"/>
              </w:rPr>
            </w:rPrChange>
          </w:rPr>
          <w:delText xml:space="preserve">journal </w:delText>
        </w:r>
      </w:del>
      <w:del w:id="97" w:author="Trevor D." w:date="2022-04-14T18:09:00Z">
        <w:r w:rsidR="003C78ED" w:rsidRPr="00FA431B" w:rsidDel="00EF5B26">
          <w:rPr>
            <w:rFonts w:ascii="Times New Roman" w:hAnsi="Times New Roman" w:cs="Times New Roman"/>
            <w:i/>
            <w:iCs/>
            <w:sz w:val="24"/>
            <w:szCs w:val="24"/>
            <w:highlight w:val="yellow"/>
            <w:rPrChange w:id="98" w:author="Trevor D." w:date="2022-04-14T18:00:00Z">
              <w:rPr>
                <w:rFonts w:ascii="Times New Roman" w:hAnsi="Times New Roman" w:cs="Times New Roman"/>
                <w:sz w:val="24"/>
                <w:szCs w:val="24"/>
              </w:rPr>
            </w:rPrChange>
          </w:rPr>
          <w:delText>of Ecology</w:delText>
        </w:r>
        <w:r w:rsidR="003C78ED" w:rsidRPr="00FA431B" w:rsidDel="00EF5B26">
          <w:rPr>
            <w:rFonts w:ascii="Times New Roman" w:hAnsi="Times New Roman" w:cs="Times New Roman"/>
            <w:sz w:val="24"/>
            <w:szCs w:val="24"/>
            <w:highlight w:val="yellow"/>
            <w:rPrChange w:id="99" w:author="Trevor D." w:date="2022-04-14T18:00:00Z">
              <w:rPr>
                <w:rFonts w:ascii="Times New Roman" w:hAnsi="Times New Roman" w:cs="Times New Roman"/>
                <w:sz w:val="24"/>
                <w:szCs w:val="24"/>
              </w:rPr>
            </w:rPrChange>
          </w:rPr>
          <w:delText xml:space="preserve">, </w:delText>
        </w:r>
      </w:del>
      <w:del w:id="100" w:author="Trevor D." w:date="2022-04-14T17:39:00Z">
        <w:r w:rsidR="003C78ED" w:rsidRPr="00FA431B" w:rsidDel="00072E8E">
          <w:rPr>
            <w:rFonts w:ascii="Times New Roman" w:hAnsi="Times New Roman" w:cs="Times New Roman"/>
            <w:sz w:val="24"/>
            <w:szCs w:val="24"/>
            <w:highlight w:val="yellow"/>
            <w:rPrChange w:id="101" w:author="Trevor D." w:date="2022-04-14T18:00:00Z">
              <w:rPr>
                <w:rFonts w:ascii="Times New Roman" w:hAnsi="Times New Roman" w:cs="Times New Roman"/>
                <w:sz w:val="24"/>
                <w:szCs w:val="24"/>
              </w:rPr>
            </w:rPrChange>
          </w:rPr>
          <w:delText>pp.</w:delText>
        </w:r>
      </w:del>
      <w:del w:id="102" w:author="Trevor D." w:date="2022-04-14T18:09:00Z">
        <w:r w:rsidR="003C78ED" w:rsidRPr="00FA431B" w:rsidDel="00EF5B26">
          <w:rPr>
            <w:rFonts w:ascii="Times New Roman" w:hAnsi="Times New Roman" w:cs="Times New Roman"/>
            <w:sz w:val="24"/>
            <w:szCs w:val="24"/>
            <w:highlight w:val="yellow"/>
            <w:rPrChange w:id="103" w:author="Trevor D." w:date="2022-04-14T18:00:00Z">
              <w:rPr>
                <w:rFonts w:ascii="Times New Roman" w:hAnsi="Times New Roman" w:cs="Times New Roman"/>
                <w:sz w:val="24"/>
                <w:szCs w:val="24"/>
              </w:rPr>
            </w:rPrChange>
          </w:rPr>
          <w:delText>53-72.</w:delText>
        </w:r>
      </w:del>
    </w:p>
    <w:p w14:paraId="78A2E904" w14:textId="77777777" w:rsidR="00EF5B26" w:rsidRPr="00B705D6" w:rsidRDefault="00EF5B26">
      <w:pPr>
        <w:spacing w:after="120" w:line="240" w:lineRule="auto"/>
        <w:ind w:left="284" w:hanging="284"/>
        <w:jc w:val="both"/>
        <w:rPr>
          <w:ins w:id="104" w:author="Trevor D." w:date="2022-04-14T18:09:00Z"/>
          <w:rFonts w:ascii="Times New Roman" w:hAnsi="Times New Roman" w:cs="Times New Roman"/>
          <w:sz w:val="24"/>
          <w:szCs w:val="24"/>
        </w:rPr>
      </w:pPr>
    </w:p>
    <w:p w14:paraId="26D45A12" w14:textId="2C031E0A"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ins w:id="105"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M</w:t>
      </w:r>
      <w:ins w:id="106"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 Bain, J</w:t>
      </w:r>
      <w:ins w:id="107"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F</w:t>
      </w:r>
      <w:ins w:id="108"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 &amp; Warwick, S</w:t>
      </w:r>
      <w:ins w:id="109"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I</w:t>
      </w:r>
      <w:ins w:id="110"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 xml:space="preserve">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w:t>
      </w:r>
      <w:r w:rsidRPr="00FA431B">
        <w:rPr>
          <w:rFonts w:ascii="Times New Roman" w:hAnsi="Times New Roman" w:cs="Times New Roman"/>
          <w:i/>
          <w:iCs/>
          <w:color w:val="222222"/>
          <w:sz w:val="24"/>
          <w:szCs w:val="24"/>
          <w:shd w:val="clear" w:color="auto" w:fill="FFFFFF"/>
          <w:rPrChange w:id="111" w:author="Trevor D." w:date="2022-04-14T18:01:00Z">
            <w:rPr>
              <w:rFonts w:ascii="Times New Roman" w:hAnsi="Times New Roman" w:cs="Times New Roman"/>
              <w:color w:val="222222"/>
              <w:sz w:val="24"/>
              <w:szCs w:val="24"/>
              <w:shd w:val="clear" w:color="auto" w:fill="FFFFFF"/>
            </w:rPr>
          </w:rPrChange>
        </w:rPr>
        <w:t>Canadian Journal of Plant Science</w:t>
      </w:r>
      <w:del w:id="112" w:author="Trevor D." w:date="2022-04-14T18:00:00Z">
        <w:r w:rsidRPr="00510833" w:rsidDel="00FA431B">
          <w:rPr>
            <w:rFonts w:ascii="Times New Roman" w:hAnsi="Times New Roman" w:cs="Times New Roman"/>
            <w:color w:val="222222"/>
            <w:sz w:val="24"/>
            <w:szCs w:val="24"/>
            <w:shd w:val="clear" w:color="auto" w:fill="FFFFFF"/>
          </w:rPr>
          <w:delText xml:space="preserve"> </w:delText>
        </w:r>
      </w:del>
      <w:r w:rsidRPr="00510833">
        <w:rPr>
          <w:rFonts w:ascii="Times New Roman" w:hAnsi="Times New Roman" w:cs="Times New Roman"/>
          <w:color w:val="222222"/>
          <w:sz w:val="24"/>
          <w:szCs w:val="24"/>
          <w:shd w:val="clear" w:color="auto" w:fill="FFFFFF"/>
        </w:rPr>
        <w:t>, 68</w:t>
      </w:r>
      <w:del w:id="113" w:author="Trevor D." w:date="2022-04-14T18:00:00Z">
        <w:r w:rsidRPr="00510833" w:rsidDel="00FA431B">
          <w:rPr>
            <w:rFonts w:ascii="Times New Roman" w:hAnsi="Times New Roman" w:cs="Times New Roman"/>
            <w:color w:val="222222"/>
            <w:sz w:val="24"/>
            <w:szCs w:val="24"/>
            <w:shd w:val="clear" w:color="auto" w:fill="FFFFFF"/>
          </w:rPr>
          <w:delText xml:space="preserve"> </w:delText>
        </w:r>
      </w:del>
      <w:r w:rsidRPr="00510833">
        <w:rPr>
          <w:rFonts w:ascii="Times New Roman" w:hAnsi="Times New Roman" w:cs="Times New Roman"/>
          <w:color w:val="222222"/>
          <w:sz w:val="24"/>
          <w:szCs w:val="24"/>
          <w:shd w:val="clear" w:color="auto" w:fill="FFFFFF"/>
        </w:rPr>
        <w:t>(4), 1053-1068.</w:t>
      </w:r>
    </w:p>
    <w:p w14:paraId="16E14271" w14:textId="5CA05981"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ins w:id="114" w:author="Trevor D." w:date="2022-04-14T17:44: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115" w:author="Trevor D." w:date="2022-04-14T17:44:00Z">
        <w:r w:rsidRPr="00B31113" w:rsidDel="00E06D47">
          <w:rPr>
            <w:rFonts w:ascii="Times New Roman" w:hAnsi="Times New Roman" w:cs="Times New Roman"/>
            <w:color w:val="222222"/>
            <w:sz w:val="24"/>
            <w:szCs w:val="24"/>
            <w:shd w:val="clear" w:color="auto" w:fill="FFFFFF"/>
          </w:rPr>
          <w:delText xml:space="preserve">. and </w:delText>
        </w:r>
      </w:del>
      <w:r w:rsidRPr="00B31113">
        <w:rPr>
          <w:rFonts w:ascii="Times New Roman" w:hAnsi="Times New Roman" w:cs="Times New Roman"/>
          <w:color w:val="222222"/>
          <w:sz w:val="24"/>
          <w:szCs w:val="24"/>
          <w:shd w:val="clear" w:color="auto" w:fill="FFFFFF"/>
        </w:rPr>
        <w:t>Newton, P.</w:t>
      </w:r>
      <w:ins w:id="116" w:author="Trevor D." w:date="2022-04-14T17:54:00Z">
        <w:r w:rsidR="00992F36">
          <w:rPr>
            <w:rFonts w:ascii="Times New Roman" w:hAnsi="Times New Roman" w:cs="Times New Roman"/>
            <w:color w:val="222222"/>
            <w:sz w:val="24"/>
            <w:szCs w:val="24"/>
            <w:shd w:val="clear" w:color="auto" w:fill="FFFFFF"/>
          </w:rPr>
          <w:t xml:space="preserve"> (</w:t>
        </w:r>
      </w:ins>
      <w:del w:id="117" w:author="Trevor D." w:date="2022-04-14T17:54:00Z">
        <w:r w:rsidRPr="00B31113" w:rsidDel="00992F36">
          <w:rPr>
            <w:rFonts w:ascii="Times New Roman" w:hAnsi="Times New Roman" w:cs="Times New Roman"/>
            <w:color w:val="222222"/>
            <w:sz w:val="24"/>
            <w:szCs w:val="24"/>
            <w:shd w:val="clear" w:color="auto" w:fill="FFFFFF"/>
          </w:rPr>
          <w:delText xml:space="preserve">, </w:delText>
        </w:r>
      </w:del>
      <w:r w:rsidRPr="00B31113">
        <w:rPr>
          <w:rFonts w:ascii="Times New Roman" w:hAnsi="Times New Roman" w:cs="Times New Roman"/>
          <w:color w:val="222222"/>
          <w:sz w:val="24"/>
          <w:szCs w:val="24"/>
          <w:shd w:val="clear" w:color="auto" w:fill="FFFFFF"/>
        </w:rPr>
        <w:t>2001</w:t>
      </w:r>
      <w:ins w:id="118" w:author="Trevor D." w:date="2022-04-14T17:54:00Z">
        <w:r w:rsidR="00992F36">
          <w:rPr>
            <w:rFonts w:ascii="Times New Roman" w:hAnsi="Times New Roman" w:cs="Times New Roman"/>
            <w:color w:val="222222"/>
            <w:sz w:val="24"/>
            <w:szCs w:val="24"/>
            <w:shd w:val="clear" w:color="auto" w:fill="FFFFFF"/>
          </w:rPr>
          <w:t>)</w:t>
        </w:r>
      </w:ins>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proofErr w:type="spellStart"/>
      <w:r w:rsidRPr="00FA431B">
        <w:rPr>
          <w:rFonts w:ascii="Times New Roman" w:hAnsi="Times New Roman" w:cs="Times New Roman"/>
          <w:i/>
          <w:iCs/>
          <w:color w:val="222222"/>
          <w:sz w:val="24"/>
          <w:szCs w:val="24"/>
          <w:shd w:val="clear" w:color="auto" w:fill="FFFFFF"/>
          <w:rPrChange w:id="119" w:author="Trevor D." w:date="2022-04-14T18:01:00Z">
            <w:rPr>
              <w:rFonts w:ascii="Times New Roman" w:hAnsi="Times New Roman" w:cs="Times New Roman"/>
              <w:color w:val="222222"/>
              <w:sz w:val="24"/>
              <w:szCs w:val="24"/>
              <w:shd w:val="clear" w:color="auto" w:fill="FFFFFF"/>
            </w:rPr>
          </w:rPrChange>
        </w:rPr>
        <w:t>Oecologia</w:t>
      </w:r>
      <w:proofErr w:type="spellEnd"/>
      <w:r w:rsidRPr="00B31113">
        <w:rPr>
          <w:rFonts w:ascii="Times New Roman" w:hAnsi="Times New Roman" w:cs="Times New Roman"/>
          <w:color w:val="222222"/>
          <w:sz w:val="24"/>
          <w:szCs w:val="24"/>
          <w:shd w:val="clear" w:color="auto" w:fill="FFFFFF"/>
        </w:rPr>
        <w:t xml:space="preserve">, 127(3), </w:t>
      </w:r>
      <w:del w:id="120" w:author="Trevor D." w:date="2022-04-14T17:39:00Z">
        <w:r w:rsidRPr="00B31113" w:rsidDel="00072E8E">
          <w:rPr>
            <w:rFonts w:ascii="Times New Roman" w:hAnsi="Times New Roman" w:cs="Times New Roman"/>
            <w:color w:val="222222"/>
            <w:sz w:val="24"/>
            <w:szCs w:val="24"/>
            <w:shd w:val="clear" w:color="auto" w:fill="FFFFFF"/>
          </w:rPr>
          <w:delText>pp.</w:delText>
        </w:r>
      </w:del>
      <w:r w:rsidRPr="00B31113">
        <w:rPr>
          <w:rFonts w:ascii="Times New Roman" w:hAnsi="Times New Roman" w:cs="Times New Roman"/>
          <w:color w:val="222222"/>
          <w:sz w:val="24"/>
          <w:szCs w:val="24"/>
          <w:shd w:val="clear" w:color="auto" w:fill="FFFFFF"/>
        </w:rPr>
        <w:t>383-394.</w:t>
      </w:r>
    </w:p>
    <w:p w14:paraId="6D8AB863" w14:textId="592DF82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ins w:id="121" w:author="Trevor D." w:date="2022-04-14T17:44: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122" w:author="Trevor D." w:date="2022-04-14T17:44:00Z">
        <w:r w:rsidRPr="00497079" w:rsidDel="00E06D47">
          <w:rPr>
            <w:rFonts w:ascii="Times New Roman" w:hAnsi="Times New Roman" w:cs="Times New Roman"/>
            <w:color w:val="222222"/>
            <w:sz w:val="24"/>
            <w:szCs w:val="24"/>
            <w:shd w:val="clear" w:color="auto" w:fill="FFFFFF"/>
          </w:rPr>
          <w:delText xml:space="preserve">. and </w:delText>
        </w:r>
      </w:del>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L.</w:t>
      </w:r>
      <w:ins w:id="123" w:author="Trevor D." w:date="2022-04-14T17:55:00Z">
        <w:r w:rsidR="00992F36">
          <w:rPr>
            <w:rFonts w:ascii="Times New Roman" w:hAnsi="Times New Roman" w:cs="Times New Roman"/>
            <w:color w:val="222222"/>
            <w:sz w:val="24"/>
            <w:szCs w:val="24"/>
            <w:shd w:val="clear" w:color="auto" w:fill="FFFFFF"/>
          </w:rPr>
          <w:t xml:space="preserve"> (</w:t>
        </w:r>
      </w:ins>
      <w:del w:id="124" w:author="Trevor D." w:date="2022-04-14T17:54:00Z">
        <w:r w:rsidRPr="00497079" w:rsidDel="00992F36">
          <w:rPr>
            <w:rFonts w:ascii="Times New Roman" w:hAnsi="Times New Roman" w:cs="Times New Roman"/>
            <w:color w:val="222222"/>
            <w:sz w:val="24"/>
            <w:szCs w:val="24"/>
            <w:shd w:val="clear" w:color="auto" w:fill="FFFFFF"/>
          </w:rPr>
          <w:delText xml:space="preserve">, </w:delText>
        </w:r>
      </w:del>
      <w:r w:rsidRPr="00497079">
        <w:rPr>
          <w:rFonts w:ascii="Times New Roman" w:hAnsi="Times New Roman" w:cs="Times New Roman"/>
          <w:color w:val="222222"/>
          <w:sz w:val="24"/>
          <w:szCs w:val="24"/>
          <w:shd w:val="clear" w:color="auto" w:fill="FFFFFF"/>
        </w:rPr>
        <w:t>2006</w:t>
      </w:r>
      <w:ins w:id="125" w:author="Trevor D." w:date="2022-04-14T17:55:00Z">
        <w:r w:rsidR="00992F36">
          <w:rPr>
            <w:rFonts w:ascii="Times New Roman" w:hAnsi="Times New Roman" w:cs="Times New Roman"/>
            <w:color w:val="222222"/>
            <w:sz w:val="24"/>
            <w:szCs w:val="24"/>
            <w:shd w:val="clear" w:color="auto" w:fill="FFFFFF"/>
          </w:rPr>
          <w:t>)</w:t>
        </w:r>
      </w:ins>
      <w:r w:rsidRPr="00497079">
        <w:rPr>
          <w:rFonts w:ascii="Times New Roman" w:hAnsi="Times New Roman" w:cs="Times New Roman"/>
          <w:color w:val="222222"/>
          <w:sz w:val="24"/>
          <w:szCs w:val="24"/>
          <w:shd w:val="clear" w:color="auto" w:fill="FFFFFF"/>
        </w:rPr>
        <w:t xml:space="preserve">.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w:t>
      </w:r>
      <w:r w:rsidRPr="00FA431B">
        <w:rPr>
          <w:rFonts w:ascii="Times New Roman" w:hAnsi="Times New Roman" w:cs="Times New Roman"/>
          <w:i/>
          <w:iCs/>
          <w:color w:val="222222"/>
          <w:sz w:val="24"/>
          <w:szCs w:val="24"/>
          <w:shd w:val="clear" w:color="auto" w:fill="FFFFFF"/>
          <w:rPrChange w:id="126" w:author="Trevor D." w:date="2022-04-14T18:01:00Z">
            <w:rPr>
              <w:rFonts w:ascii="Times New Roman" w:hAnsi="Times New Roman" w:cs="Times New Roman"/>
              <w:color w:val="222222"/>
              <w:sz w:val="24"/>
              <w:szCs w:val="24"/>
              <w:shd w:val="clear" w:color="auto" w:fill="FFFFFF"/>
            </w:rPr>
          </w:rPrChange>
        </w:rPr>
        <w:t>Journal of Ecology</w:t>
      </w:r>
      <w:r w:rsidRPr="00497079">
        <w:rPr>
          <w:rFonts w:ascii="Times New Roman" w:hAnsi="Times New Roman" w:cs="Times New Roman"/>
          <w:color w:val="222222"/>
          <w:sz w:val="24"/>
          <w:szCs w:val="24"/>
          <w:shd w:val="clear" w:color="auto" w:fill="FFFFFF"/>
        </w:rPr>
        <w:t xml:space="preserve">, 94(3), </w:t>
      </w:r>
      <w:del w:id="127" w:author="Trevor D." w:date="2022-04-14T17:39:00Z">
        <w:r w:rsidRPr="00497079" w:rsidDel="00072E8E">
          <w:rPr>
            <w:rFonts w:ascii="Times New Roman" w:hAnsi="Times New Roman" w:cs="Times New Roman"/>
            <w:color w:val="222222"/>
            <w:sz w:val="24"/>
            <w:szCs w:val="24"/>
            <w:shd w:val="clear" w:color="auto" w:fill="FFFFFF"/>
          </w:rPr>
          <w:delText>pp.</w:delText>
        </w:r>
      </w:del>
      <w:r w:rsidRPr="00497079">
        <w:rPr>
          <w:rFonts w:ascii="Times New Roman" w:hAnsi="Times New Roman" w:cs="Times New Roman"/>
          <w:color w:val="222222"/>
          <w:sz w:val="24"/>
          <w:szCs w:val="24"/>
          <w:shd w:val="clear" w:color="auto" w:fill="FFFFFF"/>
        </w:rPr>
        <w:t>687-694.</w:t>
      </w:r>
    </w:p>
    <w:p w14:paraId="7A11EF40" w14:textId="0E6B2EC7"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ins w:id="128" w:author="Trevor D." w:date="2022-04-14T17:45:00Z">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w:t>
        </w:r>
        <w:r w:rsidR="00E06D47">
          <w:rPr>
            <w:rFonts w:ascii="Times New Roman" w:hAnsi="Times New Roman" w:cs="Times New Roman"/>
            <w:sz w:val="24"/>
            <w:szCs w:val="24"/>
          </w:rPr>
          <w:t xml:space="preserve"> </w:t>
        </w:r>
      </w:ins>
      <w:del w:id="129" w:author="Trevor D." w:date="2022-04-14T17:45:00Z">
        <w:r w:rsidRPr="00AA33F4" w:rsidDel="00E06D47">
          <w:rPr>
            <w:rFonts w:ascii="Times New Roman" w:hAnsi="Times New Roman" w:cs="Times New Roman"/>
            <w:color w:val="222222"/>
            <w:sz w:val="24"/>
            <w:szCs w:val="24"/>
            <w:shd w:val="clear" w:color="auto" w:fill="FFFFFF"/>
          </w:rPr>
          <w:delText xml:space="preserve">. and </w:delText>
        </w:r>
      </w:del>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M.</w:t>
      </w:r>
      <w:ins w:id="130" w:author="Trevor D." w:date="2022-04-14T17:55:00Z">
        <w:r w:rsidR="00992F36">
          <w:rPr>
            <w:rFonts w:ascii="Times New Roman" w:hAnsi="Times New Roman" w:cs="Times New Roman"/>
            <w:color w:val="222222"/>
            <w:sz w:val="24"/>
            <w:szCs w:val="24"/>
            <w:shd w:val="clear" w:color="auto" w:fill="FFFFFF"/>
          </w:rPr>
          <w:t xml:space="preserve"> (</w:t>
        </w:r>
      </w:ins>
      <w:del w:id="131" w:author="Trevor D." w:date="2022-04-14T17:55:00Z">
        <w:r w:rsidRPr="00AA33F4" w:rsidDel="00992F36">
          <w:rPr>
            <w:rFonts w:ascii="Times New Roman" w:hAnsi="Times New Roman" w:cs="Times New Roman"/>
            <w:color w:val="222222"/>
            <w:sz w:val="24"/>
            <w:szCs w:val="24"/>
            <w:shd w:val="clear" w:color="auto" w:fill="FFFFFF"/>
          </w:rPr>
          <w:delText xml:space="preserve">, </w:delText>
        </w:r>
      </w:del>
      <w:r w:rsidRPr="00AA33F4">
        <w:rPr>
          <w:rFonts w:ascii="Times New Roman" w:hAnsi="Times New Roman" w:cs="Times New Roman"/>
          <w:color w:val="222222"/>
          <w:sz w:val="24"/>
          <w:szCs w:val="24"/>
          <w:shd w:val="clear" w:color="auto" w:fill="FFFFFF"/>
        </w:rPr>
        <w:t>2016</w:t>
      </w:r>
      <w:ins w:id="132" w:author="Trevor D." w:date="2022-04-14T17:55:00Z">
        <w:r w:rsidR="00992F36">
          <w:rPr>
            <w:rFonts w:ascii="Times New Roman" w:hAnsi="Times New Roman" w:cs="Times New Roman"/>
            <w:color w:val="222222"/>
            <w:sz w:val="24"/>
            <w:szCs w:val="24"/>
            <w:shd w:val="clear" w:color="auto" w:fill="FFFFFF"/>
          </w:rPr>
          <w:t>)</w:t>
        </w:r>
      </w:ins>
      <w:r w:rsidRPr="00AA33F4">
        <w:rPr>
          <w:rFonts w:ascii="Times New Roman" w:hAnsi="Times New Roman" w:cs="Times New Roman"/>
          <w:color w:val="222222"/>
          <w:sz w:val="24"/>
          <w:szCs w:val="24"/>
          <w:shd w:val="clear" w:color="auto" w:fill="FFFFFF"/>
        </w:rPr>
        <w:t xml:space="preserve">.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 xml:space="preserve">‐environment and implications for biological weed control. </w:t>
      </w:r>
      <w:r w:rsidRPr="00FA431B">
        <w:rPr>
          <w:rFonts w:ascii="Times New Roman" w:hAnsi="Times New Roman" w:cs="Times New Roman"/>
          <w:i/>
          <w:iCs/>
          <w:color w:val="222222"/>
          <w:sz w:val="24"/>
          <w:szCs w:val="24"/>
          <w:shd w:val="clear" w:color="auto" w:fill="FFFFFF"/>
          <w:rPrChange w:id="133" w:author="Trevor D." w:date="2022-04-14T18:01:00Z">
            <w:rPr>
              <w:rFonts w:ascii="Times New Roman" w:hAnsi="Times New Roman" w:cs="Times New Roman"/>
              <w:color w:val="222222"/>
              <w:sz w:val="24"/>
              <w:szCs w:val="24"/>
              <w:shd w:val="clear" w:color="auto" w:fill="FFFFFF"/>
            </w:rPr>
          </w:rPrChange>
        </w:rPr>
        <w:t>Ecology and evolution</w:t>
      </w:r>
      <w:r w:rsidRPr="00AA33F4">
        <w:rPr>
          <w:rFonts w:ascii="Times New Roman" w:hAnsi="Times New Roman" w:cs="Times New Roman"/>
          <w:color w:val="222222"/>
          <w:sz w:val="24"/>
          <w:szCs w:val="24"/>
          <w:shd w:val="clear" w:color="auto" w:fill="FFFFFF"/>
        </w:rPr>
        <w:t xml:space="preserve">, 6(16), </w:t>
      </w:r>
      <w:del w:id="134" w:author="Trevor D." w:date="2022-04-14T17:39:00Z">
        <w:r w:rsidRPr="00AA33F4" w:rsidDel="00072E8E">
          <w:rPr>
            <w:rFonts w:ascii="Times New Roman" w:hAnsi="Times New Roman" w:cs="Times New Roman"/>
            <w:color w:val="222222"/>
            <w:sz w:val="24"/>
            <w:szCs w:val="24"/>
            <w:shd w:val="clear" w:color="auto" w:fill="FFFFFF"/>
          </w:rPr>
          <w:delText>pp.</w:delText>
        </w:r>
      </w:del>
      <w:r w:rsidRPr="00AA33F4">
        <w:rPr>
          <w:rFonts w:ascii="Times New Roman" w:hAnsi="Times New Roman" w:cs="Times New Roman"/>
          <w:color w:val="222222"/>
          <w:sz w:val="24"/>
          <w:szCs w:val="24"/>
          <w:shd w:val="clear" w:color="auto" w:fill="FFFFFF"/>
        </w:rPr>
        <w:t>5796-5807.</w:t>
      </w:r>
    </w:p>
    <w:p w14:paraId="580B7E70" w14:textId="08446CB2"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C</w:t>
      </w:r>
      <w:ins w:id="135" w:author="Trevor D." w:date="2022-04-14T17:45: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136" w:author="Trevor D." w:date="2022-04-14T17:45:00Z">
        <w:r w:rsidRPr="006D0C19" w:rsidDel="00E06D47">
          <w:rPr>
            <w:rFonts w:ascii="Times New Roman" w:hAnsi="Times New Roman" w:cs="Times New Roman"/>
            <w:color w:val="222222"/>
            <w:sz w:val="24"/>
            <w:szCs w:val="24"/>
            <w:shd w:val="clear" w:color="auto" w:fill="FFFFFF"/>
          </w:rPr>
          <w:delText xml:space="preserve">. and </w:delText>
        </w:r>
      </w:del>
      <w:r w:rsidRPr="006D0C19">
        <w:rPr>
          <w:rFonts w:ascii="Times New Roman" w:hAnsi="Times New Roman" w:cs="Times New Roman"/>
          <w:color w:val="222222"/>
          <w:sz w:val="24"/>
          <w:szCs w:val="24"/>
          <w:shd w:val="clear" w:color="auto" w:fill="FFFFFF"/>
        </w:rPr>
        <w:t>Schupp, E.W.</w:t>
      </w:r>
      <w:ins w:id="137" w:author="Trevor D." w:date="2022-04-14T17:55:00Z">
        <w:r w:rsidR="00992F36">
          <w:rPr>
            <w:rFonts w:ascii="Times New Roman" w:hAnsi="Times New Roman" w:cs="Times New Roman"/>
            <w:color w:val="222222"/>
            <w:sz w:val="24"/>
            <w:szCs w:val="24"/>
            <w:shd w:val="clear" w:color="auto" w:fill="FFFFFF"/>
          </w:rPr>
          <w:t xml:space="preserve"> (</w:t>
        </w:r>
      </w:ins>
      <w:del w:id="138" w:author="Trevor D." w:date="2022-04-14T17:55:00Z">
        <w:r w:rsidRPr="006D0C19" w:rsidDel="00992F36">
          <w:rPr>
            <w:rFonts w:ascii="Times New Roman" w:hAnsi="Times New Roman" w:cs="Times New Roman"/>
            <w:color w:val="222222"/>
            <w:sz w:val="24"/>
            <w:szCs w:val="24"/>
            <w:shd w:val="clear" w:color="auto" w:fill="FFFFFF"/>
          </w:rPr>
          <w:delText xml:space="preserve">, </w:delText>
        </w:r>
      </w:del>
      <w:r w:rsidRPr="006D0C19">
        <w:rPr>
          <w:rFonts w:ascii="Times New Roman" w:hAnsi="Times New Roman" w:cs="Times New Roman"/>
          <w:color w:val="222222"/>
          <w:sz w:val="24"/>
          <w:szCs w:val="24"/>
          <w:shd w:val="clear" w:color="auto" w:fill="FFFFFF"/>
        </w:rPr>
        <w:t>2008</w:t>
      </w:r>
      <w:ins w:id="139" w:author="Trevor D." w:date="2022-04-14T17:55:00Z">
        <w:r w:rsidR="00992F36">
          <w:rPr>
            <w:rFonts w:ascii="Times New Roman" w:hAnsi="Times New Roman" w:cs="Times New Roman"/>
            <w:color w:val="222222"/>
            <w:sz w:val="24"/>
            <w:szCs w:val="24"/>
            <w:shd w:val="clear" w:color="auto" w:fill="FFFFFF"/>
          </w:rPr>
          <w:t>)</w:t>
        </w:r>
      </w:ins>
      <w:r w:rsidRPr="006D0C19">
        <w:rPr>
          <w:rFonts w:ascii="Times New Roman" w:hAnsi="Times New Roman" w:cs="Times New Roman"/>
          <w:color w:val="222222"/>
          <w:sz w:val="24"/>
          <w:szCs w:val="24"/>
          <w:shd w:val="clear" w:color="auto" w:fill="FFFFFF"/>
        </w:rPr>
        <w:t xml:space="preserve">. Effectiveness of rodents as local seed dispersers of Holm oaks. </w:t>
      </w:r>
      <w:proofErr w:type="spellStart"/>
      <w:r w:rsidRPr="00FA431B">
        <w:rPr>
          <w:rFonts w:ascii="Times New Roman" w:hAnsi="Times New Roman" w:cs="Times New Roman"/>
          <w:i/>
          <w:iCs/>
          <w:color w:val="222222"/>
          <w:sz w:val="24"/>
          <w:szCs w:val="24"/>
          <w:shd w:val="clear" w:color="auto" w:fill="FFFFFF"/>
          <w:rPrChange w:id="140" w:author="Trevor D." w:date="2022-04-14T18:01:00Z">
            <w:rPr>
              <w:rFonts w:ascii="Times New Roman" w:hAnsi="Times New Roman" w:cs="Times New Roman"/>
              <w:color w:val="222222"/>
              <w:sz w:val="24"/>
              <w:szCs w:val="24"/>
              <w:shd w:val="clear" w:color="auto" w:fill="FFFFFF"/>
            </w:rPr>
          </w:rPrChange>
        </w:rPr>
        <w:t>Oecologia</w:t>
      </w:r>
      <w:proofErr w:type="spellEnd"/>
      <w:r w:rsidRPr="006D0C19">
        <w:rPr>
          <w:rFonts w:ascii="Times New Roman" w:hAnsi="Times New Roman" w:cs="Times New Roman"/>
          <w:color w:val="222222"/>
          <w:sz w:val="24"/>
          <w:szCs w:val="24"/>
          <w:shd w:val="clear" w:color="auto" w:fill="FFFFFF"/>
        </w:rPr>
        <w:t xml:space="preserve">, 155(3), </w:t>
      </w:r>
      <w:del w:id="141" w:author="Trevor D." w:date="2022-04-14T17:39:00Z">
        <w:r w:rsidRPr="006D0C19" w:rsidDel="00072E8E">
          <w:rPr>
            <w:rFonts w:ascii="Times New Roman" w:hAnsi="Times New Roman" w:cs="Times New Roman"/>
            <w:color w:val="222222"/>
            <w:sz w:val="24"/>
            <w:szCs w:val="24"/>
            <w:shd w:val="clear" w:color="auto" w:fill="FFFFFF"/>
          </w:rPr>
          <w:delText>pp.</w:delText>
        </w:r>
      </w:del>
      <w:r w:rsidRPr="006D0C19">
        <w:rPr>
          <w:rFonts w:ascii="Times New Roman" w:hAnsi="Times New Roman" w:cs="Times New Roman"/>
          <w:color w:val="222222"/>
          <w:sz w:val="24"/>
          <w:szCs w:val="24"/>
          <w:shd w:val="clear" w:color="auto" w:fill="FFFFFF"/>
        </w:rPr>
        <w:t>529-537.</w:t>
      </w:r>
    </w:p>
    <w:p w14:paraId="0FD9454B" w14:textId="7B0F21CD"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w:t>
      </w:r>
      <w:ins w:id="142" w:author="Trevor D." w:date="2022-04-14T17:45: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143" w:author="Trevor D." w:date="2022-04-14T17:45:00Z">
        <w:r w:rsidRPr="00B26FC5" w:rsidDel="00E06D47">
          <w:rPr>
            <w:rFonts w:ascii="Times New Roman" w:hAnsi="Times New Roman" w:cs="Times New Roman"/>
            <w:color w:val="222222"/>
            <w:sz w:val="24"/>
            <w:szCs w:val="24"/>
            <w:shd w:val="clear" w:color="auto" w:fill="FFFFFF"/>
          </w:rPr>
          <w:delText xml:space="preserve">. and </w:delText>
        </w:r>
      </w:del>
      <w:r w:rsidRPr="00B26FC5">
        <w:rPr>
          <w:rFonts w:ascii="Times New Roman" w:hAnsi="Times New Roman" w:cs="Times New Roman"/>
          <w:color w:val="222222"/>
          <w:sz w:val="24"/>
          <w:szCs w:val="24"/>
          <w:shd w:val="clear" w:color="auto" w:fill="FFFFFF"/>
        </w:rPr>
        <w:t>Parr, C.L.</w:t>
      </w:r>
      <w:ins w:id="144" w:author="Trevor D." w:date="2022-04-14T17:55:00Z">
        <w:r w:rsidR="00992F36">
          <w:rPr>
            <w:rFonts w:ascii="Times New Roman" w:hAnsi="Times New Roman" w:cs="Times New Roman"/>
            <w:color w:val="222222"/>
            <w:sz w:val="24"/>
            <w:szCs w:val="24"/>
            <w:shd w:val="clear" w:color="auto" w:fill="FFFFFF"/>
          </w:rPr>
          <w:t xml:space="preserve"> (</w:t>
        </w:r>
      </w:ins>
      <w:del w:id="145" w:author="Trevor D." w:date="2022-04-14T17:55:00Z">
        <w:r w:rsidRPr="00B26FC5" w:rsidDel="00992F36">
          <w:rPr>
            <w:rFonts w:ascii="Times New Roman" w:hAnsi="Times New Roman" w:cs="Times New Roman"/>
            <w:color w:val="222222"/>
            <w:sz w:val="24"/>
            <w:szCs w:val="24"/>
            <w:shd w:val="clear" w:color="auto" w:fill="FFFFFF"/>
          </w:rPr>
          <w:delText xml:space="preserve">, </w:delText>
        </w:r>
      </w:del>
      <w:r w:rsidRPr="00B26FC5">
        <w:rPr>
          <w:rFonts w:ascii="Times New Roman" w:hAnsi="Times New Roman" w:cs="Times New Roman"/>
          <w:color w:val="222222"/>
          <w:sz w:val="24"/>
          <w:szCs w:val="24"/>
          <w:shd w:val="clear" w:color="auto" w:fill="FFFFFF"/>
        </w:rPr>
        <w:t>2018</w:t>
      </w:r>
      <w:ins w:id="146" w:author="Trevor D." w:date="2022-04-14T17:55:00Z">
        <w:r w:rsidR="00992F36">
          <w:rPr>
            <w:rFonts w:ascii="Times New Roman" w:hAnsi="Times New Roman" w:cs="Times New Roman"/>
            <w:color w:val="222222"/>
            <w:sz w:val="24"/>
            <w:szCs w:val="24"/>
            <w:shd w:val="clear" w:color="auto" w:fill="FFFFFF"/>
          </w:rPr>
          <w:t>)</w:t>
        </w:r>
      </w:ins>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FA431B">
        <w:rPr>
          <w:rFonts w:ascii="Times New Roman" w:hAnsi="Times New Roman" w:cs="Times New Roman"/>
          <w:i/>
          <w:iCs/>
          <w:color w:val="222222"/>
          <w:sz w:val="24"/>
          <w:szCs w:val="24"/>
          <w:shd w:val="clear" w:color="auto" w:fill="FFFFFF"/>
          <w:rPrChange w:id="147" w:author="Trevor D." w:date="2022-04-14T18:01:00Z">
            <w:rPr>
              <w:rFonts w:ascii="Times New Roman" w:hAnsi="Times New Roman" w:cs="Times New Roman"/>
              <w:color w:val="222222"/>
              <w:sz w:val="24"/>
              <w:szCs w:val="24"/>
              <w:shd w:val="clear" w:color="auto" w:fill="FFFFFF"/>
            </w:rPr>
          </w:rPrChange>
        </w:rPr>
        <w:t>Journal of Animal Ecology</w:t>
      </w:r>
      <w:r w:rsidRPr="00B26FC5">
        <w:rPr>
          <w:rFonts w:ascii="Times New Roman" w:hAnsi="Times New Roman" w:cs="Times New Roman"/>
          <w:color w:val="222222"/>
          <w:sz w:val="24"/>
          <w:szCs w:val="24"/>
          <w:shd w:val="clear" w:color="auto" w:fill="FFFFFF"/>
        </w:rPr>
        <w:t xml:space="preserve">, 87(1), </w:t>
      </w:r>
      <w:del w:id="148" w:author="Trevor D." w:date="2022-04-14T17:39:00Z">
        <w:r w:rsidRPr="00B26FC5" w:rsidDel="00072E8E">
          <w:rPr>
            <w:rFonts w:ascii="Times New Roman" w:hAnsi="Times New Roman" w:cs="Times New Roman"/>
            <w:color w:val="222222"/>
            <w:sz w:val="24"/>
            <w:szCs w:val="24"/>
            <w:shd w:val="clear" w:color="auto" w:fill="FFFFFF"/>
          </w:rPr>
          <w:delText>pp.</w:delText>
        </w:r>
      </w:del>
      <w:r w:rsidRPr="00B26FC5">
        <w:rPr>
          <w:rFonts w:ascii="Times New Roman" w:hAnsi="Times New Roman" w:cs="Times New Roman"/>
          <w:color w:val="222222"/>
          <w:sz w:val="24"/>
          <w:szCs w:val="24"/>
          <w:shd w:val="clear" w:color="auto" w:fill="FFFFFF"/>
        </w:rPr>
        <w:t>293-300.</w:t>
      </w:r>
    </w:p>
    <w:p w14:paraId="3EA90A28" w14:textId="1511E63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F5B26">
        <w:rPr>
          <w:rFonts w:ascii="Times New Roman" w:hAnsi="Times New Roman" w:cs="Times New Roman"/>
          <w:color w:val="222222"/>
          <w:sz w:val="24"/>
          <w:szCs w:val="24"/>
          <w:shd w:val="clear" w:color="auto" w:fill="FFFFFF"/>
          <w:rPrChange w:id="149" w:author="Trevor D." w:date="2022-04-14T18:10:00Z">
            <w:rPr>
              <w:rFonts w:ascii="Times New Roman" w:hAnsi="Times New Roman" w:cs="Times New Roman"/>
              <w:color w:val="222222"/>
              <w:sz w:val="24"/>
              <w:szCs w:val="24"/>
              <w:shd w:val="clear" w:color="auto" w:fill="FFFFFF"/>
            </w:rPr>
          </w:rPrChange>
        </w:rPr>
        <w:t>Guitián</w:t>
      </w:r>
      <w:proofErr w:type="spellEnd"/>
      <w:r w:rsidRPr="00EF5B26">
        <w:rPr>
          <w:rFonts w:ascii="Times New Roman" w:hAnsi="Times New Roman" w:cs="Times New Roman"/>
          <w:color w:val="222222"/>
          <w:sz w:val="24"/>
          <w:szCs w:val="24"/>
          <w:shd w:val="clear" w:color="auto" w:fill="FFFFFF"/>
          <w:rPrChange w:id="150" w:author="Trevor D." w:date="2022-04-14T18:10:00Z">
            <w:rPr>
              <w:rFonts w:ascii="Times New Roman" w:hAnsi="Times New Roman" w:cs="Times New Roman"/>
              <w:color w:val="222222"/>
              <w:sz w:val="24"/>
              <w:szCs w:val="24"/>
              <w:shd w:val="clear" w:color="auto" w:fill="FFFFFF"/>
            </w:rPr>
          </w:rPrChange>
        </w:rPr>
        <w:t>, J., Fuentes, M., Bermejo, T</w:t>
      </w:r>
      <w:ins w:id="151" w:author="Trevor D." w:date="2022-04-14T17:45:00Z">
        <w:r w:rsidR="003A01C8" w:rsidRPr="00EF5B26">
          <w:rPr>
            <w:rFonts w:ascii="Times New Roman" w:hAnsi="Times New Roman" w:cs="Times New Roman"/>
            <w:sz w:val="24"/>
            <w:szCs w:val="24"/>
            <w:rPrChange w:id="152" w:author="Trevor D." w:date="2022-04-14T18:10:00Z">
              <w:rPr>
                <w:rFonts w:ascii="Times New Roman" w:hAnsi="Times New Roman" w:cs="Times New Roman"/>
                <w:sz w:val="24"/>
                <w:szCs w:val="24"/>
              </w:rPr>
            </w:rPrChange>
          </w:rPr>
          <w:t>., &amp;</w:t>
        </w:r>
        <w:r w:rsidR="003A01C8" w:rsidRPr="00EF5B26">
          <w:rPr>
            <w:rFonts w:ascii="Times New Roman" w:hAnsi="Times New Roman" w:cs="Times New Roman"/>
            <w:sz w:val="24"/>
            <w:szCs w:val="24"/>
            <w:rPrChange w:id="153" w:author="Trevor D." w:date="2022-04-14T18:10:00Z">
              <w:rPr>
                <w:rFonts w:ascii="Times New Roman" w:hAnsi="Times New Roman" w:cs="Times New Roman"/>
                <w:sz w:val="24"/>
                <w:szCs w:val="24"/>
              </w:rPr>
            </w:rPrChange>
          </w:rPr>
          <w:t xml:space="preserve"> </w:t>
        </w:r>
      </w:ins>
      <w:del w:id="154" w:author="Trevor D." w:date="2022-04-14T17:45:00Z">
        <w:r w:rsidRPr="00EF5B26" w:rsidDel="003A01C8">
          <w:rPr>
            <w:rFonts w:ascii="Times New Roman" w:hAnsi="Times New Roman" w:cs="Times New Roman"/>
            <w:color w:val="222222"/>
            <w:sz w:val="24"/>
            <w:szCs w:val="24"/>
            <w:shd w:val="clear" w:color="auto" w:fill="FFFFFF"/>
            <w:rPrChange w:id="155" w:author="Trevor D." w:date="2022-04-14T18:10:00Z">
              <w:rPr>
                <w:rFonts w:ascii="Times New Roman" w:hAnsi="Times New Roman" w:cs="Times New Roman"/>
                <w:color w:val="222222"/>
                <w:sz w:val="24"/>
                <w:szCs w:val="24"/>
                <w:shd w:val="clear" w:color="auto" w:fill="FFFFFF"/>
              </w:rPr>
            </w:rPrChange>
          </w:rPr>
          <w:delText xml:space="preserve">. and </w:delText>
        </w:r>
      </w:del>
      <w:r w:rsidRPr="00EF5B26">
        <w:rPr>
          <w:rFonts w:ascii="Times New Roman" w:hAnsi="Times New Roman" w:cs="Times New Roman"/>
          <w:color w:val="222222"/>
          <w:sz w:val="24"/>
          <w:szCs w:val="24"/>
          <w:shd w:val="clear" w:color="auto" w:fill="FFFFFF"/>
          <w:rPrChange w:id="156" w:author="Trevor D." w:date="2022-04-14T18:10:00Z">
            <w:rPr>
              <w:rFonts w:ascii="Times New Roman" w:hAnsi="Times New Roman" w:cs="Times New Roman"/>
              <w:color w:val="222222"/>
              <w:sz w:val="24"/>
              <w:szCs w:val="24"/>
              <w:shd w:val="clear" w:color="auto" w:fill="FFFFFF"/>
            </w:rPr>
          </w:rPrChange>
        </w:rPr>
        <w:t>López, B.</w:t>
      </w:r>
      <w:ins w:id="157" w:author="Trevor D." w:date="2022-04-14T17:55:00Z">
        <w:r w:rsidR="00992F36" w:rsidRPr="00EF5B26">
          <w:rPr>
            <w:rFonts w:ascii="Times New Roman" w:hAnsi="Times New Roman" w:cs="Times New Roman"/>
            <w:color w:val="222222"/>
            <w:sz w:val="24"/>
            <w:szCs w:val="24"/>
            <w:shd w:val="clear" w:color="auto" w:fill="FFFFFF"/>
            <w:rPrChange w:id="158" w:author="Trevor D." w:date="2022-04-14T18:10:00Z">
              <w:rPr>
                <w:rFonts w:ascii="Times New Roman" w:hAnsi="Times New Roman" w:cs="Times New Roman"/>
                <w:color w:val="222222"/>
                <w:sz w:val="24"/>
                <w:szCs w:val="24"/>
                <w:shd w:val="clear" w:color="auto" w:fill="FFFFFF"/>
              </w:rPr>
            </w:rPrChange>
          </w:rPr>
          <w:t xml:space="preserve"> (</w:t>
        </w:r>
      </w:ins>
      <w:del w:id="159" w:author="Trevor D." w:date="2022-04-14T17:55:00Z">
        <w:r w:rsidRPr="00EF5B26" w:rsidDel="00992F36">
          <w:rPr>
            <w:rFonts w:ascii="Times New Roman" w:hAnsi="Times New Roman" w:cs="Times New Roman"/>
            <w:color w:val="222222"/>
            <w:sz w:val="24"/>
            <w:szCs w:val="24"/>
            <w:shd w:val="clear" w:color="auto" w:fill="FFFFFF"/>
            <w:rPrChange w:id="160" w:author="Trevor D." w:date="2022-04-14T18:10:00Z">
              <w:rPr>
                <w:rFonts w:ascii="Times New Roman" w:hAnsi="Times New Roman" w:cs="Times New Roman"/>
                <w:color w:val="222222"/>
                <w:sz w:val="24"/>
                <w:szCs w:val="24"/>
                <w:shd w:val="clear" w:color="auto" w:fill="FFFFFF"/>
              </w:rPr>
            </w:rPrChange>
          </w:rPr>
          <w:delText xml:space="preserve">, </w:delText>
        </w:r>
      </w:del>
      <w:r w:rsidRPr="00EF5B26">
        <w:rPr>
          <w:rFonts w:ascii="Times New Roman" w:hAnsi="Times New Roman" w:cs="Times New Roman"/>
          <w:color w:val="222222"/>
          <w:sz w:val="24"/>
          <w:szCs w:val="24"/>
          <w:shd w:val="clear" w:color="auto" w:fill="FFFFFF"/>
          <w:rPrChange w:id="161" w:author="Trevor D." w:date="2022-04-14T18:10:00Z">
            <w:rPr>
              <w:rFonts w:ascii="Times New Roman" w:hAnsi="Times New Roman" w:cs="Times New Roman"/>
              <w:color w:val="222222"/>
              <w:sz w:val="24"/>
              <w:szCs w:val="24"/>
              <w:shd w:val="clear" w:color="auto" w:fill="FFFFFF"/>
            </w:rPr>
          </w:rPrChange>
        </w:rPr>
        <w:t>1992</w:t>
      </w:r>
      <w:ins w:id="162" w:author="Trevor D." w:date="2022-04-14T17:55:00Z">
        <w:r w:rsidR="00992F36" w:rsidRPr="00EF5B26">
          <w:rPr>
            <w:rFonts w:ascii="Times New Roman" w:hAnsi="Times New Roman" w:cs="Times New Roman"/>
            <w:color w:val="222222"/>
            <w:sz w:val="24"/>
            <w:szCs w:val="24"/>
            <w:shd w:val="clear" w:color="auto" w:fill="FFFFFF"/>
            <w:rPrChange w:id="163" w:author="Trevor D." w:date="2022-04-14T18:10:00Z">
              <w:rPr>
                <w:rFonts w:ascii="Times New Roman" w:hAnsi="Times New Roman" w:cs="Times New Roman"/>
                <w:color w:val="222222"/>
                <w:sz w:val="24"/>
                <w:szCs w:val="24"/>
                <w:shd w:val="clear" w:color="auto" w:fill="FFFFFF"/>
              </w:rPr>
            </w:rPrChange>
          </w:rPr>
          <w:t>)</w:t>
        </w:r>
      </w:ins>
      <w:r w:rsidRPr="00EF5B26">
        <w:rPr>
          <w:rFonts w:ascii="Times New Roman" w:hAnsi="Times New Roman" w:cs="Times New Roman"/>
          <w:color w:val="222222"/>
          <w:sz w:val="24"/>
          <w:szCs w:val="24"/>
          <w:shd w:val="clear" w:color="auto" w:fill="FFFFFF"/>
          <w:rPrChange w:id="164" w:author="Trevor D." w:date="2022-04-14T18:10:00Z">
            <w:rPr>
              <w:rFonts w:ascii="Times New Roman" w:hAnsi="Times New Roman" w:cs="Times New Roman"/>
              <w:color w:val="222222"/>
              <w:sz w:val="24"/>
              <w:szCs w:val="24"/>
              <w:shd w:val="clear" w:color="auto" w:fill="FFFFFF"/>
            </w:rPr>
          </w:rPrChange>
        </w:rPr>
        <w:t xml:space="preserve">. Spatial variation in the interactions between Prunus mahaleb and frugivorous birds. </w:t>
      </w:r>
      <w:r w:rsidRPr="00EF5B26">
        <w:rPr>
          <w:rFonts w:ascii="Times New Roman" w:hAnsi="Times New Roman" w:cs="Times New Roman"/>
          <w:i/>
          <w:iCs/>
          <w:color w:val="222222"/>
          <w:sz w:val="24"/>
          <w:szCs w:val="24"/>
          <w:shd w:val="clear" w:color="auto" w:fill="FFFFFF"/>
          <w:rPrChange w:id="165" w:author="Trevor D." w:date="2022-04-14T18:10:00Z">
            <w:rPr>
              <w:rFonts w:ascii="Times New Roman" w:hAnsi="Times New Roman" w:cs="Times New Roman"/>
              <w:color w:val="222222"/>
              <w:sz w:val="24"/>
              <w:szCs w:val="24"/>
              <w:shd w:val="clear" w:color="auto" w:fill="FFFFFF"/>
            </w:rPr>
          </w:rPrChange>
        </w:rPr>
        <w:t>Oikos</w:t>
      </w:r>
      <w:r w:rsidRPr="00EF5B26">
        <w:rPr>
          <w:rFonts w:ascii="Times New Roman" w:hAnsi="Times New Roman" w:cs="Times New Roman"/>
          <w:color w:val="222222"/>
          <w:sz w:val="24"/>
          <w:szCs w:val="24"/>
          <w:shd w:val="clear" w:color="auto" w:fill="FFFFFF"/>
          <w:rPrChange w:id="166" w:author="Trevor D." w:date="2022-04-14T18:10:00Z">
            <w:rPr>
              <w:rFonts w:ascii="Times New Roman" w:hAnsi="Times New Roman" w:cs="Times New Roman"/>
              <w:color w:val="222222"/>
              <w:sz w:val="24"/>
              <w:szCs w:val="24"/>
              <w:shd w:val="clear" w:color="auto" w:fill="FFFFFF"/>
            </w:rPr>
          </w:rPrChange>
        </w:rPr>
        <w:t>,</w:t>
      </w:r>
      <w:ins w:id="167" w:author="Trevor D." w:date="2022-04-14T18:10:00Z">
        <w:r w:rsidR="00EF5B26" w:rsidRPr="00EF5B26">
          <w:rPr>
            <w:rFonts w:ascii="Times New Roman" w:hAnsi="Times New Roman" w:cs="Times New Roman"/>
            <w:color w:val="222222"/>
            <w:sz w:val="24"/>
            <w:szCs w:val="24"/>
            <w:shd w:val="clear" w:color="auto" w:fill="FFFFFF"/>
            <w:rPrChange w:id="168" w:author="Trevor D." w:date="2022-04-14T18:10:00Z">
              <w:rPr>
                <w:rFonts w:ascii="Times New Roman" w:hAnsi="Times New Roman" w:cs="Times New Roman"/>
                <w:color w:val="222222"/>
                <w:sz w:val="24"/>
                <w:szCs w:val="24"/>
                <w:highlight w:val="yellow"/>
                <w:shd w:val="clear" w:color="auto" w:fill="FFFFFF"/>
              </w:rPr>
            </w:rPrChange>
          </w:rPr>
          <w:t xml:space="preserve"> 63(1),</w:t>
        </w:r>
      </w:ins>
      <w:r w:rsidRPr="00EF5B26">
        <w:rPr>
          <w:rFonts w:ascii="Times New Roman" w:hAnsi="Times New Roman" w:cs="Times New Roman"/>
          <w:color w:val="222222"/>
          <w:sz w:val="24"/>
          <w:szCs w:val="24"/>
          <w:shd w:val="clear" w:color="auto" w:fill="FFFFFF"/>
          <w:rPrChange w:id="169" w:author="Trevor D." w:date="2022-04-14T18:10:00Z">
            <w:rPr>
              <w:rFonts w:ascii="Times New Roman" w:hAnsi="Times New Roman" w:cs="Times New Roman"/>
              <w:color w:val="222222"/>
              <w:sz w:val="24"/>
              <w:szCs w:val="24"/>
              <w:shd w:val="clear" w:color="auto" w:fill="FFFFFF"/>
            </w:rPr>
          </w:rPrChange>
        </w:rPr>
        <w:t xml:space="preserve"> </w:t>
      </w:r>
      <w:del w:id="170" w:author="Trevor D." w:date="2022-04-14T17:39:00Z">
        <w:r w:rsidRPr="00EF5B26" w:rsidDel="00072E8E">
          <w:rPr>
            <w:rFonts w:ascii="Times New Roman" w:hAnsi="Times New Roman" w:cs="Times New Roman"/>
            <w:color w:val="222222"/>
            <w:sz w:val="24"/>
            <w:szCs w:val="24"/>
            <w:shd w:val="clear" w:color="auto" w:fill="FFFFFF"/>
            <w:rPrChange w:id="171" w:author="Trevor D." w:date="2022-04-14T18:10:00Z">
              <w:rPr>
                <w:rFonts w:ascii="Times New Roman" w:hAnsi="Times New Roman" w:cs="Times New Roman"/>
                <w:color w:val="222222"/>
                <w:sz w:val="24"/>
                <w:szCs w:val="24"/>
                <w:shd w:val="clear" w:color="auto" w:fill="FFFFFF"/>
              </w:rPr>
            </w:rPrChange>
          </w:rPr>
          <w:delText>pp.</w:delText>
        </w:r>
      </w:del>
      <w:r w:rsidRPr="00EF5B26">
        <w:rPr>
          <w:rFonts w:ascii="Times New Roman" w:hAnsi="Times New Roman" w:cs="Times New Roman"/>
          <w:color w:val="222222"/>
          <w:sz w:val="24"/>
          <w:szCs w:val="24"/>
          <w:shd w:val="clear" w:color="auto" w:fill="FFFFFF"/>
          <w:rPrChange w:id="172" w:author="Trevor D." w:date="2022-04-14T18:10:00Z">
            <w:rPr>
              <w:rFonts w:ascii="Times New Roman" w:hAnsi="Times New Roman" w:cs="Times New Roman"/>
              <w:color w:val="222222"/>
              <w:sz w:val="24"/>
              <w:szCs w:val="24"/>
              <w:shd w:val="clear" w:color="auto" w:fill="FFFFFF"/>
            </w:rPr>
          </w:rPrChange>
        </w:rPr>
        <w:t>125-130.</w:t>
      </w:r>
    </w:p>
    <w:p w14:paraId="6C884E85" w14:textId="1CAA1C0C"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L.R</w:t>
      </w:r>
      <w:ins w:id="173"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174" w:author="Trevor D." w:date="2022-04-14T17:45:00Z">
        <w:r w:rsidRPr="005545D4" w:rsidDel="003A01C8">
          <w:rPr>
            <w:rFonts w:ascii="Times New Roman" w:hAnsi="Times New Roman" w:cs="Times New Roman"/>
            <w:color w:val="222222"/>
            <w:sz w:val="24"/>
            <w:szCs w:val="24"/>
            <w:shd w:val="clear" w:color="auto" w:fill="FFFFFF"/>
          </w:rPr>
          <w:delText xml:space="preserve">. and </w:delText>
        </w:r>
      </w:del>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w:t>
      </w:r>
      <w:ins w:id="175" w:author="Trevor D." w:date="2022-04-14T17:55:00Z">
        <w:r w:rsidR="00E1245E">
          <w:rPr>
            <w:rFonts w:ascii="Times New Roman" w:hAnsi="Times New Roman" w:cs="Times New Roman"/>
            <w:color w:val="222222"/>
            <w:sz w:val="24"/>
            <w:szCs w:val="24"/>
            <w:shd w:val="clear" w:color="auto" w:fill="FFFFFF"/>
          </w:rPr>
          <w:t xml:space="preserve"> (</w:t>
        </w:r>
      </w:ins>
      <w:del w:id="176" w:author="Trevor D." w:date="2022-04-14T17:55:00Z">
        <w:r w:rsidRPr="005545D4" w:rsidDel="00E1245E">
          <w:rPr>
            <w:rFonts w:ascii="Times New Roman" w:hAnsi="Times New Roman" w:cs="Times New Roman"/>
            <w:color w:val="222222"/>
            <w:sz w:val="24"/>
            <w:szCs w:val="24"/>
            <w:shd w:val="clear" w:color="auto" w:fill="FFFFFF"/>
          </w:rPr>
          <w:delText xml:space="preserve">, </w:delText>
        </w:r>
      </w:del>
      <w:r w:rsidRPr="005545D4">
        <w:rPr>
          <w:rFonts w:ascii="Times New Roman" w:hAnsi="Times New Roman" w:cs="Times New Roman"/>
          <w:color w:val="222222"/>
          <w:sz w:val="24"/>
          <w:szCs w:val="24"/>
          <w:shd w:val="clear" w:color="auto" w:fill="FFFFFF"/>
        </w:rPr>
        <w:t>2015</w:t>
      </w:r>
      <w:ins w:id="177" w:author="Trevor D." w:date="2022-04-14T17:55:00Z">
        <w:r w:rsidR="00E1245E">
          <w:rPr>
            <w:rFonts w:ascii="Times New Roman" w:hAnsi="Times New Roman" w:cs="Times New Roman"/>
            <w:color w:val="222222"/>
            <w:sz w:val="24"/>
            <w:szCs w:val="24"/>
            <w:shd w:val="clear" w:color="auto" w:fill="FFFFFF"/>
          </w:rPr>
          <w:t>)</w:t>
        </w:r>
      </w:ins>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FA431B">
        <w:rPr>
          <w:rFonts w:ascii="Times New Roman" w:hAnsi="Times New Roman" w:cs="Times New Roman"/>
          <w:i/>
          <w:iCs/>
          <w:color w:val="222222"/>
          <w:sz w:val="24"/>
          <w:szCs w:val="24"/>
          <w:shd w:val="clear" w:color="auto" w:fill="FFFFFF"/>
          <w:rPrChange w:id="178" w:author="Trevor D." w:date="2022-04-14T18:03:00Z">
            <w:rPr>
              <w:rFonts w:ascii="Times New Roman" w:hAnsi="Times New Roman" w:cs="Times New Roman"/>
              <w:color w:val="222222"/>
              <w:sz w:val="24"/>
              <w:szCs w:val="24"/>
              <w:shd w:val="clear" w:color="auto" w:fill="FFFFFF"/>
            </w:rPr>
          </w:rPrChange>
        </w:rPr>
        <w:t>Rangeland Ecology &amp; Management</w:t>
      </w:r>
      <w:r w:rsidRPr="005545D4">
        <w:rPr>
          <w:rFonts w:ascii="Times New Roman" w:hAnsi="Times New Roman" w:cs="Times New Roman"/>
          <w:color w:val="222222"/>
          <w:sz w:val="24"/>
          <w:szCs w:val="24"/>
          <w:shd w:val="clear" w:color="auto" w:fill="FFFFFF"/>
        </w:rPr>
        <w:t xml:space="preserve">, 68(4), </w:t>
      </w:r>
      <w:del w:id="179" w:author="Trevor D." w:date="2022-04-14T17:39:00Z">
        <w:r w:rsidRPr="005545D4" w:rsidDel="00072E8E">
          <w:rPr>
            <w:rFonts w:ascii="Times New Roman" w:hAnsi="Times New Roman" w:cs="Times New Roman"/>
            <w:color w:val="222222"/>
            <w:sz w:val="24"/>
            <w:szCs w:val="24"/>
            <w:shd w:val="clear" w:color="auto" w:fill="FFFFFF"/>
          </w:rPr>
          <w:delText>pp.</w:delText>
        </w:r>
      </w:del>
      <w:r w:rsidRPr="005545D4">
        <w:rPr>
          <w:rFonts w:ascii="Times New Roman" w:hAnsi="Times New Roman" w:cs="Times New Roman"/>
          <w:color w:val="222222"/>
          <w:sz w:val="24"/>
          <w:szCs w:val="24"/>
          <w:shd w:val="clear" w:color="auto" w:fill="FFFFFF"/>
        </w:rPr>
        <w:t>359-366.</w:t>
      </w:r>
    </w:p>
    <w:p w14:paraId="01DC05E9" w14:textId="1B941EA2"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w:t>
      </w:r>
      <w:ins w:id="180"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181" w:author="Trevor D." w:date="2022-04-14T17:45:00Z">
        <w:r w:rsidRPr="00E57B27" w:rsidDel="003A01C8">
          <w:rPr>
            <w:rFonts w:ascii="Times New Roman" w:hAnsi="Times New Roman" w:cs="Times New Roman"/>
            <w:color w:val="222222"/>
            <w:sz w:val="24"/>
            <w:szCs w:val="24"/>
            <w:shd w:val="clear" w:color="auto" w:fill="FFFFFF"/>
          </w:rPr>
          <w:delText xml:space="preserve">. and </w:delText>
        </w:r>
      </w:del>
      <w:r w:rsidRPr="00E57B27">
        <w:rPr>
          <w:rFonts w:ascii="Times New Roman" w:hAnsi="Times New Roman" w:cs="Times New Roman"/>
          <w:color w:val="222222"/>
          <w:sz w:val="24"/>
          <w:szCs w:val="24"/>
          <w:shd w:val="clear" w:color="auto" w:fill="FFFFFF"/>
        </w:rPr>
        <w:t>Gilbert, S.</w:t>
      </w:r>
      <w:ins w:id="182" w:author="Trevor D." w:date="2022-04-14T17:55:00Z">
        <w:r w:rsidR="00E1245E">
          <w:rPr>
            <w:rFonts w:ascii="Times New Roman" w:hAnsi="Times New Roman" w:cs="Times New Roman"/>
            <w:color w:val="222222"/>
            <w:sz w:val="24"/>
            <w:szCs w:val="24"/>
            <w:shd w:val="clear" w:color="auto" w:fill="FFFFFF"/>
          </w:rPr>
          <w:t xml:space="preserve"> (</w:t>
        </w:r>
      </w:ins>
      <w:del w:id="183" w:author="Trevor D." w:date="2022-04-14T17:55:00Z">
        <w:r w:rsidRPr="00E57B27" w:rsidDel="00E1245E">
          <w:rPr>
            <w:rFonts w:ascii="Times New Roman" w:hAnsi="Times New Roman" w:cs="Times New Roman"/>
            <w:color w:val="222222"/>
            <w:sz w:val="24"/>
            <w:szCs w:val="24"/>
            <w:shd w:val="clear" w:color="auto" w:fill="FFFFFF"/>
          </w:rPr>
          <w:delText xml:space="preserve">, </w:delText>
        </w:r>
      </w:del>
      <w:r w:rsidRPr="00E57B27">
        <w:rPr>
          <w:rFonts w:ascii="Times New Roman" w:hAnsi="Times New Roman" w:cs="Times New Roman"/>
          <w:color w:val="222222"/>
          <w:sz w:val="24"/>
          <w:szCs w:val="24"/>
          <w:shd w:val="clear" w:color="auto" w:fill="FFFFFF"/>
        </w:rPr>
        <w:t>2017</w:t>
      </w:r>
      <w:ins w:id="184" w:author="Trevor D." w:date="2022-04-14T17:55:00Z">
        <w:r w:rsidR="00E1245E">
          <w:rPr>
            <w:rFonts w:ascii="Times New Roman" w:hAnsi="Times New Roman" w:cs="Times New Roman"/>
            <w:color w:val="222222"/>
            <w:sz w:val="24"/>
            <w:szCs w:val="24"/>
            <w:shd w:val="clear" w:color="auto" w:fill="FFFFFF"/>
          </w:rPr>
          <w:t>)</w:t>
        </w:r>
      </w:ins>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FA431B">
        <w:rPr>
          <w:rFonts w:ascii="Times New Roman" w:hAnsi="Times New Roman" w:cs="Times New Roman"/>
          <w:i/>
          <w:iCs/>
          <w:color w:val="222222"/>
          <w:sz w:val="24"/>
          <w:szCs w:val="24"/>
          <w:shd w:val="clear" w:color="auto" w:fill="FFFFFF"/>
          <w:rPrChange w:id="185" w:author="Trevor D." w:date="2022-04-14T18:03:00Z">
            <w:rPr>
              <w:rFonts w:ascii="Times New Roman" w:hAnsi="Times New Roman" w:cs="Times New Roman"/>
              <w:color w:val="222222"/>
              <w:sz w:val="24"/>
              <w:szCs w:val="24"/>
              <w:shd w:val="clear" w:color="auto" w:fill="FFFFFF"/>
            </w:rPr>
          </w:rPrChange>
        </w:rPr>
        <w:t>Ecosphere</w:t>
      </w:r>
      <w:r w:rsidRPr="00E57B27">
        <w:rPr>
          <w:rFonts w:ascii="Times New Roman" w:hAnsi="Times New Roman" w:cs="Times New Roman"/>
          <w:color w:val="222222"/>
          <w:sz w:val="24"/>
          <w:szCs w:val="24"/>
          <w:shd w:val="clear" w:color="auto" w:fill="FFFFFF"/>
        </w:rPr>
        <w:t xml:space="preserve">, 8(2), </w:t>
      </w:r>
      <w:del w:id="186" w:author="Trevor D." w:date="2022-04-14T17:40:00Z">
        <w:r w:rsidRPr="00E57B27" w:rsidDel="00E06D47">
          <w:rPr>
            <w:rFonts w:ascii="Times New Roman" w:hAnsi="Times New Roman" w:cs="Times New Roman"/>
            <w:color w:val="222222"/>
            <w:sz w:val="24"/>
            <w:szCs w:val="24"/>
            <w:shd w:val="clear" w:color="auto" w:fill="FFFFFF"/>
          </w:rPr>
          <w:delText>p.</w:delText>
        </w:r>
      </w:del>
      <w:r w:rsidRPr="00E57B27">
        <w:rPr>
          <w:rFonts w:ascii="Times New Roman" w:hAnsi="Times New Roman" w:cs="Times New Roman"/>
          <w:color w:val="222222"/>
          <w:sz w:val="24"/>
          <w:szCs w:val="24"/>
          <w:shd w:val="clear" w:color="auto" w:fill="FFFFFF"/>
        </w:rPr>
        <w:t>e01685.</w:t>
      </w:r>
    </w:p>
    <w:p w14:paraId="6F46EAB5" w14:textId="38C99FA3"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w:t>
      </w:r>
      <w:ins w:id="187"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188" w:author="Trevor D." w:date="2022-04-14T17:45:00Z">
        <w:r w:rsidRPr="003C78ED" w:rsidDel="003A01C8">
          <w:rPr>
            <w:rFonts w:ascii="Times New Roman" w:hAnsi="Times New Roman" w:cs="Times New Roman"/>
            <w:color w:val="222222"/>
            <w:sz w:val="24"/>
            <w:szCs w:val="24"/>
            <w:shd w:val="clear" w:color="auto" w:fill="FFFFFF"/>
          </w:rPr>
          <w:delText xml:space="preserve">. and </w:delText>
        </w:r>
      </w:del>
      <w:r w:rsidRPr="003C78ED">
        <w:rPr>
          <w:rFonts w:ascii="Times New Roman" w:hAnsi="Times New Roman" w:cs="Times New Roman"/>
          <w:color w:val="222222"/>
          <w:sz w:val="24"/>
          <w:szCs w:val="24"/>
          <w:shd w:val="clear" w:color="auto" w:fill="FFFFFF"/>
        </w:rPr>
        <w:t>Beattie, A.J.</w:t>
      </w:r>
      <w:ins w:id="189" w:author="Trevor D." w:date="2022-04-14T17:55:00Z">
        <w:r w:rsidR="00E1245E">
          <w:rPr>
            <w:rFonts w:ascii="Times New Roman" w:hAnsi="Times New Roman" w:cs="Times New Roman"/>
            <w:color w:val="222222"/>
            <w:sz w:val="24"/>
            <w:szCs w:val="24"/>
            <w:shd w:val="clear" w:color="auto" w:fill="FFFFFF"/>
          </w:rPr>
          <w:t xml:space="preserve"> (</w:t>
        </w:r>
      </w:ins>
      <w:del w:id="190" w:author="Trevor D." w:date="2022-04-14T17:55:00Z">
        <w:r w:rsidRPr="003C78ED" w:rsidDel="00E1245E">
          <w:rPr>
            <w:rFonts w:ascii="Times New Roman" w:hAnsi="Times New Roman" w:cs="Times New Roman"/>
            <w:color w:val="222222"/>
            <w:sz w:val="24"/>
            <w:szCs w:val="24"/>
            <w:shd w:val="clear" w:color="auto" w:fill="FFFFFF"/>
          </w:rPr>
          <w:delText xml:space="preserve">, </w:delText>
        </w:r>
      </w:del>
      <w:r w:rsidRPr="003C78ED">
        <w:rPr>
          <w:rFonts w:ascii="Times New Roman" w:hAnsi="Times New Roman" w:cs="Times New Roman"/>
          <w:color w:val="222222"/>
          <w:sz w:val="24"/>
          <w:szCs w:val="24"/>
          <w:shd w:val="clear" w:color="auto" w:fill="FFFFFF"/>
        </w:rPr>
        <w:t>1990</w:t>
      </w:r>
      <w:ins w:id="191" w:author="Trevor D." w:date="2022-04-14T17:55:00Z">
        <w:r w:rsidR="00E1245E">
          <w:rPr>
            <w:rFonts w:ascii="Times New Roman" w:hAnsi="Times New Roman" w:cs="Times New Roman"/>
            <w:color w:val="222222"/>
            <w:sz w:val="24"/>
            <w:szCs w:val="24"/>
            <w:shd w:val="clear" w:color="auto" w:fill="FFFFFF"/>
          </w:rPr>
          <w:t>)</w:t>
        </w:r>
      </w:ins>
      <w:r w:rsidRPr="003C78ED">
        <w:rPr>
          <w:rFonts w:ascii="Times New Roman" w:hAnsi="Times New Roman" w:cs="Times New Roman"/>
          <w:color w:val="222222"/>
          <w:sz w:val="24"/>
          <w:szCs w:val="24"/>
          <w:shd w:val="clear" w:color="auto" w:fill="FFFFFF"/>
        </w:rPr>
        <w:t xml:space="preserve">. Seed dispersal by ants. </w:t>
      </w:r>
      <w:r w:rsidRPr="00FA431B">
        <w:rPr>
          <w:rFonts w:ascii="Times New Roman" w:hAnsi="Times New Roman" w:cs="Times New Roman"/>
          <w:i/>
          <w:iCs/>
          <w:color w:val="222222"/>
          <w:sz w:val="24"/>
          <w:szCs w:val="24"/>
          <w:shd w:val="clear" w:color="auto" w:fill="FFFFFF"/>
          <w:rPrChange w:id="192" w:author="Trevor D." w:date="2022-04-14T18:02:00Z">
            <w:rPr>
              <w:rFonts w:ascii="Times New Roman" w:hAnsi="Times New Roman" w:cs="Times New Roman"/>
              <w:color w:val="222222"/>
              <w:sz w:val="24"/>
              <w:szCs w:val="24"/>
              <w:shd w:val="clear" w:color="auto" w:fill="FFFFFF"/>
            </w:rPr>
          </w:rPrChange>
        </w:rPr>
        <w:t>Scientific American</w:t>
      </w:r>
      <w:r w:rsidRPr="003C78ED">
        <w:rPr>
          <w:rFonts w:ascii="Times New Roman" w:hAnsi="Times New Roman" w:cs="Times New Roman"/>
          <w:color w:val="222222"/>
          <w:sz w:val="24"/>
          <w:szCs w:val="24"/>
          <w:shd w:val="clear" w:color="auto" w:fill="FFFFFF"/>
        </w:rPr>
        <w:t xml:space="preserve">, 263(2), </w:t>
      </w:r>
      <w:del w:id="193" w:author="Trevor D." w:date="2022-04-14T17:39:00Z">
        <w:r w:rsidRPr="003C78ED" w:rsidDel="00072E8E">
          <w:rPr>
            <w:rFonts w:ascii="Times New Roman" w:hAnsi="Times New Roman" w:cs="Times New Roman"/>
            <w:color w:val="222222"/>
            <w:sz w:val="24"/>
            <w:szCs w:val="24"/>
            <w:shd w:val="clear" w:color="auto" w:fill="FFFFFF"/>
          </w:rPr>
          <w:delText>pp.</w:delText>
        </w:r>
      </w:del>
      <w:r w:rsidRPr="003C78ED">
        <w:rPr>
          <w:rFonts w:ascii="Times New Roman" w:hAnsi="Times New Roman" w:cs="Times New Roman"/>
          <w:color w:val="222222"/>
          <w:sz w:val="24"/>
          <w:szCs w:val="24"/>
          <w:shd w:val="clear" w:color="auto" w:fill="FFFFFF"/>
        </w:rPr>
        <w:t>76-83B.</w:t>
      </w:r>
    </w:p>
    <w:p w14:paraId="114806F2" w14:textId="5C08F510"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lastRenderedPageBreak/>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w:t>
      </w:r>
      <w:ins w:id="194"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195" w:author="Trevor D." w:date="2022-04-14T17:45:00Z">
        <w:r w:rsidRPr="00236781" w:rsidDel="003A01C8">
          <w:rPr>
            <w:rFonts w:ascii="Times New Roman" w:hAnsi="Times New Roman" w:cs="Times New Roman"/>
            <w:color w:val="222222"/>
            <w:sz w:val="24"/>
            <w:szCs w:val="24"/>
            <w:shd w:val="clear" w:color="auto" w:fill="FFFFFF"/>
          </w:rPr>
          <w:delText xml:space="preserve">. and </w:delText>
        </w:r>
      </w:del>
      <w:r w:rsidRPr="00236781">
        <w:rPr>
          <w:rFonts w:ascii="Times New Roman" w:hAnsi="Times New Roman" w:cs="Times New Roman"/>
          <w:color w:val="222222"/>
          <w:sz w:val="24"/>
          <w:szCs w:val="24"/>
          <w:shd w:val="clear" w:color="auto" w:fill="FFFFFF"/>
        </w:rPr>
        <w:t>Herrero, M.</w:t>
      </w:r>
      <w:ins w:id="196" w:author="Trevor D." w:date="2022-04-14T17:55:00Z">
        <w:r w:rsidR="00E1245E">
          <w:rPr>
            <w:rFonts w:ascii="Times New Roman" w:hAnsi="Times New Roman" w:cs="Times New Roman"/>
            <w:color w:val="222222"/>
            <w:sz w:val="24"/>
            <w:szCs w:val="24"/>
            <w:shd w:val="clear" w:color="auto" w:fill="FFFFFF"/>
          </w:rPr>
          <w:t xml:space="preserve"> (</w:t>
        </w:r>
      </w:ins>
      <w:del w:id="197" w:author="Trevor D." w:date="2022-04-14T17:55:00Z">
        <w:r w:rsidRPr="00236781" w:rsidDel="00E1245E">
          <w:rPr>
            <w:rFonts w:ascii="Times New Roman" w:hAnsi="Times New Roman" w:cs="Times New Roman"/>
            <w:color w:val="222222"/>
            <w:sz w:val="24"/>
            <w:szCs w:val="24"/>
            <w:shd w:val="clear" w:color="auto" w:fill="FFFFFF"/>
          </w:rPr>
          <w:delText xml:space="preserve">, </w:delText>
        </w:r>
      </w:del>
      <w:r w:rsidRPr="00236781">
        <w:rPr>
          <w:rFonts w:ascii="Times New Roman" w:hAnsi="Times New Roman" w:cs="Times New Roman"/>
          <w:color w:val="222222"/>
          <w:sz w:val="24"/>
          <w:szCs w:val="24"/>
          <w:shd w:val="clear" w:color="auto" w:fill="FFFFFF"/>
        </w:rPr>
        <w:t>2009</w:t>
      </w:r>
      <w:ins w:id="198" w:author="Trevor D." w:date="2022-04-14T17:55:00Z">
        <w:r w:rsidR="00E1245E">
          <w:rPr>
            <w:rFonts w:ascii="Times New Roman" w:hAnsi="Times New Roman" w:cs="Times New Roman"/>
            <w:color w:val="222222"/>
            <w:sz w:val="24"/>
            <w:szCs w:val="24"/>
            <w:shd w:val="clear" w:color="auto" w:fill="FFFFFF"/>
          </w:rPr>
          <w:t>)</w:t>
        </w:r>
      </w:ins>
      <w:r w:rsidRPr="00236781">
        <w:rPr>
          <w:rFonts w:ascii="Times New Roman" w:hAnsi="Times New Roman" w:cs="Times New Roman"/>
          <w:color w:val="222222"/>
          <w:sz w:val="24"/>
          <w:szCs w:val="24"/>
          <w:shd w:val="clear" w:color="auto" w:fill="FFFFFF"/>
        </w:rPr>
        <w:t xml:space="preserve">. Global warming and sexual plant reproduction. </w:t>
      </w:r>
      <w:r w:rsidRPr="00FA431B">
        <w:rPr>
          <w:rFonts w:ascii="Times New Roman" w:hAnsi="Times New Roman" w:cs="Times New Roman"/>
          <w:i/>
          <w:iCs/>
          <w:color w:val="222222"/>
          <w:sz w:val="24"/>
          <w:szCs w:val="24"/>
          <w:shd w:val="clear" w:color="auto" w:fill="FFFFFF"/>
          <w:rPrChange w:id="199" w:author="Trevor D." w:date="2022-04-14T18:03:00Z">
            <w:rPr>
              <w:rFonts w:ascii="Times New Roman" w:hAnsi="Times New Roman" w:cs="Times New Roman"/>
              <w:color w:val="222222"/>
              <w:sz w:val="24"/>
              <w:szCs w:val="24"/>
              <w:shd w:val="clear" w:color="auto" w:fill="FFFFFF"/>
            </w:rPr>
          </w:rPrChange>
        </w:rPr>
        <w:t>Trends in plant science</w:t>
      </w:r>
      <w:r w:rsidRPr="00236781">
        <w:rPr>
          <w:rFonts w:ascii="Times New Roman" w:hAnsi="Times New Roman" w:cs="Times New Roman"/>
          <w:color w:val="222222"/>
          <w:sz w:val="24"/>
          <w:szCs w:val="24"/>
          <w:shd w:val="clear" w:color="auto" w:fill="FFFFFF"/>
        </w:rPr>
        <w:t xml:space="preserve">, 14(1), </w:t>
      </w:r>
      <w:del w:id="200" w:author="Trevor D." w:date="2022-04-14T17:39:00Z">
        <w:r w:rsidRPr="00236781" w:rsidDel="00072E8E">
          <w:rPr>
            <w:rFonts w:ascii="Times New Roman" w:hAnsi="Times New Roman" w:cs="Times New Roman"/>
            <w:color w:val="222222"/>
            <w:sz w:val="24"/>
            <w:szCs w:val="24"/>
            <w:shd w:val="clear" w:color="auto" w:fill="FFFFFF"/>
          </w:rPr>
          <w:delText>pp.</w:delText>
        </w:r>
      </w:del>
      <w:r w:rsidRPr="00236781">
        <w:rPr>
          <w:rFonts w:ascii="Times New Roman" w:hAnsi="Times New Roman" w:cs="Times New Roman"/>
          <w:color w:val="222222"/>
          <w:sz w:val="24"/>
          <w:szCs w:val="24"/>
          <w:shd w:val="clear" w:color="auto" w:fill="FFFFFF"/>
        </w:rPr>
        <w:t>30-36.</w:t>
      </w:r>
    </w:p>
    <w:p w14:paraId="16CDC364" w14:textId="2E09FA5A"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w:t>
      </w:r>
      <w:ins w:id="201"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202" w:author="Trevor D." w:date="2022-04-14T17:45:00Z">
        <w:r w:rsidRPr="00C05AC4" w:rsidDel="003A01C8">
          <w:rPr>
            <w:rFonts w:ascii="Times New Roman" w:hAnsi="Times New Roman" w:cs="Times New Roman"/>
            <w:color w:val="222222"/>
            <w:sz w:val="24"/>
            <w:szCs w:val="24"/>
            <w:shd w:val="clear" w:color="auto" w:fill="FFFFFF"/>
          </w:rPr>
          <w:delText xml:space="preserve">. and </w:delText>
        </w:r>
      </w:del>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w:t>
      </w:r>
      <w:ins w:id="203" w:author="Trevor D." w:date="2022-04-14T17:55:00Z">
        <w:r w:rsidR="00E1245E">
          <w:rPr>
            <w:rFonts w:ascii="Times New Roman" w:hAnsi="Times New Roman" w:cs="Times New Roman"/>
            <w:color w:val="222222"/>
            <w:sz w:val="24"/>
            <w:szCs w:val="24"/>
            <w:shd w:val="clear" w:color="auto" w:fill="FFFFFF"/>
          </w:rPr>
          <w:t xml:space="preserve"> (</w:t>
        </w:r>
      </w:ins>
      <w:del w:id="204" w:author="Trevor D." w:date="2022-04-14T17:55:00Z">
        <w:r w:rsidRPr="00C05AC4" w:rsidDel="00E1245E">
          <w:rPr>
            <w:rFonts w:ascii="Times New Roman" w:hAnsi="Times New Roman" w:cs="Times New Roman"/>
            <w:color w:val="222222"/>
            <w:sz w:val="24"/>
            <w:szCs w:val="24"/>
            <w:shd w:val="clear" w:color="auto" w:fill="FFFFFF"/>
          </w:rPr>
          <w:delText xml:space="preserve">, </w:delText>
        </w:r>
      </w:del>
      <w:r w:rsidRPr="00C05AC4">
        <w:rPr>
          <w:rFonts w:ascii="Times New Roman" w:hAnsi="Times New Roman" w:cs="Times New Roman"/>
          <w:color w:val="222222"/>
          <w:sz w:val="24"/>
          <w:szCs w:val="24"/>
          <w:shd w:val="clear" w:color="auto" w:fill="FFFFFF"/>
        </w:rPr>
        <w:t>1981</w:t>
      </w:r>
      <w:ins w:id="205" w:author="Trevor D." w:date="2022-04-14T17:55:00Z">
        <w:r w:rsidR="00E1245E">
          <w:rPr>
            <w:rFonts w:ascii="Times New Roman" w:hAnsi="Times New Roman" w:cs="Times New Roman"/>
            <w:color w:val="222222"/>
            <w:sz w:val="24"/>
            <w:szCs w:val="24"/>
            <w:shd w:val="clear" w:color="auto" w:fill="FFFFFF"/>
          </w:rPr>
          <w:t>)</w:t>
        </w:r>
      </w:ins>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FA431B">
        <w:rPr>
          <w:rFonts w:ascii="Times New Roman" w:hAnsi="Times New Roman" w:cs="Times New Roman"/>
          <w:i/>
          <w:iCs/>
          <w:color w:val="222222"/>
          <w:sz w:val="24"/>
          <w:szCs w:val="24"/>
          <w:shd w:val="clear" w:color="auto" w:fill="FFFFFF"/>
          <w:rPrChange w:id="206" w:author="Trevor D." w:date="2022-04-14T18:03:00Z">
            <w:rPr>
              <w:rFonts w:ascii="Times New Roman" w:hAnsi="Times New Roman" w:cs="Times New Roman"/>
              <w:color w:val="222222"/>
              <w:sz w:val="24"/>
              <w:szCs w:val="24"/>
              <w:shd w:val="clear" w:color="auto" w:fill="FFFFFF"/>
            </w:rPr>
          </w:rPrChange>
        </w:rPr>
        <w:t>Ecological monographs</w:t>
      </w:r>
      <w:r w:rsidRPr="00C05AC4">
        <w:rPr>
          <w:rFonts w:ascii="Times New Roman" w:hAnsi="Times New Roman" w:cs="Times New Roman"/>
          <w:color w:val="222222"/>
          <w:sz w:val="24"/>
          <w:szCs w:val="24"/>
          <w:shd w:val="clear" w:color="auto" w:fill="FFFFFF"/>
        </w:rPr>
        <w:t xml:space="preserve">, 51(2), </w:t>
      </w:r>
      <w:del w:id="207" w:author="Trevor D." w:date="2022-04-14T17:39:00Z">
        <w:r w:rsidRPr="00C05AC4" w:rsidDel="00072E8E">
          <w:rPr>
            <w:rFonts w:ascii="Times New Roman" w:hAnsi="Times New Roman" w:cs="Times New Roman"/>
            <w:color w:val="222222"/>
            <w:sz w:val="24"/>
            <w:szCs w:val="24"/>
            <w:shd w:val="clear" w:color="auto" w:fill="FFFFFF"/>
          </w:rPr>
          <w:delText>pp.</w:delText>
        </w:r>
      </w:del>
      <w:r w:rsidRPr="00C05AC4">
        <w:rPr>
          <w:rFonts w:ascii="Times New Roman" w:hAnsi="Times New Roman" w:cs="Times New Roman"/>
          <w:color w:val="222222"/>
          <w:sz w:val="24"/>
          <w:szCs w:val="24"/>
          <w:shd w:val="clear" w:color="auto" w:fill="FFFFFF"/>
        </w:rPr>
        <w:t>203-218.</w:t>
      </w:r>
    </w:p>
    <w:p w14:paraId="3BA22593" w14:textId="6D52ED18"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ins w:id="208"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209" w:author="Trevor D." w:date="2022-04-14T17:45:00Z">
        <w:r w:rsidRPr="001536F2" w:rsidDel="003A01C8">
          <w:rPr>
            <w:rFonts w:ascii="Times New Roman" w:hAnsi="Times New Roman" w:cs="Times New Roman"/>
            <w:color w:val="222222"/>
            <w:sz w:val="24"/>
            <w:szCs w:val="24"/>
            <w:shd w:val="clear" w:color="auto" w:fill="FFFFFF"/>
          </w:rPr>
          <w:delText xml:space="preserve">. and </w:delText>
        </w:r>
      </w:del>
      <w:r w:rsidRPr="001536F2">
        <w:rPr>
          <w:rFonts w:ascii="Times New Roman" w:hAnsi="Times New Roman" w:cs="Times New Roman"/>
          <w:color w:val="222222"/>
          <w:sz w:val="24"/>
          <w:szCs w:val="24"/>
          <w:shd w:val="clear" w:color="auto" w:fill="FFFFFF"/>
        </w:rPr>
        <w:t>Jansen, P.A.</w:t>
      </w:r>
      <w:ins w:id="210" w:author="Trevor D." w:date="2022-04-14T17:55:00Z">
        <w:r w:rsidR="00E1245E">
          <w:rPr>
            <w:rFonts w:ascii="Times New Roman" w:hAnsi="Times New Roman" w:cs="Times New Roman"/>
            <w:color w:val="222222"/>
            <w:sz w:val="24"/>
            <w:szCs w:val="24"/>
            <w:shd w:val="clear" w:color="auto" w:fill="FFFFFF"/>
          </w:rPr>
          <w:t xml:space="preserve"> (</w:t>
        </w:r>
      </w:ins>
      <w:del w:id="211" w:author="Trevor D." w:date="2022-04-14T17:55:00Z">
        <w:r w:rsidRPr="001536F2" w:rsidDel="00E1245E">
          <w:rPr>
            <w:rFonts w:ascii="Times New Roman" w:hAnsi="Times New Roman" w:cs="Times New Roman"/>
            <w:color w:val="222222"/>
            <w:sz w:val="24"/>
            <w:szCs w:val="24"/>
            <w:shd w:val="clear" w:color="auto" w:fill="FFFFFF"/>
          </w:rPr>
          <w:delText xml:space="preserve">, </w:delText>
        </w:r>
      </w:del>
      <w:r w:rsidRPr="001536F2">
        <w:rPr>
          <w:rFonts w:ascii="Times New Roman" w:hAnsi="Times New Roman" w:cs="Times New Roman"/>
          <w:color w:val="222222"/>
          <w:sz w:val="24"/>
          <w:szCs w:val="24"/>
          <w:shd w:val="clear" w:color="auto" w:fill="FFFFFF"/>
        </w:rPr>
        <w:t>2012</w:t>
      </w:r>
      <w:ins w:id="212" w:author="Trevor D." w:date="2022-04-14T17:56:00Z">
        <w:r w:rsidR="00E1245E">
          <w:rPr>
            <w:rFonts w:ascii="Times New Roman" w:hAnsi="Times New Roman" w:cs="Times New Roman"/>
            <w:color w:val="222222"/>
            <w:sz w:val="24"/>
            <w:szCs w:val="24"/>
            <w:shd w:val="clear" w:color="auto" w:fill="FFFFFF"/>
          </w:rPr>
          <w:t>)</w:t>
        </w:r>
      </w:ins>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FA431B">
        <w:rPr>
          <w:rFonts w:ascii="Times New Roman" w:hAnsi="Times New Roman" w:cs="Times New Roman"/>
          <w:i/>
          <w:iCs/>
          <w:color w:val="222222"/>
          <w:sz w:val="24"/>
          <w:szCs w:val="24"/>
          <w:shd w:val="clear" w:color="auto" w:fill="FFFFFF"/>
          <w:rPrChange w:id="213" w:author="Trevor D." w:date="2022-04-14T18:03:00Z">
            <w:rPr>
              <w:rFonts w:ascii="Times New Roman" w:hAnsi="Times New Roman" w:cs="Times New Roman"/>
              <w:color w:val="222222"/>
              <w:sz w:val="24"/>
              <w:szCs w:val="24"/>
              <w:shd w:val="clear" w:color="auto" w:fill="FFFFFF"/>
            </w:rPr>
          </w:rPrChange>
        </w:rPr>
        <w:t>Plant Ecology</w:t>
      </w:r>
      <w:r w:rsidRPr="001536F2">
        <w:rPr>
          <w:rFonts w:ascii="Times New Roman" w:hAnsi="Times New Roman" w:cs="Times New Roman"/>
          <w:color w:val="222222"/>
          <w:sz w:val="24"/>
          <w:szCs w:val="24"/>
          <w:shd w:val="clear" w:color="auto" w:fill="FFFFFF"/>
        </w:rPr>
        <w:t xml:space="preserve">, 213(6), </w:t>
      </w:r>
      <w:del w:id="214" w:author="Trevor D." w:date="2022-04-14T17:39:00Z">
        <w:r w:rsidRPr="001536F2" w:rsidDel="00072E8E">
          <w:rPr>
            <w:rFonts w:ascii="Times New Roman" w:hAnsi="Times New Roman" w:cs="Times New Roman"/>
            <w:color w:val="222222"/>
            <w:sz w:val="24"/>
            <w:szCs w:val="24"/>
            <w:shd w:val="clear" w:color="auto" w:fill="FFFFFF"/>
          </w:rPr>
          <w:delText>pp.</w:delText>
        </w:r>
      </w:del>
      <w:r w:rsidRPr="001536F2">
        <w:rPr>
          <w:rFonts w:ascii="Times New Roman" w:hAnsi="Times New Roman" w:cs="Times New Roman"/>
          <w:color w:val="222222"/>
          <w:sz w:val="24"/>
          <w:szCs w:val="24"/>
          <w:shd w:val="clear" w:color="auto" w:fill="FFFFFF"/>
        </w:rPr>
        <w:t>933-943.</w:t>
      </w:r>
    </w:p>
    <w:p w14:paraId="4F05A5F4" w14:textId="6D0C46A0"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Change w:id="215" w:author="Trevor D." w:date="2022-04-14T18:11:00Z">
            <w:rPr>
              <w:rFonts w:ascii="Times New Roman" w:hAnsi="Times New Roman" w:cs="Times New Roman"/>
              <w:color w:val="222222"/>
              <w:sz w:val="24"/>
              <w:szCs w:val="24"/>
              <w:shd w:val="clear" w:color="auto" w:fill="FFFFFF"/>
            </w:rPr>
          </w:rPrChange>
        </w:rPr>
        <w:t>Hodkinson, D.J</w:t>
      </w:r>
      <w:ins w:id="216" w:author="Trevor D." w:date="2022-04-14T17:45:00Z">
        <w:r w:rsidR="003A01C8" w:rsidRPr="001B533C">
          <w:rPr>
            <w:rFonts w:ascii="Times New Roman" w:hAnsi="Times New Roman" w:cs="Times New Roman"/>
            <w:sz w:val="24"/>
            <w:szCs w:val="24"/>
            <w:rPrChange w:id="217" w:author="Trevor D." w:date="2022-04-14T18:11:00Z">
              <w:rPr>
                <w:rFonts w:ascii="Times New Roman" w:hAnsi="Times New Roman" w:cs="Times New Roman"/>
                <w:sz w:val="24"/>
                <w:szCs w:val="24"/>
              </w:rPr>
            </w:rPrChange>
          </w:rPr>
          <w:t>. &amp;</w:t>
        </w:r>
        <w:r w:rsidR="003A01C8" w:rsidRPr="001B533C">
          <w:rPr>
            <w:rFonts w:ascii="Times New Roman" w:hAnsi="Times New Roman" w:cs="Times New Roman"/>
            <w:sz w:val="24"/>
            <w:szCs w:val="24"/>
            <w:rPrChange w:id="218" w:author="Trevor D." w:date="2022-04-14T18:11:00Z">
              <w:rPr>
                <w:rFonts w:ascii="Times New Roman" w:hAnsi="Times New Roman" w:cs="Times New Roman"/>
                <w:sz w:val="24"/>
                <w:szCs w:val="24"/>
              </w:rPr>
            </w:rPrChange>
          </w:rPr>
          <w:t xml:space="preserve"> </w:t>
        </w:r>
      </w:ins>
      <w:del w:id="219" w:author="Trevor D." w:date="2022-04-14T17:45:00Z">
        <w:r w:rsidRPr="001B533C" w:rsidDel="003A01C8">
          <w:rPr>
            <w:rFonts w:ascii="Times New Roman" w:hAnsi="Times New Roman" w:cs="Times New Roman"/>
            <w:color w:val="222222"/>
            <w:sz w:val="24"/>
            <w:szCs w:val="24"/>
            <w:shd w:val="clear" w:color="auto" w:fill="FFFFFF"/>
            <w:rPrChange w:id="220" w:author="Trevor D." w:date="2022-04-14T18:11:00Z">
              <w:rPr>
                <w:rFonts w:ascii="Times New Roman" w:hAnsi="Times New Roman" w:cs="Times New Roman"/>
                <w:color w:val="222222"/>
                <w:sz w:val="24"/>
                <w:szCs w:val="24"/>
                <w:shd w:val="clear" w:color="auto" w:fill="FFFFFF"/>
              </w:rPr>
            </w:rPrChange>
          </w:rPr>
          <w:delText xml:space="preserve">. and </w:delText>
        </w:r>
      </w:del>
      <w:r w:rsidRPr="001B533C">
        <w:rPr>
          <w:rFonts w:ascii="Times New Roman" w:hAnsi="Times New Roman" w:cs="Times New Roman"/>
          <w:color w:val="222222"/>
          <w:sz w:val="24"/>
          <w:szCs w:val="24"/>
          <w:shd w:val="clear" w:color="auto" w:fill="FFFFFF"/>
          <w:rPrChange w:id="221" w:author="Trevor D." w:date="2022-04-14T18:11:00Z">
            <w:rPr>
              <w:rFonts w:ascii="Times New Roman" w:hAnsi="Times New Roman" w:cs="Times New Roman"/>
              <w:color w:val="222222"/>
              <w:sz w:val="24"/>
              <w:szCs w:val="24"/>
              <w:shd w:val="clear" w:color="auto" w:fill="FFFFFF"/>
            </w:rPr>
          </w:rPrChange>
        </w:rPr>
        <w:t>Thompson, K.</w:t>
      </w:r>
      <w:ins w:id="222" w:author="Trevor D." w:date="2022-04-14T17:56:00Z">
        <w:r w:rsidR="00E1245E" w:rsidRPr="001B533C">
          <w:rPr>
            <w:rFonts w:ascii="Times New Roman" w:hAnsi="Times New Roman" w:cs="Times New Roman"/>
            <w:color w:val="222222"/>
            <w:sz w:val="24"/>
            <w:szCs w:val="24"/>
            <w:shd w:val="clear" w:color="auto" w:fill="FFFFFF"/>
            <w:rPrChange w:id="223" w:author="Trevor D." w:date="2022-04-14T18:11:00Z">
              <w:rPr>
                <w:rFonts w:ascii="Times New Roman" w:hAnsi="Times New Roman" w:cs="Times New Roman"/>
                <w:color w:val="222222"/>
                <w:sz w:val="24"/>
                <w:szCs w:val="24"/>
                <w:shd w:val="clear" w:color="auto" w:fill="FFFFFF"/>
              </w:rPr>
            </w:rPrChange>
          </w:rPr>
          <w:t xml:space="preserve"> (</w:t>
        </w:r>
      </w:ins>
      <w:del w:id="224" w:author="Trevor D." w:date="2022-04-14T17:56:00Z">
        <w:r w:rsidRPr="001B533C" w:rsidDel="00E1245E">
          <w:rPr>
            <w:rFonts w:ascii="Times New Roman" w:hAnsi="Times New Roman" w:cs="Times New Roman"/>
            <w:color w:val="222222"/>
            <w:sz w:val="24"/>
            <w:szCs w:val="24"/>
            <w:shd w:val="clear" w:color="auto" w:fill="FFFFFF"/>
            <w:rPrChange w:id="225" w:author="Trevor D." w:date="2022-04-14T18:11:00Z">
              <w:rPr>
                <w:rFonts w:ascii="Times New Roman" w:hAnsi="Times New Roman" w:cs="Times New Roman"/>
                <w:color w:val="222222"/>
                <w:sz w:val="24"/>
                <w:szCs w:val="24"/>
                <w:shd w:val="clear" w:color="auto" w:fill="FFFFFF"/>
              </w:rPr>
            </w:rPrChange>
          </w:rPr>
          <w:delText xml:space="preserve">, </w:delText>
        </w:r>
      </w:del>
      <w:r w:rsidRPr="001B533C">
        <w:rPr>
          <w:rFonts w:ascii="Times New Roman" w:hAnsi="Times New Roman" w:cs="Times New Roman"/>
          <w:color w:val="222222"/>
          <w:sz w:val="24"/>
          <w:szCs w:val="24"/>
          <w:shd w:val="clear" w:color="auto" w:fill="FFFFFF"/>
          <w:rPrChange w:id="226" w:author="Trevor D." w:date="2022-04-14T18:11:00Z">
            <w:rPr>
              <w:rFonts w:ascii="Times New Roman" w:hAnsi="Times New Roman" w:cs="Times New Roman"/>
              <w:color w:val="222222"/>
              <w:sz w:val="24"/>
              <w:szCs w:val="24"/>
              <w:shd w:val="clear" w:color="auto" w:fill="FFFFFF"/>
            </w:rPr>
          </w:rPrChange>
        </w:rPr>
        <w:t>1997</w:t>
      </w:r>
      <w:ins w:id="227" w:author="Trevor D." w:date="2022-04-14T17:56:00Z">
        <w:r w:rsidR="00E1245E" w:rsidRPr="001B533C">
          <w:rPr>
            <w:rFonts w:ascii="Times New Roman" w:hAnsi="Times New Roman" w:cs="Times New Roman"/>
            <w:color w:val="222222"/>
            <w:sz w:val="24"/>
            <w:szCs w:val="24"/>
            <w:shd w:val="clear" w:color="auto" w:fill="FFFFFF"/>
            <w:rPrChange w:id="228" w:author="Trevor D." w:date="2022-04-14T18:11:00Z">
              <w:rPr>
                <w:rFonts w:ascii="Times New Roman" w:hAnsi="Times New Roman" w:cs="Times New Roman"/>
                <w:color w:val="222222"/>
                <w:sz w:val="24"/>
                <w:szCs w:val="24"/>
                <w:shd w:val="clear" w:color="auto" w:fill="FFFFFF"/>
              </w:rPr>
            </w:rPrChange>
          </w:rPr>
          <w:t>)</w:t>
        </w:r>
      </w:ins>
      <w:r w:rsidRPr="001B533C">
        <w:rPr>
          <w:rFonts w:ascii="Times New Roman" w:hAnsi="Times New Roman" w:cs="Times New Roman"/>
          <w:color w:val="222222"/>
          <w:sz w:val="24"/>
          <w:szCs w:val="24"/>
          <w:shd w:val="clear" w:color="auto" w:fill="FFFFFF"/>
          <w:rPrChange w:id="229" w:author="Trevor D." w:date="2022-04-14T18:11:00Z">
            <w:rPr>
              <w:rFonts w:ascii="Times New Roman" w:hAnsi="Times New Roman" w:cs="Times New Roman"/>
              <w:color w:val="222222"/>
              <w:sz w:val="24"/>
              <w:szCs w:val="24"/>
              <w:shd w:val="clear" w:color="auto" w:fill="FFFFFF"/>
            </w:rPr>
          </w:rPrChange>
        </w:rPr>
        <w:t xml:space="preserve">. Plant dispersal: the role of man. </w:t>
      </w:r>
      <w:r w:rsidRPr="001B533C">
        <w:rPr>
          <w:rFonts w:ascii="Times New Roman" w:hAnsi="Times New Roman" w:cs="Times New Roman"/>
          <w:i/>
          <w:iCs/>
          <w:color w:val="222222"/>
          <w:sz w:val="24"/>
          <w:szCs w:val="24"/>
          <w:shd w:val="clear" w:color="auto" w:fill="FFFFFF"/>
          <w:rPrChange w:id="230" w:author="Trevor D." w:date="2022-04-14T18:11:00Z">
            <w:rPr>
              <w:rFonts w:ascii="Times New Roman" w:hAnsi="Times New Roman" w:cs="Times New Roman"/>
              <w:color w:val="222222"/>
              <w:sz w:val="24"/>
              <w:szCs w:val="24"/>
              <w:shd w:val="clear" w:color="auto" w:fill="FFFFFF"/>
            </w:rPr>
          </w:rPrChange>
        </w:rPr>
        <w:t>Journal of Applied Ecology</w:t>
      </w:r>
      <w:r w:rsidRPr="001B533C">
        <w:rPr>
          <w:rFonts w:ascii="Times New Roman" w:hAnsi="Times New Roman" w:cs="Times New Roman"/>
          <w:color w:val="222222"/>
          <w:sz w:val="24"/>
          <w:szCs w:val="24"/>
          <w:shd w:val="clear" w:color="auto" w:fill="FFFFFF"/>
          <w:rPrChange w:id="231" w:author="Trevor D." w:date="2022-04-14T18:11:00Z">
            <w:rPr>
              <w:rFonts w:ascii="Times New Roman" w:hAnsi="Times New Roman" w:cs="Times New Roman"/>
              <w:color w:val="222222"/>
              <w:sz w:val="24"/>
              <w:szCs w:val="24"/>
              <w:shd w:val="clear" w:color="auto" w:fill="FFFFFF"/>
            </w:rPr>
          </w:rPrChange>
        </w:rPr>
        <w:t>,</w:t>
      </w:r>
      <w:ins w:id="232" w:author="Trevor D." w:date="2022-04-14T18:11:00Z">
        <w:r w:rsidR="001B533C" w:rsidRPr="001B533C">
          <w:rPr>
            <w:rFonts w:ascii="Times New Roman" w:hAnsi="Times New Roman" w:cs="Times New Roman"/>
            <w:color w:val="222222"/>
            <w:sz w:val="24"/>
            <w:szCs w:val="24"/>
            <w:shd w:val="clear" w:color="auto" w:fill="FFFFFF"/>
            <w:rPrChange w:id="233" w:author="Trevor D." w:date="2022-04-14T18:11:00Z">
              <w:rPr>
                <w:rFonts w:ascii="Times New Roman" w:hAnsi="Times New Roman" w:cs="Times New Roman"/>
                <w:color w:val="222222"/>
                <w:sz w:val="24"/>
                <w:szCs w:val="24"/>
                <w:highlight w:val="yellow"/>
                <w:shd w:val="clear" w:color="auto" w:fill="FFFFFF"/>
              </w:rPr>
            </w:rPrChange>
          </w:rPr>
          <w:t xml:space="preserve"> 34(6),</w:t>
        </w:r>
      </w:ins>
      <w:r w:rsidRPr="001B533C">
        <w:rPr>
          <w:rFonts w:ascii="Times New Roman" w:hAnsi="Times New Roman" w:cs="Times New Roman"/>
          <w:color w:val="222222"/>
          <w:sz w:val="24"/>
          <w:szCs w:val="24"/>
          <w:shd w:val="clear" w:color="auto" w:fill="FFFFFF"/>
          <w:rPrChange w:id="234" w:author="Trevor D." w:date="2022-04-14T18:11:00Z">
            <w:rPr>
              <w:rFonts w:ascii="Times New Roman" w:hAnsi="Times New Roman" w:cs="Times New Roman"/>
              <w:color w:val="222222"/>
              <w:sz w:val="24"/>
              <w:szCs w:val="24"/>
              <w:shd w:val="clear" w:color="auto" w:fill="FFFFFF"/>
            </w:rPr>
          </w:rPrChange>
        </w:rPr>
        <w:t xml:space="preserve"> </w:t>
      </w:r>
      <w:del w:id="235" w:author="Trevor D." w:date="2022-04-14T17:39:00Z">
        <w:r w:rsidRPr="001B533C" w:rsidDel="00072E8E">
          <w:rPr>
            <w:rFonts w:ascii="Times New Roman" w:hAnsi="Times New Roman" w:cs="Times New Roman"/>
            <w:color w:val="222222"/>
            <w:sz w:val="24"/>
            <w:szCs w:val="24"/>
            <w:shd w:val="clear" w:color="auto" w:fill="FFFFFF"/>
            <w:rPrChange w:id="236" w:author="Trevor D." w:date="2022-04-14T18:11:00Z">
              <w:rPr>
                <w:rFonts w:ascii="Times New Roman" w:hAnsi="Times New Roman" w:cs="Times New Roman"/>
                <w:color w:val="222222"/>
                <w:sz w:val="24"/>
                <w:szCs w:val="24"/>
                <w:shd w:val="clear" w:color="auto" w:fill="FFFFFF"/>
              </w:rPr>
            </w:rPrChange>
          </w:rPr>
          <w:delText>pp.</w:delText>
        </w:r>
      </w:del>
      <w:r w:rsidRPr="001B533C">
        <w:rPr>
          <w:rFonts w:ascii="Times New Roman" w:hAnsi="Times New Roman" w:cs="Times New Roman"/>
          <w:color w:val="222222"/>
          <w:sz w:val="24"/>
          <w:szCs w:val="24"/>
          <w:shd w:val="clear" w:color="auto" w:fill="FFFFFF"/>
          <w:rPrChange w:id="237" w:author="Trevor D." w:date="2022-04-14T18:11:00Z">
            <w:rPr>
              <w:rFonts w:ascii="Times New Roman" w:hAnsi="Times New Roman" w:cs="Times New Roman"/>
              <w:color w:val="222222"/>
              <w:sz w:val="24"/>
              <w:szCs w:val="24"/>
              <w:shd w:val="clear" w:color="auto" w:fill="FFFFFF"/>
            </w:rPr>
          </w:rPrChange>
        </w:rPr>
        <w:t>1484-1496.</w:t>
      </w:r>
    </w:p>
    <w:p w14:paraId="790C4DB5" w14:textId="48EDB0F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Change w:id="238" w:author="Trevor D." w:date="2022-04-14T18:11:00Z">
            <w:rPr>
              <w:rFonts w:ascii="Times New Roman" w:hAnsi="Times New Roman" w:cs="Times New Roman"/>
              <w:color w:val="222222"/>
              <w:sz w:val="24"/>
              <w:szCs w:val="24"/>
              <w:shd w:val="clear" w:color="auto" w:fill="FFFFFF"/>
            </w:rPr>
          </w:rPrChange>
        </w:rPr>
        <w:t>Hulme, P.E.</w:t>
      </w:r>
      <w:ins w:id="239" w:author="Trevor D." w:date="2022-04-14T17:56:00Z">
        <w:r w:rsidR="00E1245E" w:rsidRPr="001B533C">
          <w:rPr>
            <w:rFonts w:ascii="Times New Roman" w:hAnsi="Times New Roman" w:cs="Times New Roman"/>
            <w:color w:val="222222"/>
            <w:sz w:val="24"/>
            <w:szCs w:val="24"/>
            <w:shd w:val="clear" w:color="auto" w:fill="FFFFFF"/>
            <w:rPrChange w:id="240" w:author="Trevor D." w:date="2022-04-14T18:11:00Z">
              <w:rPr>
                <w:rFonts w:ascii="Times New Roman" w:hAnsi="Times New Roman" w:cs="Times New Roman"/>
                <w:color w:val="222222"/>
                <w:sz w:val="24"/>
                <w:szCs w:val="24"/>
                <w:shd w:val="clear" w:color="auto" w:fill="FFFFFF"/>
              </w:rPr>
            </w:rPrChange>
          </w:rPr>
          <w:t xml:space="preserve"> (</w:t>
        </w:r>
      </w:ins>
      <w:del w:id="241" w:author="Trevor D." w:date="2022-04-14T17:56:00Z">
        <w:r w:rsidRPr="001B533C" w:rsidDel="00E1245E">
          <w:rPr>
            <w:rFonts w:ascii="Times New Roman" w:hAnsi="Times New Roman" w:cs="Times New Roman"/>
            <w:color w:val="222222"/>
            <w:sz w:val="24"/>
            <w:szCs w:val="24"/>
            <w:shd w:val="clear" w:color="auto" w:fill="FFFFFF"/>
            <w:rPrChange w:id="242" w:author="Trevor D." w:date="2022-04-14T18:11:00Z">
              <w:rPr>
                <w:rFonts w:ascii="Times New Roman" w:hAnsi="Times New Roman" w:cs="Times New Roman"/>
                <w:color w:val="222222"/>
                <w:sz w:val="24"/>
                <w:szCs w:val="24"/>
                <w:shd w:val="clear" w:color="auto" w:fill="FFFFFF"/>
              </w:rPr>
            </w:rPrChange>
          </w:rPr>
          <w:delText xml:space="preserve">, </w:delText>
        </w:r>
      </w:del>
      <w:r w:rsidRPr="001B533C">
        <w:rPr>
          <w:rFonts w:ascii="Times New Roman" w:hAnsi="Times New Roman" w:cs="Times New Roman"/>
          <w:color w:val="222222"/>
          <w:sz w:val="24"/>
          <w:szCs w:val="24"/>
          <w:shd w:val="clear" w:color="auto" w:fill="FFFFFF"/>
          <w:rPrChange w:id="243" w:author="Trevor D." w:date="2022-04-14T18:11:00Z">
            <w:rPr>
              <w:rFonts w:ascii="Times New Roman" w:hAnsi="Times New Roman" w:cs="Times New Roman"/>
              <w:color w:val="222222"/>
              <w:sz w:val="24"/>
              <w:szCs w:val="24"/>
              <w:shd w:val="clear" w:color="auto" w:fill="FFFFFF"/>
            </w:rPr>
          </w:rPrChange>
        </w:rPr>
        <w:t>1998</w:t>
      </w:r>
      <w:ins w:id="244" w:author="Trevor D." w:date="2022-04-14T17:56:00Z">
        <w:r w:rsidR="00E1245E" w:rsidRPr="001B533C">
          <w:rPr>
            <w:rFonts w:ascii="Times New Roman" w:hAnsi="Times New Roman" w:cs="Times New Roman"/>
            <w:color w:val="222222"/>
            <w:sz w:val="24"/>
            <w:szCs w:val="24"/>
            <w:shd w:val="clear" w:color="auto" w:fill="FFFFFF"/>
            <w:rPrChange w:id="245" w:author="Trevor D." w:date="2022-04-14T18:11:00Z">
              <w:rPr>
                <w:rFonts w:ascii="Times New Roman" w:hAnsi="Times New Roman" w:cs="Times New Roman"/>
                <w:color w:val="222222"/>
                <w:sz w:val="24"/>
                <w:szCs w:val="24"/>
                <w:shd w:val="clear" w:color="auto" w:fill="FFFFFF"/>
              </w:rPr>
            </w:rPrChange>
          </w:rPr>
          <w:t>)</w:t>
        </w:r>
      </w:ins>
      <w:r w:rsidRPr="001B533C">
        <w:rPr>
          <w:rFonts w:ascii="Times New Roman" w:hAnsi="Times New Roman" w:cs="Times New Roman"/>
          <w:color w:val="222222"/>
          <w:sz w:val="24"/>
          <w:szCs w:val="24"/>
          <w:shd w:val="clear" w:color="auto" w:fill="FFFFFF"/>
          <w:rPrChange w:id="246" w:author="Trevor D." w:date="2022-04-14T18:11:00Z">
            <w:rPr>
              <w:rFonts w:ascii="Times New Roman" w:hAnsi="Times New Roman" w:cs="Times New Roman"/>
              <w:color w:val="222222"/>
              <w:sz w:val="24"/>
              <w:szCs w:val="24"/>
              <w:shd w:val="clear" w:color="auto" w:fill="FFFFFF"/>
            </w:rPr>
          </w:rPrChange>
        </w:rPr>
        <w:t xml:space="preserve">. Post-dispersal seed predation: consequences for plant demography and evolution. </w:t>
      </w:r>
      <w:r w:rsidRPr="001B533C">
        <w:rPr>
          <w:rFonts w:ascii="Times New Roman" w:hAnsi="Times New Roman" w:cs="Times New Roman"/>
          <w:i/>
          <w:iCs/>
          <w:color w:val="222222"/>
          <w:sz w:val="24"/>
          <w:szCs w:val="24"/>
          <w:shd w:val="clear" w:color="auto" w:fill="FFFFFF"/>
          <w:rPrChange w:id="247" w:author="Trevor D." w:date="2022-04-14T18:11:00Z">
            <w:rPr>
              <w:rFonts w:ascii="Times New Roman" w:hAnsi="Times New Roman" w:cs="Times New Roman"/>
              <w:color w:val="222222"/>
              <w:sz w:val="24"/>
              <w:szCs w:val="24"/>
              <w:shd w:val="clear" w:color="auto" w:fill="FFFFFF"/>
            </w:rPr>
          </w:rPrChange>
        </w:rPr>
        <w:t>Perspectives in Plant Ecology, Evolution and Systematics</w:t>
      </w:r>
      <w:r w:rsidRPr="001B533C">
        <w:rPr>
          <w:rFonts w:ascii="Times New Roman" w:hAnsi="Times New Roman" w:cs="Times New Roman"/>
          <w:color w:val="222222"/>
          <w:sz w:val="24"/>
          <w:szCs w:val="24"/>
          <w:shd w:val="clear" w:color="auto" w:fill="FFFFFF"/>
          <w:rPrChange w:id="248" w:author="Trevor D." w:date="2022-04-14T18:11:00Z">
            <w:rPr>
              <w:rFonts w:ascii="Times New Roman" w:hAnsi="Times New Roman" w:cs="Times New Roman"/>
              <w:color w:val="222222"/>
              <w:sz w:val="24"/>
              <w:szCs w:val="24"/>
              <w:shd w:val="clear" w:color="auto" w:fill="FFFFFF"/>
            </w:rPr>
          </w:rPrChange>
        </w:rPr>
        <w:t xml:space="preserve">, 1(1), </w:t>
      </w:r>
      <w:del w:id="249" w:author="Trevor D." w:date="2022-04-14T17:40:00Z">
        <w:r w:rsidRPr="001B533C" w:rsidDel="00072E8E">
          <w:rPr>
            <w:rFonts w:ascii="Times New Roman" w:hAnsi="Times New Roman" w:cs="Times New Roman"/>
            <w:color w:val="222222"/>
            <w:sz w:val="24"/>
            <w:szCs w:val="24"/>
            <w:shd w:val="clear" w:color="auto" w:fill="FFFFFF"/>
            <w:rPrChange w:id="250" w:author="Trevor D." w:date="2022-04-14T18:11:00Z">
              <w:rPr>
                <w:rFonts w:ascii="Times New Roman" w:hAnsi="Times New Roman" w:cs="Times New Roman"/>
                <w:color w:val="222222"/>
                <w:sz w:val="24"/>
                <w:szCs w:val="24"/>
                <w:shd w:val="clear" w:color="auto" w:fill="FFFFFF"/>
              </w:rPr>
            </w:rPrChange>
          </w:rPr>
          <w:delText>pp.</w:delText>
        </w:r>
      </w:del>
      <w:r w:rsidRPr="001B533C">
        <w:rPr>
          <w:rFonts w:ascii="Times New Roman" w:hAnsi="Times New Roman" w:cs="Times New Roman"/>
          <w:color w:val="222222"/>
          <w:sz w:val="24"/>
          <w:szCs w:val="24"/>
          <w:shd w:val="clear" w:color="auto" w:fill="FFFFFF"/>
          <w:rPrChange w:id="251" w:author="Trevor D." w:date="2022-04-14T18:11:00Z">
            <w:rPr>
              <w:rFonts w:ascii="Times New Roman" w:hAnsi="Times New Roman" w:cs="Times New Roman"/>
              <w:color w:val="222222"/>
              <w:sz w:val="24"/>
              <w:szCs w:val="24"/>
              <w:shd w:val="clear" w:color="auto" w:fill="FFFFFF"/>
            </w:rPr>
          </w:rPrChange>
        </w:rPr>
        <w:t>32-46.</w:t>
      </w:r>
    </w:p>
    <w:p w14:paraId="5C79D53E" w14:textId="3721F42F"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Change w:id="252" w:author="Trevor D." w:date="2022-04-14T18:12:00Z">
            <w:rPr>
              <w:rFonts w:ascii="Times New Roman" w:hAnsi="Times New Roman" w:cs="Times New Roman"/>
              <w:color w:val="222222"/>
              <w:sz w:val="24"/>
              <w:szCs w:val="24"/>
              <w:shd w:val="clear" w:color="auto" w:fill="FFFFFF"/>
            </w:rPr>
          </w:rPrChange>
        </w:rPr>
        <w:t>Hulme, P.E</w:t>
      </w:r>
      <w:ins w:id="253" w:author="Trevor D." w:date="2022-04-14T17:46:00Z">
        <w:r w:rsidR="003A01C8" w:rsidRPr="001B533C">
          <w:rPr>
            <w:rFonts w:ascii="Times New Roman" w:hAnsi="Times New Roman" w:cs="Times New Roman"/>
            <w:sz w:val="24"/>
            <w:szCs w:val="24"/>
            <w:rPrChange w:id="254" w:author="Trevor D." w:date="2022-04-14T18:12:00Z">
              <w:rPr>
                <w:rFonts w:ascii="Times New Roman" w:hAnsi="Times New Roman" w:cs="Times New Roman"/>
                <w:sz w:val="24"/>
                <w:szCs w:val="24"/>
              </w:rPr>
            </w:rPrChange>
          </w:rPr>
          <w:t>. &amp;</w:t>
        </w:r>
        <w:r w:rsidR="003A01C8" w:rsidRPr="001B533C">
          <w:rPr>
            <w:rFonts w:ascii="Times New Roman" w:hAnsi="Times New Roman" w:cs="Times New Roman"/>
            <w:sz w:val="24"/>
            <w:szCs w:val="24"/>
            <w:rPrChange w:id="255" w:author="Trevor D." w:date="2022-04-14T18:12:00Z">
              <w:rPr>
                <w:rFonts w:ascii="Times New Roman" w:hAnsi="Times New Roman" w:cs="Times New Roman"/>
                <w:sz w:val="24"/>
                <w:szCs w:val="24"/>
              </w:rPr>
            </w:rPrChange>
          </w:rPr>
          <w:t xml:space="preserve"> </w:t>
        </w:r>
      </w:ins>
      <w:del w:id="256" w:author="Trevor D." w:date="2022-04-14T17:46:00Z">
        <w:r w:rsidRPr="001B533C" w:rsidDel="003A01C8">
          <w:rPr>
            <w:rFonts w:ascii="Times New Roman" w:hAnsi="Times New Roman" w:cs="Times New Roman"/>
            <w:color w:val="222222"/>
            <w:sz w:val="24"/>
            <w:szCs w:val="24"/>
            <w:shd w:val="clear" w:color="auto" w:fill="FFFFFF"/>
            <w:rPrChange w:id="257" w:author="Trevor D." w:date="2022-04-14T18:12:00Z">
              <w:rPr>
                <w:rFonts w:ascii="Times New Roman" w:hAnsi="Times New Roman" w:cs="Times New Roman"/>
                <w:color w:val="222222"/>
                <w:sz w:val="24"/>
                <w:szCs w:val="24"/>
                <w:shd w:val="clear" w:color="auto" w:fill="FFFFFF"/>
              </w:rPr>
            </w:rPrChange>
          </w:rPr>
          <w:delText xml:space="preserve">. and </w:delText>
        </w:r>
      </w:del>
      <w:proofErr w:type="spellStart"/>
      <w:r w:rsidRPr="001B533C">
        <w:rPr>
          <w:rFonts w:ascii="Times New Roman" w:hAnsi="Times New Roman" w:cs="Times New Roman"/>
          <w:color w:val="222222"/>
          <w:sz w:val="24"/>
          <w:szCs w:val="24"/>
          <w:shd w:val="clear" w:color="auto" w:fill="FFFFFF"/>
          <w:rPrChange w:id="258" w:author="Trevor D." w:date="2022-04-14T18:12:00Z">
            <w:rPr>
              <w:rFonts w:ascii="Times New Roman" w:hAnsi="Times New Roman" w:cs="Times New Roman"/>
              <w:color w:val="222222"/>
              <w:sz w:val="24"/>
              <w:szCs w:val="24"/>
              <w:shd w:val="clear" w:color="auto" w:fill="FFFFFF"/>
            </w:rPr>
          </w:rPrChange>
        </w:rPr>
        <w:t>Kollmann</w:t>
      </w:r>
      <w:proofErr w:type="spellEnd"/>
      <w:r w:rsidRPr="001B533C">
        <w:rPr>
          <w:rFonts w:ascii="Times New Roman" w:hAnsi="Times New Roman" w:cs="Times New Roman"/>
          <w:color w:val="222222"/>
          <w:sz w:val="24"/>
          <w:szCs w:val="24"/>
          <w:shd w:val="clear" w:color="auto" w:fill="FFFFFF"/>
          <w:rPrChange w:id="259" w:author="Trevor D." w:date="2022-04-14T18:12:00Z">
            <w:rPr>
              <w:rFonts w:ascii="Times New Roman" w:hAnsi="Times New Roman" w:cs="Times New Roman"/>
              <w:color w:val="222222"/>
              <w:sz w:val="24"/>
              <w:szCs w:val="24"/>
              <w:shd w:val="clear" w:color="auto" w:fill="FFFFFF"/>
            </w:rPr>
          </w:rPrChange>
        </w:rPr>
        <w:t>, J.</w:t>
      </w:r>
      <w:ins w:id="260" w:author="Trevor D." w:date="2022-04-14T17:56:00Z">
        <w:r w:rsidR="00E1245E" w:rsidRPr="001B533C">
          <w:rPr>
            <w:rFonts w:ascii="Times New Roman" w:hAnsi="Times New Roman" w:cs="Times New Roman"/>
            <w:color w:val="222222"/>
            <w:sz w:val="24"/>
            <w:szCs w:val="24"/>
            <w:shd w:val="clear" w:color="auto" w:fill="FFFFFF"/>
            <w:rPrChange w:id="261" w:author="Trevor D." w:date="2022-04-14T18:12:00Z">
              <w:rPr>
                <w:rFonts w:ascii="Times New Roman" w:hAnsi="Times New Roman" w:cs="Times New Roman"/>
                <w:color w:val="222222"/>
                <w:sz w:val="24"/>
                <w:szCs w:val="24"/>
                <w:shd w:val="clear" w:color="auto" w:fill="FFFFFF"/>
              </w:rPr>
            </w:rPrChange>
          </w:rPr>
          <w:t xml:space="preserve"> (</w:t>
        </w:r>
      </w:ins>
      <w:del w:id="262" w:author="Trevor D." w:date="2022-04-14T17:56:00Z">
        <w:r w:rsidRPr="001B533C" w:rsidDel="00E1245E">
          <w:rPr>
            <w:rFonts w:ascii="Times New Roman" w:hAnsi="Times New Roman" w:cs="Times New Roman"/>
            <w:color w:val="222222"/>
            <w:sz w:val="24"/>
            <w:szCs w:val="24"/>
            <w:shd w:val="clear" w:color="auto" w:fill="FFFFFF"/>
            <w:rPrChange w:id="263" w:author="Trevor D." w:date="2022-04-14T18:12:00Z">
              <w:rPr>
                <w:rFonts w:ascii="Times New Roman" w:hAnsi="Times New Roman" w:cs="Times New Roman"/>
                <w:color w:val="222222"/>
                <w:sz w:val="24"/>
                <w:szCs w:val="24"/>
                <w:shd w:val="clear" w:color="auto" w:fill="FFFFFF"/>
              </w:rPr>
            </w:rPrChange>
          </w:rPr>
          <w:delText xml:space="preserve">, </w:delText>
        </w:r>
      </w:del>
      <w:r w:rsidRPr="001B533C">
        <w:rPr>
          <w:rFonts w:ascii="Times New Roman" w:hAnsi="Times New Roman" w:cs="Times New Roman"/>
          <w:color w:val="222222"/>
          <w:sz w:val="24"/>
          <w:szCs w:val="24"/>
          <w:shd w:val="clear" w:color="auto" w:fill="FFFFFF"/>
          <w:rPrChange w:id="264" w:author="Trevor D." w:date="2022-04-14T18:12:00Z">
            <w:rPr>
              <w:rFonts w:ascii="Times New Roman" w:hAnsi="Times New Roman" w:cs="Times New Roman"/>
              <w:color w:val="222222"/>
              <w:sz w:val="24"/>
              <w:szCs w:val="24"/>
              <w:shd w:val="clear" w:color="auto" w:fill="FFFFFF"/>
            </w:rPr>
          </w:rPrChange>
        </w:rPr>
        <w:t>2005</w:t>
      </w:r>
      <w:ins w:id="265" w:author="Trevor D." w:date="2022-04-14T17:56:00Z">
        <w:r w:rsidR="00E1245E" w:rsidRPr="001B533C">
          <w:rPr>
            <w:rFonts w:ascii="Times New Roman" w:hAnsi="Times New Roman" w:cs="Times New Roman"/>
            <w:color w:val="222222"/>
            <w:sz w:val="24"/>
            <w:szCs w:val="24"/>
            <w:shd w:val="clear" w:color="auto" w:fill="FFFFFF"/>
            <w:rPrChange w:id="266" w:author="Trevor D." w:date="2022-04-14T18:12:00Z">
              <w:rPr>
                <w:rFonts w:ascii="Times New Roman" w:hAnsi="Times New Roman" w:cs="Times New Roman"/>
                <w:color w:val="222222"/>
                <w:sz w:val="24"/>
                <w:szCs w:val="24"/>
                <w:shd w:val="clear" w:color="auto" w:fill="FFFFFF"/>
              </w:rPr>
            </w:rPrChange>
          </w:rPr>
          <w:t>)</w:t>
        </w:r>
      </w:ins>
      <w:r w:rsidRPr="001B533C">
        <w:rPr>
          <w:rFonts w:ascii="Times New Roman" w:hAnsi="Times New Roman" w:cs="Times New Roman"/>
          <w:color w:val="222222"/>
          <w:sz w:val="24"/>
          <w:szCs w:val="24"/>
          <w:shd w:val="clear" w:color="auto" w:fill="FFFFFF"/>
          <w:rPrChange w:id="267" w:author="Trevor D." w:date="2022-04-14T18:12:00Z">
            <w:rPr>
              <w:rFonts w:ascii="Times New Roman" w:hAnsi="Times New Roman" w:cs="Times New Roman"/>
              <w:color w:val="222222"/>
              <w:sz w:val="24"/>
              <w:szCs w:val="24"/>
              <w:shd w:val="clear" w:color="auto" w:fill="FFFFFF"/>
            </w:rPr>
          </w:rPrChange>
        </w:rPr>
        <w:t xml:space="preserve">. Seed predator guilds, spatial variation in post-dispersal seed predation and potential effects on plant demography: a temperate perspective. </w:t>
      </w:r>
      <w:ins w:id="268" w:author="Trevor D." w:date="2022-04-14T18:12:00Z">
        <w:r w:rsidR="001B533C" w:rsidRPr="001B533C">
          <w:rPr>
            <w:rFonts w:ascii="Times New Roman" w:hAnsi="Times New Roman" w:cs="Times New Roman"/>
            <w:color w:val="222222"/>
            <w:sz w:val="24"/>
            <w:szCs w:val="24"/>
            <w:shd w:val="clear" w:color="auto" w:fill="FFFFFF"/>
            <w:rPrChange w:id="269" w:author="Trevor D." w:date="2022-04-14T18:12:00Z">
              <w:rPr>
                <w:rFonts w:ascii="Times New Roman" w:hAnsi="Times New Roman" w:cs="Times New Roman"/>
                <w:color w:val="222222"/>
                <w:sz w:val="24"/>
                <w:szCs w:val="24"/>
                <w:highlight w:val="yellow"/>
                <w:shd w:val="clear" w:color="auto" w:fill="FFFFFF"/>
              </w:rPr>
            </w:rPrChange>
          </w:rPr>
          <w:t xml:space="preserve">In </w:t>
        </w:r>
      </w:ins>
      <w:r w:rsidRPr="001B533C">
        <w:rPr>
          <w:rFonts w:ascii="Times New Roman" w:hAnsi="Times New Roman" w:cs="Times New Roman"/>
          <w:i/>
          <w:iCs/>
          <w:color w:val="222222"/>
          <w:sz w:val="24"/>
          <w:szCs w:val="24"/>
          <w:shd w:val="clear" w:color="auto" w:fill="FFFFFF"/>
          <w:rPrChange w:id="270" w:author="Trevor D." w:date="2022-04-14T18:12:00Z">
            <w:rPr>
              <w:rFonts w:ascii="Times New Roman" w:hAnsi="Times New Roman" w:cs="Times New Roman"/>
              <w:color w:val="222222"/>
              <w:sz w:val="24"/>
              <w:szCs w:val="24"/>
              <w:shd w:val="clear" w:color="auto" w:fill="FFFFFF"/>
            </w:rPr>
          </w:rPrChange>
        </w:rPr>
        <w:t xml:space="preserve">Seed fate: Predation, </w:t>
      </w:r>
      <w:proofErr w:type="gramStart"/>
      <w:r w:rsidRPr="001B533C">
        <w:rPr>
          <w:rFonts w:ascii="Times New Roman" w:hAnsi="Times New Roman" w:cs="Times New Roman"/>
          <w:i/>
          <w:iCs/>
          <w:color w:val="222222"/>
          <w:sz w:val="24"/>
          <w:szCs w:val="24"/>
          <w:shd w:val="clear" w:color="auto" w:fill="FFFFFF"/>
          <w:rPrChange w:id="271" w:author="Trevor D." w:date="2022-04-14T18:12:00Z">
            <w:rPr>
              <w:rFonts w:ascii="Times New Roman" w:hAnsi="Times New Roman" w:cs="Times New Roman"/>
              <w:color w:val="222222"/>
              <w:sz w:val="24"/>
              <w:szCs w:val="24"/>
              <w:shd w:val="clear" w:color="auto" w:fill="FFFFFF"/>
            </w:rPr>
          </w:rPrChange>
        </w:rPr>
        <w:t>dispersal</w:t>
      </w:r>
      <w:proofErr w:type="gramEnd"/>
      <w:r w:rsidRPr="001B533C">
        <w:rPr>
          <w:rFonts w:ascii="Times New Roman" w:hAnsi="Times New Roman" w:cs="Times New Roman"/>
          <w:i/>
          <w:iCs/>
          <w:color w:val="222222"/>
          <w:sz w:val="24"/>
          <w:szCs w:val="24"/>
          <w:shd w:val="clear" w:color="auto" w:fill="FFFFFF"/>
          <w:rPrChange w:id="272" w:author="Trevor D." w:date="2022-04-14T18:12:00Z">
            <w:rPr>
              <w:rFonts w:ascii="Times New Roman" w:hAnsi="Times New Roman" w:cs="Times New Roman"/>
              <w:color w:val="222222"/>
              <w:sz w:val="24"/>
              <w:szCs w:val="24"/>
              <w:shd w:val="clear" w:color="auto" w:fill="FFFFFF"/>
            </w:rPr>
          </w:rPrChange>
        </w:rPr>
        <w:t xml:space="preserve"> and seedling establishment</w:t>
      </w:r>
      <w:r w:rsidRPr="001B533C">
        <w:rPr>
          <w:rFonts w:ascii="Times New Roman" w:hAnsi="Times New Roman" w:cs="Times New Roman"/>
          <w:color w:val="222222"/>
          <w:sz w:val="24"/>
          <w:szCs w:val="24"/>
          <w:shd w:val="clear" w:color="auto" w:fill="FFFFFF"/>
          <w:rPrChange w:id="273" w:author="Trevor D." w:date="2022-04-14T18:12:00Z">
            <w:rPr>
              <w:rFonts w:ascii="Times New Roman" w:hAnsi="Times New Roman" w:cs="Times New Roman"/>
              <w:color w:val="222222"/>
              <w:sz w:val="24"/>
              <w:szCs w:val="24"/>
              <w:shd w:val="clear" w:color="auto" w:fill="FFFFFF"/>
            </w:rPr>
          </w:rPrChange>
        </w:rPr>
        <w:t xml:space="preserve">, </w:t>
      </w:r>
      <w:del w:id="274" w:author="Trevor D." w:date="2022-04-14T17:40:00Z">
        <w:r w:rsidRPr="001B533C" w:rsidDel="00072E8E">
          <w:rPr>
            <w:rFonts w:ascii="Times New Roman" w:hAnsi="Times New Roman" w:cs="Times New Roman"/>
            <w:color w:val="222222"/>
            <w:sz w:val="24"/>
            <w:szCs w:val="24"/>
            <w:shd w:val="clear" w:color="auto" w:fill="FFFFFF"/>
            <w:rPrChange w:id="275" w:author="Trevor D." w:date="2022-04-14T18:12:00Z">
              <w:rPr>
                <w:rFonts w:ascii="Times New Roman" w:hAnsi="Times New Roman" w:cs="Times New Roman"/>
                <w:color w:val="222222"/>
                <w:sz w:val="24"/>
                <w:szCs w:val="24"/>
                <w:shd w:val="clear" w:color="auto" w:fill="FFFFFF"/>
              </w:rPr>
            </w:rPrChange>
          </w:rPr>
          <w:delText>pp.</w:delText>
        </w:r>
      </w:del>
      <w:r w:rsidRPr="001B533C">
        <w:rPr>
          <w:rFonts w:ascii="Times New Roman" w:hAnsi="Times New Roman" w:cs="Times New Roman"/>
          <w:color w:val="222222"/>
          <w:sz w:val="24"/>
          <w:szCs w:val="24"/>
          <w:shd w:val="clear" w:color="auto" w:fill="FFFFFF"/>
          <w:rPrChange w:id="276" w:author="Trevor D." w:date="2022-04-14T18:12:00Z">
            <w:rPr>
              <w:rFonts w:ascii="Times New Roman" w:hAnsi="Times New Roman" w:cs="Times New Roman"/>
              <w:color w:val="222222"/>
              <w:sz w:val="24"/>
              <w:szCs w:val="24"/>
              <w:shd w:val="clear" w:color="auto" w:fill="FFFFFF"/>
            </w:rPr>
          </w:rPrChange>
        </w:rPr>
        <w:t>9-30.</w:t>
      </w:r>
    </w:p>
    <w:p w14:paraId="1385E74C" w14:textId="418F1A91"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ins w:id="277"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278" w:author="Trevor D." w:date="2022-04-14T17:46:00Z">
        <w:r w:rsidRPr="00F36D35" w:rsidDel="003A01C8">
          <w:rPr>
            <w:rFonts w:ascii="Times New Roman" w:hAnsi="Times New Roman" w:cs="Times New Roman"/>
            <w:color w:val="222222"/>
            <w:sz w:val="24"/>
            <w:szCs w:val="24"/>
            <w:shd w:val="clear" w:color="auto" w:fill="FFFFFF"/>
          </w:rPr>
          <w:delText xml:space="preserve">. and </w:delText>
        </w:r>
      </w:del>
      <w:r w:rsidRPr="00F36D35">
        <w:rPr>
          <w:rFonts w:ascii="Times New Roman" w:hAnsi="Times New Roman" w:cs="Times New Roman"/>
          <w:color w:val="222222"/>
          <w:sz w:val="24"/>
          <w:szCs w:val="24"/>
          <w:shd w:val="clear" w:color="auto" w:fill="FFFFFF"/>
        </w:rPr>
        <w:t>Westoby, M.</w:t>
      </w:r>
      <w:ins w:id="279" w:author="Trevor D." w:date="2022-04-14T17:56:00Z">
        <w:r w:rsidR="00E1245E">
          <w:rPr>
            <w:rFonts w:ascii="Times New Roman" w:hAnsi="Times New Roman" w:cs="Times New Roman"/>
            <w:color w:val="222222"/>
            <w:sz w:val="24"/>
            <w:szCs w:val="24"/>
            <w:shd w:val="clear" w:color="auto" w:fill="FFFFFF"/>
          </w:rPr>
          <w:t xml:space="preserve"> (</w:t>
        </w:r>
      </w:ins>
      <w:del w:id="280" w:author="Trevor D." w:date="2022-04-14T17:56:00Z">
        <w:r w:rsidRPr="00F36D35" w:rsidDel="00E1245E">
          <w:rPr>
            <w:rFonts w:ascii="Times New Roman" w:hAnsi="Times New Roman" w:cs="Times New Roman"/>
            <w:color w:val="222222"/>
            <w:sz w:val="24"/>
            <w:szCs w:val="24"/>
            <w:shd w:val="clear" w:color="auto" w:fill="FFFFFF"/>
          </w:rPr>
          <w:delText xml:space="preserve">, </w:delText>
        </w:r>
      </w:del>
      <w:r w:rsidRPr="00F36D35">
        <w:rPr>
          <w:rFonts w:ascii="Times New Roman" w:hAnsi="Times New Roman" w:cs="Times New Roman"/>
          <w:color w:val="222222"/>
          <w:sz w:val="24"/>
          <w:szCs w:val="24"/>
          <w:shd w:val="clear" w:color="auto" w:fill="FFFFFF"/>
        </w:rPr>
        <w:t>1990</w:t>
      </w:r>
      <w:ins w:id="281" w:author="Trevor D." w:date="2022-04-14T17:56:00Z">
        <w:r w:rsidR="00E1245E">
          <w:rPr>
            <w:rFonts w:ascii="Times New Roman" w:hAnsi="Times New Roman" w:cs="Times New Roman"/>
            <w:color w:val="222222"/>
            <w:sz w:val="24"/>
            <w:szCs w:val="24"/>
            <w:shd w:val="clear" w:color="auto" w:fill="FFFFFF"/>
          </w:rPr>
          <w:t>)</w:t>
        </w:r>
      </w:ins>
      <w:r w:rsidRPr="00F36D35">
        <w:rPr>
          <w:rFonts w:ascii="Times New Roman" w:hAnsi="Times New Roman" w:cs="Times New Roman"/>
          <w:color w:val="222222"/>
          <w:sz w:val="24"/>
          <w:szCs w:val="24"/>
          <w:shd w:val="clear" w:color="auto" w:fill="FFFFFF"/>
        </w:rPr>
        <w:t xml:space="preserve">. Removal rates of seeds adapted for dispersal by ants. </w:t>
      </w:r>
      <w:r w:rsidRPr="00FA431B">
        <w:rPr>
          <w:rFonts w:ascii="Times New Roman" w:hAnsi="Times New Roman" w:cs="Times New Roman"/>
          <w:i/>
          <w:iCs/>
          <w:color w:val="222222"/>
          <w:sz w:val="24"/>
          <w:szCs w:val="24"/>
          <w:shd w:val="clear" w:color="auto" w:fill="FFFFFF"/>
          <w:rPrChange w:id="282" w:author="Trevor D." w:date="2022-04-14T18:03:00Z">
            <w:rPr>
              <w:rFonts w:ascii="Times New Roman" w:hAnsi="Times New Roman" w:cs="Times New Roman"/>
              <w:color w:val="222222"/>
              <w:sz w:val="24"/>
              <w:szCs w:val="24"/>
              <w:shd w:val="clear" w:color="auto" w:fill="FFFFFF"/>
            </w:rPr>
          </w:rPrChange>
        </w:rPr>
        <w:t>Ecology</w:t>
      </w:r>
      <w:r w:rsidRPr="00F36D35">
        <w:rPr>
          <w:rFonts w:ascii="Times New Roman" w:hAnsi="Times New Roman" w:cs="Times New Roman"/>
          <w:color w:val="222222"/>
          <w:sz w:val="24"/>
          <w:szCs w:val="24"/>
          <w:shd w:val="clear" w:color="auto" w:fill="FFFFFF"/>
        </w:rPr>
        <w:t xml:space="preserve">, 71(1), </w:t>
      </w:r>
      <w:del w:id="283" w:author="Trevor D." w:date="2022-04-14T17:40:00Z">
        <w:r w:rsidRPr="00F36D35" w:rsidDel="00072E8E">
          <w:rPr>
            <w:rFonts w:ascii="Times New Roman" w:hAnsi="Times New Roman" w:cs="Times New Roman"/>
            <w:color w:val="222222"/>
            <w:sz w:val="24"/>
            <w:szCs w:val="24"/>
            <w:shd w:val="clear" w:color="auto" w:fill="FFFFFF"/>
          </w:rPr>
          <w:delText>pp.</w:delText>
        </w:r>
      </w:del>
      <w:r w:rsidRPr="00F36D35">
        <w:rPr>
          <w:rFonts w:ascii="Times New Roman" w:hAnsi="Times New Roman" w:cs="Times New Roman"/>
          <w:color w:val="222222"/>
          <w:sz w:val="24"/>
          <w:szCs w:val="24"/>
          <w:shd w:val="clear" w:color="auto" w:fill="FFFFFF"/>
        </w:rPr>
        <w:t>138-148.</w:t>
      </w:r>
    </w:p>
    <w:p w14:paraId="6C6050CC" w14:textId="107658BB"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ins w:id="284"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285" w:author="Trevor D." w:date="2022-04-14T17:46:00Z">
        <w:r w:rsidRPr="00497079" w:rsidDel="003A01C8">
          <w:rPr>
            <w:rFonts w:ascii="Times New Roman" w:hAnsi="Times New Roman" w:cs="Times New Roman"/>
            <w:color w:val="222222"/>
            <w:sz w:val="24"/>
            <w:szCs w:val="24"/>
            <w:shd w:val="clear" w:color="auto" w:fill="FFFFFF"/>
          </w:rPr>
          <w:delText xml:space="preserve">. and </w:delText>
        </w:r>
      </w:del>
      <w:r w:rsidRPr="00497079">
        <w:rPr>
          <w:rFonts w:ascii="Times New Roman" w:hAnsi="Times New Roman" w:cs="Times New Roman"/>
          <w:color w:val="222222"/>
          <w:sz w:val="24"/>
          <w:szCs w:val="24"/>
          <w:shd w:val="clear" w:color="auto" w:fill="FFFFFF"/>
        </w:rPr>
        <w:t>Westoby, M.</w:t>
      </w:r>
      <w:ins w:id="286" w:author="Trevor D." w:date="2022-04-14T17:56:00Z">
        <w:r w:rsidR="00E1245E">
          <w:rPr>
            <w:rFonts w:ascii="Times New Roman" w:hAnsi="Times New Roman" w:cs="Times New Roman"/>
            <w:color w:val="222222"/>
            <w:sz w:val="24"/>
            <w:szCs w:val="24"/>
            <w:shd w:val="clear" w:color="auto" w:fill="FFFFFF"/>
          </w:rPr>
          <w:t xml:space="preserve"> (</w:t>
        </w:r>
      </w:ins>
      <w:del w:id="287" w:author="Trevor D." w:date="2022-04-14T17:56:00Z">
        <w:r w:rsidRPr="00497079" w:rsidDel="00E1245E">
          <w:rPr>
            <w:rFonts w:ascii="Times New Roman" w:hAnsi="Times New Roman" w:cs="Times New Roman"/>
            <w:color w:val="222222"/>
            <w:sz w:val="24"/>
            <w:szCs w:val="24"/>
            <w:shd w:val="clear" w:color="auto" w:fill="FFFFFF"/>
          </w:rPr>
          <w:delText xml:space="preserve">, </w:delText>
        </w:r>
      </w:del>
      <w:r w:rsidRPr="00497079">
        <w:rPr>
          <w:rFonts w:ascii="Times New Roman" w:hAnsi="Times New Roman" w:cs="Times New Roman"/>
          <w:color w:val="222222"/>
          <w:sz w:val="24"/>
          <w:szCs w:val="24"/>
          <w:shd w:val="clear" w:color="auto" w:fill="FFFFFF"/>
        </w:rPr>
        <w:t>1992</w:t>
      </w:r>
      <w:ins w:id="288" w:author="Trevor D." w:date="2022-04-14T17:56:00Z">
        <w:r w:rsidR="00E1245E">
          <w:rPr>
            <w:rFonts w:ascii="Times New Roman" w:hAnsi="Times New Roman" w:cs="Times New Roman"/>
            <w:color w:val="222222"/>
            <w:sz w:val="24"/>
            <w:szCs w:val="24"/>
            <w:shd w:val="clear" w:color="auto" w:fill="FFFFFF"/>
          </w:rPr>
          <w:t>)</w:t>
        </w:r>
      </w:ins>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FA431B">
        <w:rPr>
          <w:rFonts w:ascii="Times New Roman" w:hAnsi="Times New Roman" w:cs="Times New Roman"/>
          <w:i/>
          <w:iCs/>
          <w:color w:val="222222"/>
          <w:sz w:val="24"/>
          <w:szCs w:val="24"/>
          <w:shd w:val="clear" w:color="auto" w:fill="FFFFFF"/>
          <w:rPrChange w:id="289" w:author="Trevor D." w:date="2022-04-14T18:03:00Z">
            <w:rPr>
              <w:rFonts w:ascii="Times New Roman" w:hAnsi="Times New Roman" w:cs="Times New Roman"/>
              <w:color w:val="222222"/>
              <w:sz w:val="24"/>
              <w:szCs w:val="24"/>
              <w:shd w:val="clear" w:color="auto" w:fill="FFFFFF"/>
            </w:rPr>
          </w:rPrChange>
        </w:rPr>
        <w:t>Ecology</w:t>
      </w:r>
      <w:r w:rsidRPr="00497079">
        <w:rPr>
          <w:rFonts w:ascii="Times New Roman" w:hAnsi="Times New Roman" w:cs="Times New Roman"/>
          <w:color w:val="222222"/>
          <w:sz w:val="24"/>
          <w:szCs w:val="24"/>
          <w:shd w:val="clear" w:color="auto" w:fill="FFFFFF"/>
        </w:rPr>
        <w:t xml:space="preserve">, 73(4), </w:t>
      </w:r>
      <w:del w:id="290" w:author="Trevor D." w:date="2022-04-14T17:40:00Z">
        <w:r w:rsidRPr="00497079" w:rsidDel="00E06D47">
          <w:rPr>
            <w:rFonts w:ascii="Times New Roman" w:hAnsi="Times New Roman" w:cs="Times New Roman"/>
            <w:color w:val="222222"/>
            <w:sz w:val="24"/>
            <w:szCs w:val="24"/>
            <w:shd w:val="clear" w:color="auto" w:fill="FFFFFF"/>
          </w:rPr>
          <w:delText>pp.</w:delText>
        </w:r>
      </w:del>
      <w:r w:rsidRPr="00497079">
        <w:rPr>
          <w:rFonts w:ascii="Times New Roman" w:hAnsi="Times New Roman" w:cs="Times New Roman"/>
          <w:color w:val="222222"/>
          <w:sz w:val="24"/>
          <w:szCs w:val="24"/>
          <w:shd w:val="clear" w:color="auto" w:fill="FFFFFF"/>
        </w:rPr>
        <w:t>1300-1312.</w:t>
      </w:r>
    </w:p>
    <w:p w14:paraId="1F361F1F" w14:textId="4153F35F"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ins w:id="291" w:author="Trevor D." w:date="2022-04-14T17:56:00Z">
        <w:r w:rsidR="00E1245E">
          <w:rPr>
            <w:rFonts w:ascii="Times New Roman" w:hAnsi="Times New Roman" w:cs="Times New Roman"/>
            <w:color w:val="222222"/>
            <w:sz w:val="24"/>
            <w:szCs w:val="24"/>
            <w:shd w:val="clear" w:color="auto" w:fill="FFFFFF"/>
          </w:rPr>
          <w:t xml:space="preserve"> (</w:t>
        </w:r>
      </w:ins>
      <w:del w:id="292" w:author="Trevor D." w:date="2022-04-14T17:56:00Z">
        <w:r w:rsidRPr="00B55BAD" w:rsidDel="00E1245E">
          <w:rPr>
            <w:rFonts w:ascii="Times New Roman" w:hAnsi="Times New Roman" w:cs="Times New Roman"/>
            <w:color w:val="222222"/>
            <w:sz w:val="24"/>
            <w:szCs w:val="24"/>
            <w:shd w:val="clear" w:color="auto" w:fill="FFFFFF"/>
          </w:rPr>
          <w:delText xml:space="preserve">, </w:delText>
        </w:r>
      </w:del>
      <w:r w:rsidRPr="00B55BAD">
        <w:rPr>
          <w:rFonts w:ascii="Times New Roman" w:hAnsi="Times New Roman" w:cs="Times New Roman"/>
          <w:color w:val="222222"/>
          <w:sz w:val="24"/>
          <w:szCs w:val="24"/>
          <w:shd w:val="clear" w:color="auto" w:fill="FFFFFF"/>
        </w:rPr>
        <w:t>1970</w:t>
      </w:r>
      <w:ins w:id="293" w:author="Trevor D." w:date="2022-04-14T17:56:00Z">
        <w:r w:rsidR="00E1245E">
          <w:rPr>
            <w:rFonts w:ascii="Times New Roman" w:hAnsi="Times New Roman" w:cs="Times New Roman"/>
            <w:color w:val="222222"/>
            <w:sz w:val="24"/>
            <w:szCs w:val="24"/>
            <w:shd w:val="clear" w:color="auto" w:fill="FFFFFF"/>
          </w:rPr>
          <w:t>)</w:t>
        </w:r>
      </w:ins>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FA431B">
        <w:rPr>
          <w:rFonts w:ascii="Times New Roman" w:hAnsi="Times New Roman" w:cs="Times New Roman"/>
          <w:i/>
          <w:iCs/>
          <w:color w:val="222222"/>
          <w:sz w:val="24"/>
          <w:szCs w:val="24"/>
          <w:shd w:val="clear" w:color="auto" w:fill="FFFFFF"/>
          <w:rPrChange w:id="294" w:author="Trevor D." w:date="2022-04-14T18:03:00Z">
            <w:rPr>
              <w:rFonts w:ascii="Times New Roman" w:hAnsi="Times New Roman" w:cs="Times New Roman"/>
              <w:color w:val="222222"/>
              <w:sz w:val="24"/>
              <w:szCs w:val="24"/>
              <w:shd w:val="clear" w:color="auto" w:fill="FFFFFF"/>
            </w:rPr>
          </w:rPrChange>
        </w:rPr>
        <w:t>The American Naturalist</w:t>
      </w:r>
      <w:r w:rsidRPr="00B55BAD">
        <w:rPr>
          <w:rFonts w:ascii="Times New Roman" w:hAnsi="Times New Roman" w:cs="Times New Roman"/>
          <w:color w:val="222222"/>
          <w:sz w:val="24"/>
          <w:szCs w:val="24"/>
          <w:shd w:val="clear" w:color="auto" w:fill="FFFFFF"/>
        </w:rPr>
        <w:t xml:space="preserve">, 104(940), </w:t>
      </w:r>
      <w:del w:id="295" w:author="Trevor D." w:date="2022-04-14T17:40:00Z">
        <w:r w:rsidRPr="00B55BAD" w:rsidDel="00E06D47">
          <w:rPr>
            <w:rFonts w:ascii="Times New Roman" w:hAnsi="Times New Roman" w:cs="Times New Roman"/>
            <w:color w:val="222222"/>
            <w:sz w:val="24"/>
            <w:szCs w:val="24"/>
            <w:shd w:val="clear" w:color="auto" w:fill="FFFFFF"/>
          </w:rPr>
          <w:delText>pp.</w:delText>
        </w:r>
      </w:del>
      <w:r w:rsidRPr="00B55BAD">
        <w:rPr>
          <w:rFonts w:ascii="Times New Roman" w:hAnsi="Times New Roman" w:cs="Times New Roman"/>
          <w:color w:val="222222"/>
          <w:sz w:val="24"/>
          <w:szCs w:val="24"/>
          <w:shd w:val="clear" w:color="auto" w:fill="FFFFFF"/>
        </w:rPr>
        <w:t>501-528.</w:t>
      </w:r>
    </w:p>
    <w:p w14:paraId="5C39DFBF" w14:textId="03208BBA"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ins w:id="296"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297" w:author="Trevor D." w:date="2022-04-14T17:46:00Z">
        <w:r w:rsidRPr="006D0C19" w:rsidDel="003A01C8">
          <w:rPr>
            <w:rFonts w:ascii="Times New Roman" w:hAnsi="Times New Roman" w:cs="Times New Roman"/>
            <w:color w:val="222222"/>
            <w:sz w:val="24"/>
            <w:szCs w:val="24"/>
            <w:shd w:val="clear" w:color="auto" w:fill="FFFFFF"/>
          </w:rPr>
          <w:delText xml:space="preserve">. and </w:delText>
        </w:r>
      </w:del>
      <w:r w:rsidRPr="006D0C19">
        <w:rPr>
          <w:rFonts w:ascii="Times New Roman" w:hAnsi="Times New Roman" w:cs="Times New Roman"/>
          <w:color w:val="222222"/>
          <w:sz w:val="24"/>
          <w:szCs w:val="24"/>
          <w:shd w:val="clear" w:color="auto" w:fill="FFFFFF"/>
        </w:rPr>
        <w:t>Nielsen, O.F.</w:t>
      </w:r>
      <w:ins w:id="298" w:author="Trevor D." w:date="2022-04-14T17:56:00Z">
        <w:r w:rsidR="00E1245E">
          <w:rPr>
            <w:rFonts w:ascii="Times New Roman" w:hAnsi="Times New Roman" w:cs="Times New Roman"/>
            <w:color w:val="222222"/>
            <w:sz w:val="24"/>
            <w:szCs w:val="24"/>
            <w:shd w:val="clear" w:color="auto" w:fill="FFFFFF"/>
          </w:rPr>
          <w:t xml:space="preserve"> (</w:t>
        </w:r>
      </w:ins>
      <w:del w:id="299" w:author="Trevor D." w:date="2022-04-14T17:56:00Z">
        <w:r w:rsidRPr="006D0C19" w:rsidDel="00E1245E">
          <w:rPr>
            <w:rFonts w:ascii="Times New Roman" w:hAnsi="Times New Roman" w:cs="Times New Roman"/>
            <w:color w:val="222222"/>
            <w:sz w:val="24"/>
            <w:szCs w:val="24"/>
            <w:shd w:val="clear" w:color="auto" w:fill="FFFFFF"/>
          </w:rPr>
          <w:delText xml:space="preserve">, </w:delText>
        </w:r>
      </w:del>
      <w:r w:rsidRPr="006D0C19">
        <w:rPr>
          <w:rFonts w:ascii="Times New Roman" w:hAnsi="Times New Roman" w:cs="Times New Roman"/>
          <w:color w:val="222222"/>
          <w:sz w:val="24"/>
          <w:szCs w:val="24"/>
          <w:shd w:val="clear" w:color="auto" w:fill="FFFFFF"/>
        </w:rPr>
        <w:t>1986</w:t>
      </w:r>
      <w:ins w:id="300" w:author="Trevor D." w:date="2022-04-14T17:56:00Z">
        <w:r w:rsidR="00E1245E">
          <w:rPr>
            <w:rFonts w:ascii="Times New Roman" w:hAnsi="Times New Roman" w:cs="Times New Roman"/>
            <w:color w:val="222222"/>
            <w:sz w:val="24"/>
            <w:szCs w:val="24"/>
            <w:shd w:val="clear" w:color="auto" w:fill="FFFFFF"/>
          </w:rPr>
          <w:t>)</w:t>
        </w:r>
      </w:ins>
      <w:r w:rsidRPr="006D0C19">
        <w:rPr>
          <w:rFonts w:ascii="Times New Roman" w:hAnsi="Times New Roman" w:cs="Times New Roman"/>
          <w:color w:val="222222"/>
          <w:sz w:val="24"/>
          <w:szCs w:val="24"/>
          <w:shd w:val="clear" w:color="auto" w:fill="FFFFFF"/>
        </w:rPr>
        <w:t xml:space="preserve">. Rodents as seed dispersers in a heath—oak wood succession. </w:t>
      </w:r>
      <w:proofErr w:type="spellStart"/>
      <w:r w:rsidRPr="00FA431B">
        <w:rPr>
          <w:rFonts w:ascii="Times New Roman" w:hAnsi="Times New Roman" w:cs="Times New Roman"/>
          <w:i/>
          <w:iCs/>
          <w:color w:val="222222"/>
          <w:sz w:val="24"/>
          <w:szCs w:val="24"/>
          <w:shd w:val="clear" w:color="auto" w:fill="FFFFFF"/>
          <w:rPrChange w:id="301" w:author="Trevor D." w:date="2022-04-14T18:04:00Z">
            <w:rPr>
              <w:rFonts w:ascii="Times New Roman" w:hAnsi="Times New Roman" w:cs="Times New Roman"/>
              <w:color w:val="222222"/>
              <w:sz w:val="24"/>
              <w:szCs w:val="24"/>
              <w:shd w:val="clear" w:color="auto" w:fill="FFFFFF"/>
            </w:rPr>
          </w:rPrChange>
        </w:rPr>
        <w:t>Oecologia</w:t>
      </w:r>
      <w:proofErr w:type="spellEnd"/>
      <w:r w:rsidRPr="006D0C19">
        <w:rPr>
          <w:rFonts w:ascii="Times New Roman" w:hAnsi="Times New Roman" w:cs="Times New Roman"/>
          <w:color w:val="222222"/>
          <w:sz w:val="24"/>
          <w:szCs w:val="24"/>
          <w:shd w:val="clear" w:color="auto" w:fill="FFFFFF"/>
        </w:rPr>
        <w:t xml:space="preserve">, 70(2), </w:t>
      </w:r>
      <w:del w:id="302" w:author="Trevor D." w:date="2022-04-14T17:40:00Z">
        <w:r w:rsidRPr="006D0C19" w:rsidDel="00E06D47">
          <w:rPr>
            <w:rFonts w:ascii="Times New Roman" w:hAnsi="Times New Roman" w:cs="Times New Roman"/>
            <w:color w:val="222222"/>
            <w:sz w:val="24"/>
            <w:szCs w:val="24"/>
            <w:shd w:val="clear" w:color="auto" w:fill="FFFFFF"/>
          </w:rPr>
          <w:delText>pp.</w:delText>
        </w:r>
      </w:del>
      <w:r w:rsidRPr="006D0C19">
        <w:rPr>
          <w:rFonts w:ascii="Times New Roman" w:hAnsi="Times New Roman" w:cs="Times New Roman"/>
          <w:color w:val="222222"/>
          <w:sz w:val="24"/>
          <w:szCs w:val="24"/>
          <w:shd w:val="clear" w:color="auto" w:fill="FFFFFF"/>
        </w:rPr>
        <w:t>214-221.</w:t>
      </w:r>
    </w:p>
    <w:p w14:paraId="6633E342" w14:textId="791A9C2F"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01B99">
        <w:rPr>
          <w:rFonts w:ascii="Times New Roman" w:hAnsi="Times New Roman" w:cs="Times New Roman"/>
          <w:color w:val="222222"/>
          <w:sz w:val="24"/>
          <w:szCs w:val="24"/>
          <w:shd w:val="clear" w:color="auto" w:fill="FFFFFF"/>
        </w:rPr>
        <w:t>Jongejans, E., Shea, K., Skarpaas, O., Kelly, D</w:t>
      </w:r>
      <w:ins w:id="303"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304" w:author="Trevor D." w:date="2022-04-14T17:46:00Z">
        <w:r w:rsidRPr="00301B99" w:rsidDel="003A01C8">
          <w:rPr>
            <w:rFonts w:ascii="Times New Roman" w:hAnsi="Times New Roman" w:cs="Times New Roman"/>
            <w:color w:val="222222"/>
            <w:sz w:val="24"/>
            <w:szCs w:val="24"/>
            <w:shd w:val="clear" w:color="auto" w:fill="FFFFFF"/>
          </w:rPr>
          <w:delText xml:space="preserve">. and </w:delText>
        </w:r>
      </w:del>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w:t>
      </w:r>
      <w:ins w:id="305" w:author="Trevor D." w:date="2022-04-14T17:56:00Z">
        <w:r w:rsidR="00E1245E">
          <w:rPr>
            <w:rFonts w:ascii="Times New Roman" w:hAnsi="Times New Roman" w:cs="Times New Roman"/>
            <w:color w:val="222222"/>
            <w:sz w:val="24"/>
            <w:szCs w:val="24"/>
            <w:shd w:val="clear" w:color="auto" w:fill="FFFFFF"/>
          </w:rPr>
          <w:t xml:space="preserve"> (</w:t>
        </w:r>
      </w:ins>
      <w:del w:id="306" w:author="Trevor D." w:date="2022-04-14T17:56:00Z">
        <w:r w:rsidRPr="00301B99" w:rsidDel="00E1245E">
          <w:rPr>
            <w:rFonts w:ascii="Times New Roman" w:hAnsi="Times New Roman" w:cs="Times New Roman"/>
            <w:color w:val="222222"/>
            <w:sz w:val="24"/>
            <w:szCs w:val="24"/>
            <w:shd w:val="clear" w:color="auto" w:fill="FFFFFF"/>
          </w:rPr>
          <w:delText xml:space="preserve">, </w:delText>
        </w:r>
      </w:del>
      <w:r w:rsidRPr="00301B99">
        <w:rPr>
          <w:rFonts w:ascii="Times New Roman" w:hAnsi="Times New Roman" w:cs="Times New Roman"/>
          <w:color w:val="222222"/>
          <w:sz w:val="24"/>
          <w:szCs w:val="24"/>
          <w:shd w:val="clear" w:color="auto" w:fill="FFFFFF"/>
        </w:rPr>
        <w:t>2011</w:t>
      </w:r>
      <w:ins w:id="307" w:author="Trevor D." w:date="2022-04-14T17:56:00Z">
        <w:r w:rsidR="00E1245E">
          <w:rPr>
            <w:rFonts w:ascii="Times New Roman" w:hAnsi="Times New Roman" w:cs="Times New Roman"/>
            <w:color w:val="222222"/>
            <w:sz w:val="24"/>
            <w:szCs w:val="24"/>
            <w:shd w:val="clear" w:color="auto" w:fill="FFFFFF"/>
          </w:rPr>
          <w:t>)</w:t>
        </w:r>
      </w:ins>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FA431B">
        <w:rPr>
          <w:rFonts w:ascii="Times New Roman" w:hAnsi="Times New Roman" w:cs="Times New Roman"/>
          <w:i/>
          <w:iCs/>
          <w:color w:val="222222"/>
          <w:sz w:val="24"/>
          <w:szCs w:val="24"/>
          <w:shd w:val="clear" w:color="auto" w:fill="FFFFFF"/>
          <w:rPrChange w:id="308" w:author="Trevor D." w:date="2022-04-14T18:04:00Z">
            <w:rPr>
              <w:rFonts w:ascii="Times New Roman" w:hAnsi="Times New Roman" w:cs="Times New Roman"/>
              <w:color w:val="222222"/>
              <w:sz w:val="24"/>
              <w:szCs w:val="24"/>
              <w:shd w:val="clear" w:color="auto" w:fill="FFFFFF"/>
            </w:rPr>
          </w:rPrChange>
        </w:rPr>
        <w:t>Ecology</w:t>
      </w:r>
      <w:r w:rsidRPr="00301B99">
        <w:rPr>
          <w:rFonts w:ascii="Times New Roman" w:hAnsi="Times New Roman" w:cs="Times New Roman"/>
          <w:color w:val="222222"/>
          <w:sz w:val="24"/>
          <w:szCs w:val="24"/>
          <w:shd w:val="clear" w:color="auto" w:fill="FFFFFF"/>
        </w:rPr>
        <w:t xml:space="preserve">, 92(1), </w:t>
      </w:r>
      <w:del w:id="309" w:author="Trevor D." w:date="2022-04-14T17:40:00Z">
        <w:r w:rsidRPr="00301B99" w:rsidDel="00E06D47">
          <w:rPr>
            <w:rFonts w:ascii="Times New Roman" w:hAnsi="Times New Roman" w:cs="Times New Roman"/>
            <w:color w:val="222222"/>
            <w:sz w:val="24"/>
            <w:szCs w:val="24"/>
            <w:shd w:val="clear" w:color="auto" w:fill="FFFFFF"/>
          </w:rPr>
          <w:delText>pp.</w:delText>
        </w:r>
      </w:del>
      <w:r w:rsidRPr="00301B99">
        <w:rPr>
          <w:rFonts w:ascii="Times New Roman" w:hAnsi="Times New Roman" w:cs="Times New Roman"/>
          <w:color w:val="222222"/>
          <w:sz w:val="24"/>
          <w:szCs w:val="24"/>
          <w:shd w:val="clear" w:color="auto" w:fill="FFFFFF"/>
        </w:rPr>
        <w:t>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Jongejans, E., Silverman, E. J., Skarpaas, O., &amp; Shea, K. (2015).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w:t>
      </w:r>
      <w:r w:rsidRPr="00FA431B">
        <w:rPr>
          <w:rFonts w:ascii="Times New Roman" w:hAnsi="Times New Roman" w:cs="Times New Roman"/>
          <w:i/>
          <w:iCs/>
          <w:color w:val="222222"/>
          <w:sz w:val="24"/>
          <w:szCs w:val="24"/>
          <w:shd w:val="clear" w:color="auto" w:fill="FFFFFF"/>
          <w:rPrChange w:id="310" w:author="Trevor D." w:date="2022-04-14T18:04:00Z">
            <w:rPr>
              <w:rFonts w:ascii="Times New Roman" w:hAnsi="Times New Roman" w:cs="Times New Roman"/>
              <w:color w:val="222222"/>
              <w:sz w:val="24"/>
              <w:szCs w:val="24"/>
              <w:shd w:val="clear" w:color="auto" w:fill="FFFFFF"/>
            </w:rPr>
          </w:rPrChange>
        </w:rPr>
        <w:t>Ecological research</w:t>
      </w:r>
      <w:r w:rsidRPr="008E002A">
        <w:rPr>
          <w:rFonts w:ascii="Times New Roman" w:hAnsi="Times New Roman" w:cs="Times New Roman"/>
          <w:color w:val="222222"/>
          <w:sz w:val="24"/>
          <w:szCs w:val="24"/>
          <w:shd w:val="clear" w:color="auto" w:fill="FFFFFF"/>
        </w:rPr>
        <w:t>, 30(1), 173-</w:t>
      </w:r>
      <w:commentRangeStart w:id="311"/>
      <w:r w:rsidRPr="008E002A">
        <w:rPr>
          <w:rFonts w:ascii="Times New Roman" w:hAnsi="Times New Roman" w:cs="Times New Roman"/>
          <w:color w:val="222222"/>
          <w:sz w:val="24"/>
          <w:szCs w:val="24"/>
          <w:shd w:val="clear" w:color="auto" w:fill="FFFFFF"/>
        </w:rPr>
        <w:t>180</w:t>
      </w:r>
      <w:commentRangeEnd w:id="311"/>
      <w:r w:rsidR="00C25B53">
        <w:rPr>
          <w:rStyle w:val="CommentReference"/>
        </w:rPr>
        <w:commentReference w:id="311"/>
      </w:r>
      <w:r w:rsidRPr="008E002A">
        <w:rPr>
          <w:rFonts w:ascii="Times New Roman" w:hAnsi="Times New Roman" w:cs="Times New Roman"/>
          <w:color w:val="222222"/>
          <w:sz w:val="24"/>
          <w:szCs w:val="24"/>
          <w:shd w:val="clear" w:color="auto" w:fill="FFFFFF"/>
        </w:rPr>
        <w:t>.</w:t>
      </w:r>
    </w:p>
    <w:p w14:paraId="7A763DB3" w14:textId="65883141"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w:t>
      </w:r>
      <w:ins w:id="312"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313" w:author="Trevor D." w:date="2022-04-14T17:46:00Z">
        <w:r w:rsidRPr="00C05AC4" w:rsidDel="003A01C8">
          <w:rPr>
            <w:rFonts w:ascii="Times New Roman" w:hAnsi="Times New Roman" w:cs="Times New Roman"/>
            <w:color w:val="222222"/>
            <w:sz w:val="24"/>
            <w:szCs w:val="24"/>
            <w:shd w:val="clear" w:color="auto" w:fill="FFFFFF"/>
          </w:rPr>
          <w:delText xml:space="preserve">. and </w:delText>
        </w:r>
      </w:del>
      <w:r w:rsidRPr="00C05AC4">
        <w:rPr>
          <w:rFonts w:ascii="Times New Roman" w:hAnsi="Times New Roman" w:cs="Times New Roman"/>
          <w:color w:val="222222"/>
          <w:sz w:val="24"/>
          <w:szCs w:val="24"/>
          <w:shd w:val="clear" w:color="auto" w:fill="FFFFFF"/>
        </w:rPr>
        <w:t>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w:t>
      </w:r>
      <w:ins w:id="314" w:author="Trevor D." w:date="2022-04-14T17:56:00Z">
        <w:r w:rsidR="00E1245E">
          <w:rPr>
            <w:rFonts w:ascii="Times New Roman" w:hAnsi="Times New Roman" w:cs="Times New Roman"/>
            <w:color w:val="222222"/>
            <w:sz w:val="24"/>
            <w:szCs w:val="24"/>
            <w:shd w:val="clear" w:color="auto" w:fill="FFFFFF"/>
          </w:rPr>
          <w:t xml:space="preserve"> (</w:t>
        </w:r>
      </w:ins>
      <w:del w:id="315" w:author="Trevor D." w:date="2022-04-14T17:56:00Z">
        <w:r w:rsidRPr="00C05AC4" w:rsidDel="00E1245E">
          <w:rPr>
            <w:rFonts w:ascii="Times New Roman" w:hAnsi="Times New Roman" w:cs="Times New Roman"/>
            <w:color w:val="222222"/>
            <w:sz w:val="24"/>
            <w:szCs w:val="24"/>
            <w:shd w:val="clear" w:color="auto" w:fill="FFFFFF"/>
          </w:rPr>
          <w:delText xml:space="preserve">, </w:delText>
        </w:r>
      </w:del>
      <w:r w:rsidRPr="00C05AC4">
        <w:rPr>
          <w:rFonts w:ascii="Times New Roman" w:hAnsi="Times New Roman" w:cs="Times New Roman"/>
          <w:color w:val="222222"/>
          <w:sz w:val="24"/>
          <w:szCs w:val="24"/>
          <w:shd w:val="clear" w:color="auto" w:fill="FFFFFF"/>
        </w:rPr>
        <w:t>2007</w:t>
      </w:r>
      <w:ins w:id="316" w:author="Trevor D." w:date="2022-04-14T17:56:00Z">
        <w:r w:rsidR="00E1245E">
          <w:rPr>
            <w:rFonts w:ascii="Times New Roman" w:hAnsi="Times New Roman" w:cs="Times New Roman"/>
            <w:color w:val="222222"/>
            <w:sz w:val="24"/>
            <w:szCs w:val="24"/>
            <w:shd w:val="clear" w:color="auto" w:fill="FFFFFF"/>
          </w:rPr>
          <w:t>)</w:t>
        </w:r>
      </w:ins>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FA431B">
        <w:rPr>
          <w:rFonts w:ascii="Times New Roman" w:hAnsi="Times New Roman" w:cs="Times New Roman"/>
          <w:i/>
          <w:iCs/>
          <w:color w:val="222222"/>
          <w:sz w:val="24"/>
          <w:szCs w:val="24"/>
          <w:shd w:val="clear" w:color="auto" w:fill="FFFFFF"/>
          <w:rPrChange w:id="317" w:author="Trevor D." w:date="2022-04-14T18:04:00Z">
            <w:rPr>
              <w:rFonts w:ascii="Times New Roman" w:hAnsi="Times New Roman" w:cs="Times New Roman"/>
              <w:color w:val="222222"/>
              <w:sz w:val="24"/>
              <w:szCs w:val="24"/>
              <w:shd w:val="clear" w:color="auto" w:fill="FFFFFF"/>
            </w:rPr>
          </w:rPrChange>
        </w:rPr>
        <w:t>Proceedings of the National Academy of Sciences</w:t>
      </w:r>
      <w:r w:rsidRPr="00C05AC4">
        <w:rPr>
          <w:rFonts w:ascii="Times New Roman" w:hAnsi="Times New Roman" w:cs="Times New Roman"/>
          <w:color w:val="222222"/>
          <w:sz w:val="24"/>
          <w:szCs w:val="24"/>
          <w:shd w:val="clear" w:color="auto" w:fill="FFFFFF"/>
        </w:rPr>
        <w:t xml:space="preserve">, 104(9), </w:t>
      </w:r>
      <w:del w:id="318" w:author="Trevor D." w:date="2022-04-14T17:40:00Z">
        <w:r w:rsidRPr="00C05AC4" w:rsidDel="00E06D47">
          <w:rPr>
            <w:rFonts w:ascii="Times New Roman" w:hAnsi="Times New Roman" w:cs="Times New Roman"/>
            <w:color w:val="222222"/>
            <w:sz w:val="24"/>
            <w:szCs w:val="24"/>
            <w:shd w:val="clear" w:color="auto" w:fill="FFFFFF"/>
          </w:rPr>
          <w:delText>pp.</w:delText>
        </w:r>
      </w:del>
      <w:r w:rsidRPr="00C05AC4">
        <w:rPr>
          <w:rFonts w:ascii="Times New Roman" w:hAnsi="Times New Roman" w:cs="Times New Roman"/>
          <w:color w:val="222222"/>
          <w:sz w:val="24"/>
          <w:szCs w:val="24"/>
          <w:shd w:val="clear" w:color="auto" w:fill="FFFFFF"/>
        </w:rPr>
        <w:t>3278-3282.</w:t>
      </w:r>
    </w:p>
    <w:p w14:paraId="7616A165" w14:textId="7F3F201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ins w:id="319"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320" w:author="Trevor D." w:date="2022-04-14T17:46:00Z">
        <w:r w:rsidRPr="00B84E1B" w:rsidDel="003A01C8">
          <w:rPr>
            <w:rFonts w:ascii="Times New Roman" w:hAnsi="Times New Roman" w:cs="Times New Roman"/>
            <w:color w:val="222222"/>
            <w:sz w:val="24"/>
            <w:szCs w:val="24"/>
            <w:shd w:val="clear" w:color="auto" w:fill="FFFFFF"/>
          </w:rPr>
          <w:delText xml:space="preserve">. and </w:delText>
        </w:r>
      </w:del>
      <w:r w:rsidRPr="00B84E1B">
        <w:rPr>
          <w:rFonts w:ascii="Times New Roman" w:hAnsi="Times New Roman" w:cs="Times New Roman"/>
          <w:color w:val="222222"/>
          <w:sz w:val="24"/>
          <w:szCs w:val="24"/>
          <w:shd w:val="clear" w:color="auto" w:fill="FFFFFF"/>
        </w:rPr>
        <w:t>Shea, K.</w:t>
      </w:r>
      <w:ins w:id="321" w:author="Trevor D." w:date="2022-04-14T17:56:00Z">
        <w:r w:rsidR="00E1245E">
          <w:rPr>
            <w:rFonts w:ascii="Times New Roman" w:hAnsi="Times New Roman" w:cs="Times New Roman"/>
            <w:color w:val="222222"/>
            <w:sz w:val="24"/>
            <w:szCs w:val="24"/>
            <w:shd w:val="clear" w:color="auto" w:fill="FFFFFF"/>
          </w:rPr>
          <w:t xml:space="preserve"> (</w:t>
        </w:r>
      </w:ins>
      <w:del w:id="322" w:author="Trevor D." w:date="2022-04-14T17:56:00Z">
        <w:r w:rsidRPr="00B84E1B" w:rsidDel="00E1245E">
          <w:rPr>
            <w:rFonts w:ascii="Times New Roman" w:hAnsi="Times New Roman" w:cs="Times New Roman"/>
            <w:color w:val="222222"/>
            <w:sz w:val="24"/>
            <w:szCs w:val="24"/>
            <w:shd w:val="clear" w:color="auto" w:fill="FFFFFF"/>
          </w:rPr>
          <w:delText xml:space="preserve">, </w:delText>
        </w:r>
      </w:del>
      <w:r w:rsidRPr="00B84E1B">
        <w:rPr>
          <w:rFonts w:ascii="Times New Roman" w:hAnsi="Times New Roman" w:cs="Times New Roman"/>
          <w:color w:val="222222"/>
          <w:sz w:val="24"/>
          <w:szCs w:val="24"/>
          <w:shd w:val="clear" w:color="auto" w:fill="FFFFFF"/>
        </w:rPr>
        <w:t>2021</w:t>
      </w:r>
      <w:ins w:id="323" w:author="Trevor D." w:date="2022-04-14T17:56:00Z">
        <w:r w:rsidR="00E1245E">
          <w:rPr>
            <w:rFonts w:ascii="Times New Roman" w:hAnsi="Times New Roman" w:cs="Times New Roman"/>
            <w:color w:val="222222"/>
            <w:sz w:val="24"/>
            <w:szCs w:val="24"/>
            <w:shd w:val="clear" w:color="auto" w:fill="FFFFFF"/>
          </w:rPr>
          <w:t>)</w:t>
        </w:r>
      </w:ins>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FA431B">
        <w:rPr>
          <w:rFonts w:ascii="Times New Roman" w:hAnsi="Times New Roman" w:cs="Times New Roman"/>
          <w:i/>
          <w:iCs/>
          <w:color w:val="222222"/>
          <w:sz w:val="24"/>
          <w:szCs w:val="24"/>
          <w:shd w:val="clear" w:color="auto" w:fill="FFFFFF"/>
          <w:rPrChange w:id="324" w:author="Trevor D." w:date="2022-04-14T18:04:00Z">
            <w:rPr>
              <w:rFonts w:ascii="Times New Roman" w:hAnsi="Times New Roman" w:cs="Times New Roman"/>
              <w:color w:val="222222"/>
              <w:sz w:val="24"/>
              <w:szCs w:val="24"/>
              <w:shd w:val="clear" w:color="auto" w:fill="FFFFFF"/>
            </w:rPr>
          </w:rPrChange>
        </w:rPr>
        <w:t>Ecology</w:t>
      </w:r>
      <w:r w:rsidRPr="00B84E1B">
        <w:rPr>
          <w:rFonts w:ascii="Times New Roman" w:hAnsi="Times New Roman" w:cs="Times New Roman"/>
          <w:color w:val="222222"/>
          <w:sz w:val="24"/>
          <w:szCs w:val="24"/>
          <w:shd w:val="clear" w:color="auto" w:fill="FFFFFF"/>
        </w:rPr>
        <w:t xml:space="preserve">, 102(1), </w:t>
      </w:r>
      <w:del w:id="325" w:author="Trevor D." w:date="2022-04-14T17:40:00Z">
        <w:r w:rsidRPr="00B84E1B" w:rsidDel="00E06D47">
          <w:rPr>
            <w:rFonts w:ascii="Times New Roman" w:hAnsi="Times New Roman" w:cs="Times New Roman"/>
            <w:color w:val="222222"/>
            <w:sz w:val="24"/>
            <w:szCs w:val="24"/>
            <w:shd w:val="clear" w:color="auto" w:fill="FFFFFF"/>
          </w:rPr>
          <w:delText>p.</w:delText>
        </w:r>
      </w:del>
      <w:r w:rsidRPr="00B84E1B">
        <w:rPr>
          <w:rFonts w:ascii="Times New Roman" w:hAnsi="Times New Roman" w:cs="Times New Roman"/>
          <w:color w:val="222222"/>
          <w:sz w:val="24"/>
          <w:szCs w:val="24"/>
          <w:shd w:val="clear" w:color="auto" w:fill="FFFFFF"/>
        </w:rPr>
        <w:t>e03219.</w:t>
      </w:r>
    </w:p>
    <w:p w14:paraId="5839A727" w14:textId="0876A896" w:rsidR="00EF5383" w:rsidDel="008F45FD" w:rsidRDefault="00EF5383" w:rsidP="00B705D6">
      <w:pPr>
        <w:spacing w:after="120" w:line="240" w:lineRule="auto"/>
        <w:ind w:left="284" w:hanging="284"/>
        <w:jc w:val="both"/>
        <w:rPr>
          <w:del w:id="326" w:author="Trevor D." w:date="2022-04-14T18:28:00Z"/>
          <w:rFonts w:ascii="Times New Roman" w:hAnsi="Times New Roman" w:cs="Times New Roman"/>
          <w:sz w:val="24"/>
          <w:szCs w:val="24"/>
          <w:shd w:val="clear" w:color="auto" w:fill="FFFFFF"/>
        </w:rPr>
      </w:pPr>
      <w:del w:id="327" w:author="Trevor D." w:date="2022-04-14T18:28:00Z">
        <w:r w:rsidRPr="00FA431B" w:rsidDel="008F45FD">
          <w:rPr>
            <w:rFonts w:ascii="Times New Roman" w:hAnsi="Times New Roman" w:cs="Times New Roman"/>
            <w:sz w:val="24"/>
            <w:szCs w:val="24"/>
            <w:highlight w:val="yellow"/>
            <w:shd w:val="clear" w:color="auto" w:fill="FFFFFF"/>
            <w:rPrChange w:id="328" w:author="Trevor D." w:date="2022-04-14T18:04:00Z">
              <w:rPr>
                <w:rFonts w:ascii="Times New Roman" w:hAnsi="Times New Roman" w:cs="Times New Roman"/>
                <w:sz w:val="24"/>
                <w:szCs w:val="24"/>
                <w:shd w:val="clear" w:color="auto" w:fill="FFFFFF"/>
              </w:rPr>
            </w:rPrChange>
          </w:rPr>
          <w:delText>Lambert, J.E., Hulme, P.E</w:delText>
        </w:r>
      </w:del>
      <w:del w:id="329" w:author="Trevor D." w:date="2022-04-14T17:46:00Z">
        <w:r w:rsidRPr="00FA431B" w:rsidDel="003A01C8">
          <w:rPr>
            <w:rFonts w:ascii="Times New Roman" w:hAnsi="Times New Roman" w:cs="Times New Roman"/>
            <w:sz w:val="24"/>
            <w:szCs w:val="24"/>
            <w:highlight w:val="yellow"/>
            <w:shd w:val="clear" w:color="auto" w:fill="FFFFFF"/>
            <w:rPrChange w:id="330" w:author="Trevor D." w:date="2022-04-14T18:04:00Z">
              <w:rPr>
                <w:rFonts w:ascii="Times New Roman" w:hAnsi="Times New Roman" w:cs="Times New Roman"/>
                <w:sz w:val="24"/>
                <w:szCs w:val="24"/>
                <w:shd w:val="clear" w:color="auto" w:fill="FFFFFF"/>
              </w:rPr>
            </w:rPrChange>
          </w:rPr>
          <w:delText xml:space="preserve">. and </w:delText>
        </w:r>
      </w:del>
      <w:del w:id="331" w:author="Trevor D." w:date="2022-04-14T18:28:00Z">
        <w:r w:rsidRPr="00FA431B" w:rsidDel="008F45FD">
          <w:rPr>
            <w:rFonts w:ascii="Times New Roman" w:hAnsi="Times New Roman" w:cs="Times New Roman"/>
            <w:sz w:val="24"/>
            <w:szCs w:val="24"/>
            <w:highlight w:val="yellow"/>
            <w:shd w:val="clear" w:color="auto" w:fill="FFFFFF"/>
            <w:rPrChange w:id="332" w:author="Trevor D." w:date="2022-04-14T18:04:00Z">
              <w:rPr>
                <w:rFonts w:ascii="Times New Roman" w:hAnsi="Times New Roman" w:cs="Times New Roman"/>
                <w:sz w:val="24"/>
                <w:szCs w:val="24"/>
                <w:shd w:val="clear" w:color="auto" w:fill="FFFFFF"/>
              </w:rPr>
            </w:rPrChange>
          </w:rPr>
          <w:delText>Vander Wall, S.B</w:delText>
        </w:r>
      </w:del>
      <w:del w:id="333" w:author="Trevor D." w:date="2022-04-14T17:56:00Z">
        <w:r w:rsidRPr="00FA431B" w:rsidDel="00E1245E">
          <w:rPr>
            <w:rFonts w:ascii="Times New Roman" w:hAnsi="Times New Roman" w:cs="Times New Roman"/>
            <w:sz w:val="24"/>
            <w:szCs w:val="24"/>
            <w:highlight w:val="yellow"/>
            <w:shd w:val="clear" w:color="auto" w:fill="FFFFFF"/>
            <w:rPrChange w:id="334" w:author="Trevor D." w:date="2022-04-14T18:04:00Z">
              <w:rPr>
                <w:rFonts w:ascii="Times New Roman" w:hAnsi="Times New Roman" w:cs="Times New Roman"/>
                <w:sz w:val="24"/>
                <w:szCs w:val="24"/>
                <w:shd w:val="clear" w:color="auto" w:fill="FFFFFF"/>
              </w:rPr>
            </w:rPrChange>
          </w:rPr>
          <w:delText xml:space="preserve">., </w:delText>
        </w:r>
      </w:del>
      <w:del w:id="335" w:author="Trevor D." w:date="2022-04-14T18:28:00Z">
        <w:r w:rsidRPr="00FA431B" w:rsidDel="008F45FD">
          <w:rPr>
            <w:rFonts w:ascii="Times New Roman" w:hAnsi="Times New Roman" w:cs="Times New Roman"/>
            <w:sz w:val="24"/>
            <w:szCs w:val="24"/>
            <w:highlight w:val="yellow"/>
            <w:shd w:val="clear" w:color="auto" w:fill="FFFFFF"/>
            <w:rPrChange w:id="336" w:author="Trevor D." w:date="2022-04-14T18:04:00Z">
              <w:rPr>
                <w:rFonts w:ascii="Times New Roman" w:hAnsi="Times New Roman" w:cs="Times New Roman"/>
                <w:sz w:val="24"/>
                <w:szCs w:val="24"/>
                <w:shd w:val="clear" w:color="auto" w:fill="FFFFFF"/>
              </w:rPr>
            </w:rPrChange>
          </w:rPr>
          <w:delText>2004. Seed fate: predation, dispersal, and seedling establishment. CABI.</w:delText>
        </w:r>
      </w:del>
    </w:p>
    <w:p w14:paraId="6F42C294" w14:textId="423E792D"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ins w:id="337"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338" w:author="Trevor D." w:date="2022-04-14T17:46:00Z">
        <w:r w:rsidRPr="009D1071" w:rsidDel="003A01C8">
          <w:rPr>
            <w:rFonts w:ascii="Times New Roman" w:hAnsi="Times New Roman" w:cs="Times New Roman"/>
            <w:sz w:val="24"/>
            <w:szCs w:val="24"/>
            <w:shd w:val="clear" w:color="auto" w:fill="FFFFFF"/>
          </w:rPr>
          <w:delText xml:space="preserve">. and </w:delText>
        </w:r>
      </w:del>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w:t>
      </w:r>
      <w:ins w:id="339" w:author="Trevor D." w:date="2022-04-14T17:57:00Z">
        <w:r w:rsidR="00E1245E">
          <w:rPr>
            <w:rFonts w:ascii="Times New Roman" w:hAnsi="Times New Roman" w:cs="Times New Roman"/>
            <w:sz w:val="24"/>
            <w:szCs w:val="24"/>
            <w:shd w:val="clear" w:color="auto" w:fill="FFFFFF"/>
          </w:rPr>
          <w:t xml:space="preserve"> (</w:t>
        </w:r>
      </w:ins>
      <w:del w:id="340" w:author="Trevor D." w:date="2022-04-14T17:57:00Z">
        <w:r w:rsidRPr="009D1071" w:rsidDel="00E1245E">
          <w:rPr>
            <w:rFonts w:ascii="Times New Roman" w:hAnsi="Times New Roman" w:cs="Times New Roman"/>
            <w:sz w:val="24"/>
            <w:szCs w:val="24"/>
            <w:shd w:val="clear" w:color="auto" w:fill="FFFFFF"/>
          </w:rPr>
          <w:delText xml:space="preserve">, </w:delText>
        </w:r>
      </w:del>
      <w:r w:rsidRPr="009D1071">
        <w:rPr>
          <w:rFonts w:ascii="Times New Roman" w:hAnsi="Times New Roman" w:cs="Times New Roman"/>
          <w:sz w:val="24"/>
          <w:szCs w:val="24"/>
          <w:shd w:val="clear" w:color="auto" w:fill="FFFFFF"/>
        </w:rPr>
        <w:t>2009</w:t>
      </w:r>
      <w:ins w:id="341" w:author="Trevor D." w:date="2022-04-14T17:57:00Z">
        <w:r w:rsidR="00E1245E">
          <w:rPr>
            <w:rFonts w:ascii="Times New Roman" w:hAnsi="Times New Roman" w:cs="Times New Roman"/>
            <w:sz w:val="24"/>
            <w:szCs w:val="24"/>
            <w:shd w:val="clear" w:color="auto" w:fill="FFFFFF"/>
          </w:rPr>
          <w:t>)</w:t>
        </w:r>
      </w:ins>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FA431B">
        <w:rPr>
          <w:rFonts w:ascii="Times New Roman" w:hAnsi="Times New Roman" w:cs="Times New Roman"/>
          <w:i/>
          <w:iCs/>
          <w:sz w:val="24"/>
          <w:szCs w:val="24"/>
          <w:shd w:val="clear" w:color="auto" w:fill="FFFFFF"/>
          <w:rPrChange w:id="342" w:author="Trevor D." w:date="2022-04-14T18:04:00Z">
            <w:rPr>
              <w:rFonts w:ascii="Times New Roman" w:hAnsi="Times New Roman" w:cs="Times New Roman"/>
              <w:sz w:val="24"/>
              <w:szCs w:val="24"/>
              <w:shd w:val="clear" w:color="auto" w:fill="FFFFFF"/>
            </w:rPr>
          </w:rPrChange>
        </w:rPr>
        <w:t>Journal of Applied Ecology</w:t>
      </w:r>
      <w:r w:rsidRPr="009D1071">
        <w:rPr>
          <w:rFonts w:ascii="Times New Roman" w:hAnsi="Times New Roman" w:cs="Times New Roman"/>
          <w:sz w:val="24"/>
          <w:szCs w:val="24"/>
          <w:shd w:val="clear" w:color="auto" w:fill="FFFFFF"/>
        </w:rPr>
        <w:t xml:space="preserve">, 46(5), </w:t>
      </w:r>
      <w:del w:id="343" w:author="Trevor D." w:date="2022-04-14T17:40:00Z">
        <w:r w:rsidRPr="009D1071" w:rsidDel="00E06D47">
          <w:rPr>
            <w:rFonts w:ascii="Times New Roman" w:hAnsi="Times New Roman" w:cs="Times New Roman"/>
            <w:sz w:val="24"/>
            <w:szCs w:val="24"/>
            <w:shd w:val="clear" w:color="auto" w:fill="FFFFFF"/>
          </w:rPr>
          <w:delText>pp.</w:delText>
        </w:r>
      </w:del>
      <w:r w:rsidRPr="009D1071">
        <w:rPr>
          <w:rFonts w:ascii="Times New Roman" w:hAnsi="Times New Roman" w:cs="Times New Roman"/>
          <w:sz w:val="24"/>
          <w:szCs w:val="24"/>
          <w:shd w:val="clear" w:color="auto" w:fill="FFFFFF"/>
        </w:rPr>
        <w:t>1122-1128.</w:t>
      </w:r>
    </w:p>
    <w:p w14:paraId="7393C773" w14:textId="2EC3DD70"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w:t>
      </w:r>
      <w:ins w:id="344"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345" w:author="Trevor D." w:date="2022-04-14T17:47:00Z">
        <w:r w:rsidRPr="00C93440" w:rsidDel="003A01C8">
          <w:rPr>
            <w:rFonts w:ascii="Times New Roman" w:hAnsi="Times New Roman" w:cs="Times New Roman"/>
            <w:sz w:val="24"/>
            <w:szCs w:val="24"/>
            <w:shd w:val="clear" w:color="auto" w:fill="FFFFFF"/>
          </w:rPr>
          <w:delText xml:space="preserve">. and </w:delText>
        </w:r>
      </w:del>
      <w:r w:rsidRPr="00C93440">
        <w:rPr>
          <w:rFonts w:ascii="Times New Roman" w:hAnsi="Times New Roman" w:cs="Times New Roman"/>
          <w:sz w:val="24"/>
          <w:szCs w:val="24"/>
          <w:shd w:val="clear" w:color="auto" w:fill="FFFFFF"/>
        </w:rPr>
        <w:t>Sargent, S.</w:t>
      </w:r>
      <w:ins w:id="346" w:author="Trevor D." w:date="2022-04-14T17:57:00Z">
        <w:r w:rsidR="00E1245E">
          <w:rPr>
            <w:rFonts w:ascii="Times New Roman" w:hAnsi="Times New Roman" w:cs="Times New Roman"/>
            <w:sz w:val="24"/>
            <w:szCs w:val="24"/>
            <w:shd w:val="clear" w:color="auto" w:fill="FFFFFF"/>
          </w:rPr>
          <w:t xml:space="preserve"> (</w:t>
        </w:r>
      </w:ins>
      <w:del w:id="347" w:author="Trevor D." w:date="2022-04-14T17:57:00Z">
        <w:r w:rsidRPr="00C93440" w:rsidDel="00E1245E">
          <w:rPr>
            <w:rFonts w:ascii="Times New Roman" w:hAnsi="Times New Roman" w:cs="Times New Roman"/>
            <w:sz w:val="24"/>
            <w:szCs w:val="24"/>
            <w:shd w:val="clear" w:color="auto" w:fill="FFFFFF"/>
          </w:rPr>
          <w:delText xml:space="preserve">, </w:delText>
        </w:r>
      </w:del>
      <w:r w:rsidRPr="00C93440">
        <w:rPr>
          <w:rFonts w:ascii="Times New Roman" w:hAnsi="Times New Roman" w:cs="Times New Roman"/>
          <w:sz w:val="24"/>
          <w:szCs w:val="24"/>
          <w:shd w:val="clear" w:color="auto" w:fill="FFFFFF"/>
        </w:rPr>
        <w:t>2000</w:t>
      </w:r>
      <w:ins w:id="348" w:author="Trevor D." w:date="2022-04-14T17:57:00Z">
        <w:r w:rsidR="00E1245E">
          <w:rPr>
            <w:rFonts w:ascii="Times New Roman" w:hAnsi="Times New Roman" w:cs="Times New Roman"/>
            <w:sz w:val="24"/>
            <w:szCs w:val="24"/>
            <w:shd w:val="clear" w:color="auto" w:fill="FFFFFF"/>
          </w:rPr>
          <w:t>)</w:t>
        </w:r>
      </w:ins>
      <w:r w:rsidRPr="00C93440">
        <w:rPr>
          <w:rFonts w:ascii="Times New Roman" w:hAnsi="Times New Roman" w:cs="Times New Roman"/>
          <w:sz w:val="24"/>
          <w:szCs w:val="24"/>
          <w:shd w:val="clear" w:color="auto" w:fill="FFFFFF"/>
        </w:rPr>
        <w:t xml:space="preserve">. A simple method for tracking vertebrate‐dispersed seeds. </w:t>
      </w:r>
      <w:r w:rsidRPr="00FA431B">
        <w:rPr>
          <w:rFonts w:ascii="Times New Roman" w:hAnsi="Times New Roman" w:cs="Times New Roman"/>
          <w:i/>
          <w:iCs/>
          <w:sz w:val="24"/>
          <w:szCs w:val="24"/>
          <w:shd w:val="clear" w:color="auto" w:fill="FFFFFF"/>
          <w:rPrChange w:id="349" w:author="Trevor D." w:date="2022-04-14T18:04:00Z">
            <w:rPr>
              <w:rFonts w:ascii="Times New Roman" w:hAnsi="Times New Roman" w:cs="Times New Roman"/>
              <w:sz w:val="24"/>
              <w:szCs w:val="24"/>
              <w:shd w:val="clear" w:color="auto" w:fill="FFFFFF"/>
            </w:rPr>
          </w:rPrChange>
        </w:rPr>
        <w:t>Ecology</w:t>
      </w:r>
      <w:r w:rsidRPr="00C93440">
        <w:rPr>
          <w:rFonts w:ascii="Times New Roman" w:hAnsi="Times New Roman" w:cs="Times New Roman"/>
          <w:sz w:val="24"/>
          <w:szCs w:val="24"/>
          <w:shd w:val="clear" w:color="auto" w:fill="FFFFFF"/>
        </w:rPr>
        <w:t xml:space="preserve">, 81(1), </w:t>
      </w:r>
      <w:del w:id="350" w:author="Trevor D." w:date="2022-04-14T17:40:00Z">
        <w:r w:rsidRPr="00C93440" w:rsidDel="00E06D47">
          <w:rPr>
            <w:rFonts w:ascii="Times New Roman" w:hAnsi="Times New Roman" w:cs="Times New Roman"/>
            <w:sz w:val="24"/>
            <w:szCs w:val="24"/>
            <w:shd w:val="clear" w:color="auto" w:fill="FFFFFF"/>
          </w:rPr>
          <w:delText>pp.</w:delText>
        </w:r>
      </w:del>
      <w:r w:rsidRPr="00C93440">
        <w:rPr>
          <w:rFonts w:ascii="Times New Roman" w:hAnsi="Times New Roman" w:cs="Times New Roman"/>
          <w:sz w:val="24"/>
          <w:szCs w:val="24"/>
          <w:shd w:val="clear" w:color="auto" w:fill="FFFFFF"/>
        </w:rPr>
        <w:t>267-274.</w:t>
      </w:r>
    </w:p>
    <w:p w14:paraId="51E6F667" w14:textId="438ED4A1"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M.C., Turley, N.E</w:t>
      </w:r>
      <w:ins w:id="351"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352" w:author="Trevor D." w:date="2022-04-14T17:47:00Z">
        <w:r w:rsidRPr="00AA33F4" w:rsidDel="003A01C8">
          <w:rPr>
            <w:rFonts w:ascii="Times New Roman" w:hAnsi="Times New Roman" w:cs="Times New Roman"/>
            <w:sz w:val="24"/>
            <w:szCs w:val="24"/>
            <w:shd w:val="clear" w:color="auto" w:fill="FFFFFF"/>
          </w:rPr>
          <w:delText xml:space="preserve">. and </w:delText>
        </w:r>
      </w:del>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w:t>
      </w:r>
      <w:ins w:id="353" w:author="Trevor D." w:date="2022-04-14T17:57:00Z">
        <w:r w:rsidR="00E1245E">
          <w:rPr>
            <w:rFonts w:ascii="Times New Roman" w:hAnsi="Times New Roman" w:cs="Times New Roman"/>
            <w:sz w:val="24"/>
            <w:szCs w:val="24"/>
            <w:shd w:val="clear" w:color="auto" w:fill="FFFFFF"/>
          </w:rPr>
          <w:t xml:space="preserve"> (</w:t>
        </w:r>
      </w:ins>
      <w:del w:id="354" w:author="Trevor D." w:date="2022-04-14T17:57:00Z">
        <w:r w:rsidRPr="00AA33F4" w:rsidDel="00E1245E">
          <w:rPr>
            <w:rFonts w:ascii="Times New Roman" w:hAnsi="Times New Roman" w:cs="Times New Roman"/>
            <w:sz w:val="24"/>
            <w:szCs w:val="24"/>
            <w:shd w:val="clear" w:color="auto" w:fill="FFFFFF"/>
          </w:rPr>
          <w:delText xml:space="preserve">, </w:delText>
        </w:r>
      </w:del>
      <w:r w:rsidRPr="00AA33F4">
        <w:rPr>
          <w:rFonts w:ascii="Times New Roman" w:hAnsi="Times New Roman" w:cs="Times New Roman"/>
          <w:sz w:val="24"/>
          <w:szCs w:val="24"/>
          <w:shd w:val="clear" w:color="auto" w:fill="FFFFFF"/>
        </w:rPr>
        <w:t>2019</w:t>
      </w:r>
      <w:ins w:id="355" w:author="Trevor D." w:date="2022-04-14T17:57:00Z">
        <w:r w:rsidR="00E1245E">
          <w:rPr>
            <w:rFonts w:ascii="Times New Roman" w:hAnsi="Times New Roman" w:cs="Times New Roman"/>
            <w:sz w:val="24"/>
            <w:szCs w:val="24"/>
            <w:shd w:val="clear" w:color="auto" w:fill="FFFFFF"/>
          </w:rPr>
          <w:t>)</w:t>
        </w:r>
      </w:ins>
      <w:r w:rsidRPr="00AA33F4">
        <w:rPr>
          <w:rFonts w:ascii="Times New Roman" w:hAnsi="Times New Roman" w:cs="Times New Roman"/>
          <w:sz w:val="24"/>
          <w:szCs w:val="24"/>
          <w:shd w:val="clear" w:color="auto" w:fill="FFFFFF"/>
        </w:rPr>
        <w:t xml:space="preserve">. Insects remove more seeds than mammals in first‐year prairie restorations. </w:t>
      </w:r>
      <w:r w:rsidRPr="00FA431B">
        <w:rPr>
          <w:rFonts w:ascii="Times New Roman" w:hAnsi="Times New Roman" w:cs="Times New Roman"/>
          <w:i/>
          <w:iCs/>
          <w:sz w:val="24"/>
          <w:szCs w:val="24"/>
          <w:shd w:val="clear" w:color="auto" w:fill="FFFFFF"/>
          <w:rPrChange w:id="356" w:author="Trevor D." w:date="2022-04-14T18:04:00Z">
            <w:rPr>
              <w:rFonts w:ascii="Times New Roman" w:hAnsi="Times New Roman" w:cs="Times New Roman"/>
              <w:sz w:val="24"/>
              <w:szCs w:val="24"/>
              <w:shd w:val="clear" w:color="auto" w:fill="FFFFFF"/>
            </w:rPr>
          </w:rPrChange>
        </w:rPr>
        <w:t>Restoration Ecology</w:t>
      </w:r>
      <w:r w:rsidRPr="00AA33F4">
        <w:rPr>
          <w:rFonts w:ascii="Times New Roman" w:hAnsi="Times New Roman" w:cs="Times New Roman"/>
          <w:sz w:val="24"/>
          <w:szCs w:val="24"/>
          <w:shd w:val="clear" w:color="auto" w:fill="FFFFFF"/>
        </w:rPr>
        <w:t xml:space="preserve">, 27(6), </w:t>
      </w:r>
      <w:del w:id="357" w:author="Trevor D." w:date="2022-04-14T17:41:00Z">
        <w:r w:rsidRPr="00AA33F4" w:rsidDel="00E06D47">
          <w:rPr>
            <w:rFonts w:ascii="Times New Roman" w:hAnsi="Times New Roman" w:cs="Times New Roman"/>
            <w:sz w:val="24"/>
            <w:szCs w:val="24"/>
            <w:shd w:val="clear" w:color="auto" w:fill="FFFFFF"/>
          </w:rPr>
          <w:delText>pp.</w:delText>
        </w:r>
      </w:del>
      <w:r w:rsidRPr="00AA33F4">
        <w:rPr>
          <w:rFonts w:ascii="Times New Roman" w:hAnsi="Times New Roman" w:cs="Times New Roman"/>
          <w:sz w:val="24"/>
          <w:szCs w:val="24"/>
          <w:shd w:val="clear" w:color="auto" w:fill="FFFFFF"/>
        </w:rPr>
        <w:t>1300-1306.</w:t>
      </w:r>
    </w:p>
    <w:p w14:paraId="39338E25" w14:textId="381B229B"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lastRenderedPageBreak/>
        <w:t>Michael, P.J., Owen, M.J</w:t>
      </w:r>
      <w:ins w:id="358"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359" w:author="Trevor D." w:date="2022-04-14T17:47:00Z">
        <w:r w:rsidRPr="0068123F" w:rsidDel="003A01C8">
          <w:rPr>
            <w:rFonts w:ascii="Times New Roman" w:hAnsi="Times New Roman" w:cs="Times New Roman"/>
            <w:sz w:val="24"/>
            <w:szCs w:val="24"/>
            <w:shd w:val="clear" w:color="auto" w:fill="FFFFFF"/>
          </w:rPr>
          <w:delText xml:space="preserve">. and </w:delText>
        </w:r>
      </w:del>
      <w:r w:rsidRPr="0068123F">
        <w:rPr>
          <w:rFonts w:ascii="Times New Roman" w:hAnsi="Times New Roman" w:cs="Times New Roman"/>
          <w:sz w:val="24"/>
          <w:szCs w:val="24"/>
          <w:shd w:val="clear" w:color="auto" w:fill="FFFFFF"/>
        </w:rPr>
        <w:t>Powles, S.B.</w:t>
      </w:r>
      <w:ins w:id="360" w:author="Trevor D." w:date="2022-04-14T17:57:00Z">
        <w:r w:rsidR="00E1245E">
          <w:rPr>
            <w:rFonts w:ascii="Times New Roman" w:hAnsi="Times New Roman" w:cs="Times New Roman"/>
            <w:sz w:val="24"/>
            <w:szCs w:val="24"/>
            <w:shd w:val="clear" w:color="auto" w:fill="FFFFFF"/>
          </w:rPr>
          <w:t xml:space="preserve"> (</w:t>
        </w:r>
      </w:ins>
      <w:del w:id="361" w:author="Trevor D." w:date="2022-04-14T17:57:00Z">
        <w:r w:rsidRPr="0068123F" w:rsidDel="00E1245E">
          <w:rPr>
            <w:rFonts w:ascii="Times New Roman" w:hAnsi="Times New Roman" w:cs="Times New Roman"/>
            <w:sz w:val="24"/>
            <w:szCs w:val="24"/>
            <w:shd w:val="clear" w:color="auto" w:fill="FFFFFF"/>
          </w:rPr>
          <w:delText xml:space="preserve">, </w:delText>
        </w:r>
      </w:del>
      <w:r w:rsidRPr="0068123F">
        <w:rPr>
          <w:rFonts w:ascii="Times New Roman" w:hAnsi="Times New Roman" w:cs="Times New Roman"/>
          <w:sz w:val="24"/>
          <w:szCs w:val="24"/>
          <w:shd w:val="clear" w:color="auto" w:fill="FFFFFF"/>
        </w:rPr>
        <w:t>2010</w:t>
      </w:r>
      <w:ins w:id="362" w:author="Trevor D." w:date="2022-04-14T17:57:00Z">
        <w:r w:rsidR="00E1245E">
          <w:rPr>
            <w:rFonts w:ascii="Times New Roman" w:hAnsi="Times New Roman" w:cs="Times New Roman"/>
            <w:sz w:val="24"/>
            <w:szCs w:val="24"/>
            <w:shd w:val="clear" w:color="auto" w:fill="FFFFFF"/>
          </w:rPr>
          <w:t>)</w:t>
        </w:r>
      </w:ins>
      <w:r w:rsidRPr="0068123F">
        <w:rPr>
          <w:rFonts w:ascii="Times New Roman" w:hAnsi="Times New Roman" w:cs="Times New Roman"/>
          <w:sz w:val="24"/>
          <w:szCs w:val="24"/>
          <w:shd w:val="clear" w:color="auto" w:fill="FFFFFF"/>
        </w:rPr>
        <w:t xml:space="preserve">.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xml:space="preserve">. </w:t>
      </w:r>
      <w:r w:rsidRPr="00FA431B">
        <w:rPr>
          <w:rFonts w:ascii="Times New Roman" w:hAnsi="Times New Roman" w:cs="Times New Roman"/>
          <w:i/>
          <w:iCs/>
          <w:sz w:val="24"/>
          <w:szCs w:val="24"/>
          <w:shd w:val="clear" w:color="auto" w:fill="FFFFFF"/>
          <w:rPrChange w:id="363" w:author="Trevor D." w:date="2022-04-14T18:04:00Z">
            <w:rPr>
              <w:rFonts w:ascii="Times New Roman" w:hAnsi="Times New Roman" w:cs="Times New Roman"/>
              <w:sz w:val="24"/>
              <w:szCs w:val="24"/>
              <w:shd w:val="clear" w:color="auto" w:fill="FFFFFF"/>
            </w:rPr>
          </w:rPrChange>
        </w:rPr>
        <w:t>Weed Science</w:t>
      </w:r>
      <w:r w:rsidRPr="0068123F">
        <w:rPr>
          <w:rFonts w:ascii="Times New Roman" w:hAnsi="Times New Roman" w:cs="Times New Roman"/>
          <w:sz w:val="24"/>
          <w:szCs w:val="24"/>
          <w:shd w:val="clear" w:color="auto" w:fill="FFFFFF"/>
        </w:rPr>
        <w:t xml:space="preserve">, 58(4), </w:t>
      </w:r>
      <w:del w:id="364" w:author="Trevor D." w:date="2022-04-14T17:41:00Z">
        <w:r w:rsidRPr="0068123F" w:rsidDel="00E06D47">
          <w:rPr>
            <w:rFonts w:ascii="Times New Roman" w:hAnsi="Times New Roman" w:cs="Times New Roman"/>
            <w:sz w:val="24"/>
            <w:szCs w:val="24"/>
            <w:shd w:val="clear" w:color="auto" w:fill="FFFFFF"/>
          </w:rPr>
          <w:delText>pp.</w:delText>
        </w:r>
      </w:del>
      <w:r w:rsidRPr="0068123F">
        <w:rPr>
          <w:rFonts w:ascii="Times New Roman" w:hAnsi="Times New Roman" w:cs="Times New Roman"/>
          <w:sz w:val="24"/>
          <w:szCs w:val="24"/>
          <w:shd w:val="clear" w:color="auto" w:fill="FFFFFF"/>
        </w:rPr>
        <w:t>466-472.</w:t>
      </w:r>
    </w:p>
    <w:p w14:paraId="5A906AC0" w14:textId="46632A8F"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w:t>
      </w:r>
      <w:ins w:id="365"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366" w:author="Trevor D." w:date="2022-04-14T17:47:00Z">
        <w:r w:rsidRPr="00E57B27" w:rsidDel="003A01C8">
          <w:rPr>
            <w:rFonts w:ascii="Times New Roman" w:hAnsi="Times New Roman" w:cs="Times New Roman"/>
            <w:sz w:val="24"/>
            <w:szCs w:val="24"/>
            <w:shd w:val="clear" w:color="auto" w:fill="FFFFFF"/>
          </w:rPr>
          <w:delText xml:space="preserve">. and </w:delText>
        </w:r>
      </w:del>
      <w:r w:rsidRPr="00E57B27">
        <w:rPr>
          <w:rFonts w:ascii="Times New Roman" w:hAnsi="Times New Roman" w:cs="Times New Roman"/>
          <w:sz w:val="24"/>
          <w:szCs w:val="24"/>
          <w:shd w:val="clear" w:color="auto" w:fill="FFFFFF"/>
        </w:rPr>
        <w:t>Westcott, D.A.</w:t>
      </w:r>
      <w:ins w:id="367" w:author="Trevor D." w:date="2022-04-14T17:57:00Z">
        <w:r w:rsidR="00E1245E">
          <w:rPr>
            <w:rFonts w:ascii="Times New Roman" w:hAnsi="Times New Roman" w:cs="Times New Roman"/>
            <w:sz w:val="24"/>
            <w:szCs w:val="24"/>
            <w:shd w:val="clear" w:color="auto" w:fill="FFFFFF"/>
          </w:rPr>
          <w:t xml:space="preserve"> (</w:t>
        </w:r>
      </w:ins>
      <w:del w:id="368" w:author="Trevor D." w:date="2022-04-14T17:57:00Z">
        <w:r w:rsidRPr="00E57B27" w:rsidDel="00E1245E">
          <w:rPr>
            <w:rFonts w:ascii="Times New Roman" w:hAnsi="Times New Roman" w:cs="Times New Roman"/>
            <w:sz w:val="24"/>
            <w:szCs w:val="24"/>
            <w:shd w:val="clear" w:color="auto" w:fill="FFFFFF"/>
          </w:rPr>
          <w:delText xml:space="preserve">, </w:delText>
        </w:r>
      </w:del>
      <w:r w:rsidRPr="00E57B27">
        <w:rPr>
          <w:rFonts w:ascii="Times New Roman" w:hAnsi="Times New Roman" w:cs="Times New Roman"/>
          <w:sz w:val="24"/>
          <w:szCs w:val="24"/>
          <w:shd w:val="clear" w:color="auto" w:fill="FFFFFF"/>
        </w:rPr>
        <w:t>2014</w:t>
      </w:r>
      <w:ins w:id="369" w:author="Trevor D." w:date="2022-04-14T17:57:00Z">
        <w:r w:rsidR="00E1245E">
          <w:rPr>
            <w:rFonts w:ascii="Times New Roman" w:hAnsi="Times New Roman" w:cs="Times New Roman"/>
            <w:sz w:val="24"/>
            <w:szCs w:val="24"/>
            <w:shd w:val="clear" w:color="auto" w:fill="FFFFFF"/>
          </w:rPr>
          <w:t>)</w:t>
        </w:r>
      </w:ins>
      <w:r w:rsidRPr="00E57B27">
        <w:rPr>
          <w:rFonts w:ascii="Times New Roman" w:hAnsi="Times New Roman" w:cs="Times New Roman"/>
          <w:sz w:val="24"/>
          <w:szCs w:val="24"/>
          <w:shd w:val="clear" w:color="auto" w:fill="FFFFFF"/>
        </w:rPr>
        <w:t xml:space="preserve">. Loss of frugivore seed dispersal services under climate change. </w:t>
      </w:r>
      <w:r w:rsidRPr="00FA431B">
        <w:rPr>
          <w:rFonts w:ascii="Times New Roman" w:hAnsi="Times New Roman" w:cs="Times New Roman"/>
          <w:i/>
          <w:iCs/>
          <w:sz w:val="24"/>
          <w:szCs w:val="24"/>
          <w:shd w:val="clear" w:color="auto" w:fill="FFFFFF"/>
          <w:rPrChange w:id="370" w:author="Trevor D." w:date="2022-04-14T18:05:00Z">
            <w:rPr>
              <w:rFonts w:ascii="Times New Roman" w:hAnsi="Times New Roman" w:cs="Times New Roman"/>
              <w:sz w:val="24"/>
              <w:szCs w:val="24"/>
              <w:shd w:val="clear" w:color="auto" w:fill="FFFFFF"/>
            </w:rPr>
          </w:rPrChange>
        </w:rPr>
        <w:t>Nature Communications</w:t>
      </w:r>
      <w:r w:rsidRPr="00E57B27">
        <w:rPr>
          <w:rFonts w:ascii="Times New Roman" w:hAnsi="Times New Roman" w:cs="Times New Roman"/>
          <w:sz w:val="24"/>
          <w:szCs w:val="24"/>
          <w:shd w:val="clear" w:color="auto" w:fill="FFFFFF"/>
        </w:rPr>
        <w:t xml:space="preserve">, 5(1), </w:t>
      </w:r>
      <w:del w:id="371" w:author="Trevor D." w:date="2022-04-14T17:41:00Z">
        <w:r w:rsidRPr="00E57B27" w:rsidDel="00E06D47">
          <w:rPr>
            <w:rFonts w:ascii="Times New Roman" w:hAnsi="Times New Roman" w:cs="Times New Roman"/>
            <w:sz w:val="24"/>
            <w:szCs w:val="24"/>
            <w:shd w:val="clear" w:color="auto" w:fill="FFFFFF"/>
          </w:rPr>
          <w:delText>pp.</w:delText>
        </w:r>
      </w:del>
      <w:r w:rsidRPr="00E57B27">
        <w:rPr>
          <w:rFonts w:ascii="Times New Roman" w:hAnsi="Times New Roman" w:cs="Times New Roman"/>
          <w:sz w:val="24"/>
          <w:szCs w:val="24"/>
          <w:shd w:val="clear" w:color="auto" w:fill="FFFFFF"/>
        </w:rPr>
        <w:t>1-7.</w:t>
      </w:r>
    </w:p>
    <w:p w14:paraId="7C1EAAE2" w14:textId="6CFB7EF1" w:rsidR="00C05AC4" w:rsidDel="001B533C" w:rsidRDefault="001B533C" w:rsidP="00B705D6">
      <w:pPr>
        <w:spacing w:after="120" w:line="240" w:lineRule="auto"/>
        <w:ind w:left="284" w:hanging="284"/>
        <w:jc w:val="both"/>
        <w:rPr>
          <w:del w:id="372" w:author="Trevor D." w:date="2022-04-14T18:13:00Z"/>
          <w:rFonts w:ascii="Times New Roman" w:hAnsi="Times New Roman" w:cs="Times New Roman"/>
          <w:sz w:val="24"/>
          <w:szCs w:val="24"/>
          <w:shd w:val="clear" w:color="auto" w:fill="FFFFFF"/>
        </w:rPr>
      </w:pPr>
      <w:proofErr w:type="spellStart"/>
      <w:ins w:id="373" w:author="Trevor D." w:date="2022-04-14T18:13:00Z">
        <w:r w:rsidRPr="001B533C">
          <w:rPr>
            <w:rFonts w:ascii="Times New Roman" w:hAnsi="Times New Roman" w:cs="Times New Roman"/>
            <w:sz w:val="24"/>
            <w:szCs w:val="24"/>
            <w:shd w:val="clear" w:color="auto" w:fill="FFFFFF"/>
          </w:rPr>
          <w:t>Molau</w:t>
        </w:r>
        <w:proofErr w:type="spellEnd"/>
        <w:r w:rsidRPr="001B533C">
          <w:rPr>
            <w:rFonts w:ascii="Times New Roman" w:hAnsi="Times New Roman" w:cs="Times New Roman"/>
            <w:sz w:val="24"/>
            <w:szCs w:val="24"/>
            <w:shd w:val="clear" w:color="auto" w:fill="FFFFFF"/>
          </w:rPr>
          <w:t xml:space="preserve">, U. &amp; </w:t>
        </w:r>
        <w:proofErr w:type="spellStart"/>
        <w:r w:rsidRPr="001B533C">
          <w:rPr>
            <w:rFonts w:ascii="Times New Roman" w:hAnsi="Times New Roman" w:cs="Times New Roman"/>
            <w:sz w:val="24"/>
            <w:szCs w:val="24"/>
            <w:shd w:val="clear" w:color="auto" w:fill="FFFFFF"/>
          </w:rPr>
          <w:t>Mølgaard</w:t>
        </w:r>
        <w:proofErr w:type="spellEnd"/>
        <w:r w:rsidRPr="001B533C">
          <w:rPr>
            <w:rFonts w:ascii="Times New Roman" w:hAnsi="Times New Roman" w:cs="Times New Roman"/>
            <w:sz w:val="24"/>
            <w:szCs w:val="24"/>
            <w:shd w:val="clear" w:color="auto" w:fill="FFFFFF"/>
          </w:rPr>
          <w:t xml:space="preserve">, P. (1996). International Tundra Experiment Manual. Danish Polar Centre, </w:t>
        </w:r>
        <w:proofErr w:type="spellStart"/>
        <w:r w:rsidRPr="001B533C">
          <w:rPr>
            <w:rFonts w:ascii="Times New Roman" w:hAnsi="Times New Roman" w:cs="Times New Roman"/>
            <w:sz w:val="24"/>
            <w:szCs w:val="24"/>
            <w:shd w:val="clear" w:color="auto" w:fill="FFFFFF"/>
          </w:rPr>
          <w:t>Copenhagen.</w:t>
        </w:r>
      </w:ins>
      <w:del w:id="374" w:author="Trevor D." w:date="2022-04-14T18:13:00Z">
        <w:r w:rsidR="00C05AC4" w:rsidRPr="00E1245E" w:rsidDel="001B533C">
          <w:rPr>
            <w:rFonts w:ascii="Times New Roman" w:hAnsi="Times New Roman" w:cs="Times New Roman"/>
            <w:sz w:val="24"/>
            <w:szCs w:val="24"/>
            <w:highlight w:val="yellow"/>
            <w:shd w:val="clear" w:color="auto" w:fill="FFFFFF"/>
            <w:rPrChange w:id="375" w:author="Trevor D." w:date="2022-04-14T17:57:00Z">
              <w:rPr>
                <w:rFonts w:ascii="Times New Roman" w:hAnsi="Times New Roman" w:cs="Times New Roman"/>
                <w:sz w:val="24"/>
                <w:szCs w:val="24"/>
                <w:shd w:val="clear" w:color="auto" w:fill="FFFFFF"/>
              </w:rPr>
            </w:rPrChange>
          </w:rPr>
          <w:delText>Molau U, P. Mølgaard P (1996). International Tundra Experiment Manual. Danish Polar Centre, Copenhagen.</w:delText>
        </w:r>
        <w:proofErr w:type="spellEnd"/>
      </w:del>
    </w:p>
    <w:p w14:paraId="0741D6B8" w14:textId="77777777" w:rsidR="001B533C" w:rsidRPr="00C05AC4" w:rsidRDefault="001B533C" w:rsidP="00B705D6">
      <w:pPr>
        <w:spacing w:after="120" w:line="240" w:lineRule="auto"/>
        <w:ind w:left="284" w:hanging="284"/>
        <w:jc w:val="both"/>
        <w:rPr>
          <w:ins w:id="376" w:author="Trevor D." w:date="2022-04-14T18:13:00Z"/>
          <w:rFonts w:ascii="Times New Roman" w:hAnsi="Times New Roman" w:cs="Times New Roman"/>
          <w:sz w:val="24"/>
          <w:szCs w:val="24"/>
          <w:shd w:val="clear" w:color="auto" w:fill="FFFFFF"/>
        </w:rPr>
      </w:pPr>
    </w:p>
    <w:p w14:paraId="476A3F6E" w14:textId="2FF905F5" w:rsidR="00AE3CF1" w:rsidDel="001B533C" w:rsidRDefault="001B533C" w:rsidP="00B705D6">
      <w:pPr>
        <w:spacing w:after="120" w:line="240" w:lineRule="auto"/>
        <w:ind w:left="284" w:hanging="284"/>
        <w:jc w:val="both"/>
        <w:rPr>
          <w:del w:id="377" w:author="Trevor D." w:date="2022-04-14T18:13:00Z"/>
          <w:rFonts w:ascii="Times New Roman" w:hAnsi="Times New Roman" w:cs="Times New Roman"/>
          <w:color w:val="222222"/>
          <w:sz w:val="24"/>
          <w:szCs w:val="24"/>
          <w:shd w:val="clear" w:color="auto" w:fill="FFFFFF"/>
        </w:rPr>
      </w:pPr>
      <w:ins w:id="378" w:author="Trevor D." w:date="2022-04-14T18:13:00Z">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1B533C">
          <w:rPr>
            <w:rFonts w:ascii="Times New Roman" w:hAnsi="Times New Roman" w:cs="Times New Roman"/>
            <w:i/>
            <w:iCs/>
            <w:color w:val="222222"/>
            <w:sz w:val="24"/>
            <w:szCs w:val="24"/>
            <w:shd w:val="clear" w:color="auto" w:fill="FFFFFF"/>
            <w:rPrChange w:id="379" w:author="Trevor D." w:date="2022-04-14T18:13:00Z">
              <w:rPr>
                <w:rFonts w:ascii="Times New Roman" w:hAnsi="Times New Roman" w:cs="Times New Roman"/>
                <w:color w:val="222222"/>
                <w:sz w:val="24"/>
                <w:szCs w:val="24"/>
                <w:shd w:val="clear" w:color="auto" w:fill="FFFFFF"/>
              </w:rPr>
            </w:rPrChange>
          </w:rPr>
          <w:t>Seed dispersal: theory and its application in a changing world</w:t>
        </w:r>
        <w:r w:rsidRPr="001B533C">
          <w:rPr>
            <w:rFonts w:ascii="Times New Roman" w:hAnsi="Times New Roman" w:cs="Times New Roman"/>
            <w:color w:val="222222"/>
            <w:sz w:val="24"/>
            <w:szCs w:val="24"/>
            <w:shd w:val="clear" w:color="auto" w:fill="FFFFFF"/>
          </w:rPr>
          <w:t>, 252-276.</w:t>
        </w:r>
      </w:ins>
      <w:del w:id="380" w:author="Trevor D." w:date="2022-04-14T18:13:00Z">
        <w:r w:rsidR="00AE3CF1" w:rsidRPr="00FA431B" w:rsidDel="001B533C">
          <w:rPr>
            <w:rFonts w:ascii="Times New Roman" w:hAnsi="Times New Roman" w:cs="Times New Roman"/>
            <w:color w:val="222222"/>
            <w:sz w:val="24"/>
            <w:szCs w:val="24"/>
            <w:highlight w:val="yellow"/>
            <w:shd w:val="clear" w:color="auto" w:fill="FFFFFF"/>
            <w:rPrChange w:id="381" w:author="Trevor D." w:date="2022-04-14T18:05:00Z">
              <w:rPr>
                <w:rFonts w:ascii="Times New Roman" w:hAnsi="Times New Roman" w:cs="Times New Roman"/>
                <w:color w:val="222222"/>
                <w:sz w:val="24"/>
                <w:szCs w:val="24"/>
                <w:shd w:val="clear" w:color="auto" w:fill="FFFFFF"/>
              </w:rPr>
            </w:rPrChange>
          </w:rPr>
          <w:delText>Nathan, R.</w:delText>
        </w:r>
      </w:del>
      <w:del w:id="382" w:author="Trevor D." w:date="2022-04-14T17:57:00Z">
        <w:r w:rsidR="00AE3CF1" w:rsidRPr="00FA431B" w:rsidDel="00E1245E">
          <w:rPr>
            <w:rFonts w:ascii="Times New Roman" w:hAnsi="Times New Roman" w:cs="Times New Roman"/>
            <w:color w:val="222222"/>
            <w:sz w:val="24"/>
            <w:szCs w:val="24"/>
            <w:highlight w:val="yellow"/>
            <w:shd w:val="clear" w:color="auto" w:fill="FFFFFF"/>
            <w:rPrChange w:id="383" w:author="Trevor D." w:date="2022-04-14T18:05:00Z">
              <w:rPr>
                <w:rFonts w:ascii="Times New Roman" w:hAnsi="Times New Roman" w:cs="Times New Roman"/>
                <w:color w:val="222222"/>
                <w:sz w:val="24"/>
                <w:szCs w:val="24"/>
                <w:shd w:val="clear" w:color="auto" w:fill="FFFFFF"/>
              </w:rPr>
            </w:rPrChange>
          </w:rPr>
          <w:delText xml:space="preserve">, </w:delText>
        </w:r>
      </w:del>
      <w:del w:id="384" w:author="Trevor D." w:date="2022-04-14T18:13:00Z">
        <w:r w:rsidR="00AE3CF1" w:rsidRPr="00FA431B" w:rsidDel="001B533C">
          <w:rPr>
            <w:rFonts w:ascii="Times New Roman" w:hAnsi="Times New Roman" w:cs="Times New Roman"/>
            <w:color w:val="222222"/>
            <w:sz w:val="24"/>
            <w:szCs w:val="24"/>
            <w:highlight w:val="yellow"/>
            <w:shd w:val="clear" w:color="auto" w:fill="FFFFFF"/>
            <w:rPrChange w:id="385" w:author="Trevor D." w:date="2022-04-14T18:05:00Z">
              <w:rPr>
                <w:rFonts w:ascii="Times New Roman" w:hAnsi="Times New Roman" w:cs="Times New Roman"/>
                <w:color w:val="222222"/>
                <w:sz w:val="24"/>
                <w:szCs w:val="24"/>
                <w:shd w:val="clear" w:color="auto" w:fill="FFFFFF"/>
              </w:rPr>
            </w:rPrChange>
          </w:rPr>
          <w:delText xml:space="preserve">2007. Total dispersal kernels and the evaluation of diversity and similarity in complex dispersal systems. Seed dispersal: theory and its application in a changing world, </w:delText>
        </w:r>
      </w:del>
      <w:del w:id="386" w:author="Trevor D." w:date="2022-04-14T17:41:00Z">
        <w:r w:rsidR="00AE3CF1" w:rsidRPr="00FA431B" w:rsidDel="00E06D47">
          <w:rPr>
            <w:rFonts w:ascii="Times New Roman" w:hAnsi="Times New Roman" w:cs="Times New Roman"/>
            <w:color w:val="222222"/>
            <w:sz w:val="24"/>
            <w:szCs w:val="24"/>
            <w:highlight w:val="yellow"/>
            <w:shd w:val="clear" w:color="auto" w:fill="FFFFFF"/>
            <w:rPrChange w:id="387" w:author="Trevor D." w:date="2022-04-14T18:05:00Z">
              <w:rPr>
                <w:rFonts w:ascii="Times New Roman" w:hAnsi="Times New Roman" w:cs="Times New Roman"/>
                <w:color w:val="222222"/>
                <w:sz w:val="24"/>
                <w:szCs w:val="24"/>
                <w:shd w:val="clear" w:color="auto" w:fill="FFFFFF"/>
              </w:rPr>
            </w:rPrChange>
          </w:rPr>
          <w:delText>pp.</w:delText>
        </w:r>
      </w:del>
      <w:del w:id="388" w:author="Trevor D." w:date="2022-04-14T18:13:00Z">
        <w:r w:rsidR="00AE3CF1" w:rsidRPr="00FA431B" w:rsidDel="001B533C">
          <w:rPr>
            <w:rFonts w:ascii="Times New Roman" w:hAnsi="Times New Roman" w:cs="Times New Roman"/>
            <w:color w:val="222222"/>
            <w:sz w:val="24"/>
            <w:szCs w:val="24"/>
            <w:highlight w:val="yellow"/>
            <w:shd w:val="clear" w:color="auto" w:fill="FFFFFF"/>
            <w:rPrChange w:id="389" w:author="Trevor D." w:date="2022-04-14T18:05:00Z">
              <w:rPr>
                <w:rFonts w:ascii="Times New Roman" w:hAnsi="Times New Roman" w:cs="Times New Roman"/>
                <w:color w:val="222222"/>
                <w:sz w:val="24"/>
                <w:szCs w:val="24"/>
                <w:shd w:val="clear" w:color="auto" w:fill="FFFFFF"/>
              </w:rPr>
            </w:rPrChange>
          </w:rPr>
          <w:delText>252-276.</w:delText>
        </w:r>
      </w:del>
    </w:p>
    <w:p w14:paraId="7F665E3E" w14:textId="77777777" w:rsidR="001B533C" w:rsidRDefault="001B533C" w:rsidP="00B705D6">
      <w:pPr>
        <w:spacing w:after="120" w:line="240" w:lineRule="auto"/>
        <w:ind w:left="284" w:hanging="284"/>
        <w:jc w:val="both"/>
        <w:rPr>
          <w:ins w:id="390" w:author="Trevor D." w:date="2022-04-14T18:13:00Z"/>
          <w:rFonts w:ascii="Times New Roman" w:hAnsi="Times New Roman" w:cs="Times New Roman"/>
          <w:color w:val="222222"/>
          <w:sz w:val="24"/>
          <w:szCs w:val="24"/>
          <w:shd w:val="clear" w:color="auto" w:fill="FFFFFF"/>
        </w:rPr>
      </w:pPr>
    </w:p>
    <w:p w14:paraId="794488C2" w14:textId="431C40AA" w:rsidR="00B705D6" w:rsidDel="001B533C" w:rsidRDefault="001B533C" w:rsidP="00B705D6">
      <w:pPr>
        <w:spacing w:after="120" w:line="240" w:lineRule="auto"/>
        <w:ind w:left="284" w:hanging="284"/>
        <w:jc w:val="both"/>
        <w:rPr>
          <w:del w:id="391" w:author="Trevor D." w:date="2022-04-14T18:14:00Z"/>
          <w:rFonts w:ascii="Times New Roman" w:hAnsi="Times New Roman" w:cs="Times New Roman"/>
          <w:color w:val="222222"/>
          <w:sz w:val="24"/>
          <w:szCs w:val="24"/>
          <w:shd w:val="clear" w:color="auto" w:fill="FFFFFF"/>
        </w:rPr>
      </w:pPr>
      <w:ins w:id="392" w:author="Trevor D." w:date="2022-04-14T18:14:00Z">
        <w:r w:rsidRPr="001B533C">
          <w:rPr>
            <w:rFonts w:ascii="Times New Roman" w:hAnsi="Times New Roman" w:cs="Times New Roman"/>
            <w:color w:val="222222"/>
            <w:sz w:val="24"/>
            <w:szCs w:val="24"/>
            <w:shd w:val="clear" w:color="auto" w:fill="FFFFFF"/>
          </w:rPr>
          <w:t xml:space="preserve">Pemberton, R.W. &amp; Irving, D.W. (1990). </w:t>
        </w:r>
        <w:proofErr w:type="spellStart"/>
        <w:r w:rsidRPr="001B533C">
          <w:rPr>
            <w:rFonts w:ascii="Times New Roman" w:hAnsi="Times New Roman" w:cs="Times New Roman"/>
            <w:color w:val="222222"/>
            <w:sz w:val="24"/>
            <w:szCs w:val="24"/>
            <w:shd w:val="clear" w:color="auto" w:fill="FFFFFF"/>
          </w:rPr>
          <w:t>Elaiosomes</w:t>
        </w:r>
        <w:proofErr w:type="spellEnd"/>
        <w:r w:rsidRPr="001B533C">
          <w:rPr>
            <w:rFonts w:ascii="Times New Roman" w:hAnsi="Times New Roman" w:cs="Times New Roman"/>
            <w:color w:val="222222"/>
            <w:sz w:val="24"/>
            <w:szCs w:val="24"/>
            <w:shd w:val="clear" w:color="auto" w:fill="FFFFFF"/>
          </w:rPr>
          <w:t xml:space="preserve"> on weed seeds and the potential for myrmecochory in naturalized plants. </w:t>
        </w:r>
        <w:r w:rsidRPr="001B533C">
          <w:rPr>
            <w:rFonts w:ascii="Times New Roman" w:hAnsi="Times New Roman" w:cs="Times New Roman"/>
            <w:i/>
            <w:iCs/>
            <w:color w:val="222222"/>
            <w:sz w:val="24"/>
            <w:szCs w:val="24"/>
            <w:shd w:val="clear" w:color="auto" w:fill="FFFFFF"/>
            <w:rPrChange w:id="393" w:author="Trevor D." w:date="2022-04-14T18:14:00Z">
              <w:rPr>
                <w:rFonts w:ascii="Times New Roman" w:hAnsi="Times New Roman" w:cs="Times New Roman"/>
                <w:color w:val="222222"/>
                <w:sz w:val="24"/>
                <w:szCs w:val="24"/>
                <w:shd w:val="clear" w:color="auto" w:fill="FFFFFF"/>
              </w:rPr>
            </w:rPrChange>
          </w:rPr>
          <w:t>Weed Science</w:t>
        </w:r>
        <w:r w:rsidRPr="001B533C">
          <w:rPr>
            <w:rFonts w:ascii="Times New Roman" w:hAnsi="Times New Roman" w:cs="Times New Roman"/>
            <w:color w:val="222222"/>
            <w:sz w:val="24"/>
            <w:szCs w:val="24"/>
            <w:shd w:val="clear" w:color="auto" w:fill="FFFFFF"/>
          </w:rPr>
          <w:t>, 38(6), 615-619.</w:t>
        </w:r>
      </w:ins>
      <w:del w:id="394" w:author="Trevor D." w:date="2022-04-14T18:14:00Z">
        <w:r w:rsidR="00B705D6" w:rsidRPr="00FA431B" w:rsidDel="001B533C">
          <w:rPr>
            <w:rFonts w:ascii="Times New Roman" w:hAnsi="Times New Roman" w:cs="Times New Roman"/>
            <w:color w:val="222222"/>
            <w:sz w:val="24"/>
            <w:szCs w:val="24"/>
            <w:highlight w:val="yellow"/>
            <w:shd w:val="clear" w:color="auto" w:fill="FFFFFF"/>
            <w:rPrChange w:id="395" w:author="Trevor D." w:date="2022-04-14T18:05:00Z">
              <w:rPr>
                <w:rFonts w:ascii="Times New Roman" w:hAnsi="Times New Roman" w:cs="Times New Roman"/>
                <w:color w:val="222222"/>
                <w:sz w:val="24"/>
                <w:szCs w:val="24"/>
                <w:shd w:val="clear" w:color="auto" w:fill="FFFFFF"/>
              </w:rPr>
            </w:rPrChange>
          </w:rPr>
          <w:delText xml:space="preserve">Pemberton, R. W., &amp; Irving, D. W. (1990). Elaiosomes on weed seeds and the potential for myrmecochory in naturalized plants. </w:delText>
        </w:r>
        <w:r w:rsidR="00B705D6" w:rsidRPr="00FA431B" w:rsidDel="001B533C">
          <w:rPr>
            <w:rFonts w:ascii="Times New Roman" w:hAnsi="Times New Roman" w:cs="Times New Roman"/>
            <w:i/>
            <w:iCs/>
            <w:color w:val="222222"/>
            <w:sz w:val="24"/>
            <w:szCs w:val="24"/>
            <w:highlight w:val="yellow"/>
            <w:shd w:val="clear" w:color="auto" w:fill="FFFFFF"/>
            <w:rPrChange w:id="396" w:author="Trevor D." w:date="2022-04-14T18:05:00Z">
              <w:rPr>
                <w:rFonts w:ascii="Times New Roman" w:hAnsi="Times New Roman" w:cs="Times New Roman"/>
                <w:color w:val="222222"/>
                <w:sz w:val="24"/>
                <w:szCs w:val="24"/>
                <w:shd w:val="clear" w:color="auto" w:fill="FFFFFF"/>
              </w:rPr>
            </w:rPrChange>
          </w:rPr>
          <w:delText>Weed Science</w:delText>
        </w:r>
        <w:r w:rsidR="00B705D6" w:rsidRPr="00FA431B" w:rsidDel="001B533C">
          <w:rPr>
            <w:rFonts w:ascii="Times New Roman" w:hAnsi="Times New Roman" w:cs="Times New Roman"/>
            <w:color w:val="222222"/>
            <w:sz w:val="24"/>
            <w:szCs w:val="24"/>
            <w:highlight w:val="yellow"/>
            <w:shd w:val="clear" w:color="auto" w:fill="FFFFFF"/>
            <w:rPrChange w:id="397" w:author="Trevor D." w:date="2022-04-14T18:05:00Z">
              <w:rPr>
                <w:rFonts w:ascii="Times New Roman" w:hAnsi="Times New Roman" w:cs="Times New Roman"/>
                <w:color w:val="222222"/>
                <w:sz w:val="24"/>
                <w:szCs w:val="24"/>
                <w:shd w:val="clear" w:color="auto" w:fill="FFFFFF"/>
              </w:rPr>
            </w:rPrChange>
          </w:rPr>
          <w:delText>, 615-619.</w:delText>
        </w:r>
      </w:del>
    </w:p>
    <w:p w14:paraId="2DE9946C" w14:textId="77777777" w:rsidR="001B533C" w:rsidRDefault="001B533C" w:rsidP="00B705D6">
      <w:pPr>
        <w:spacing w:after="120" w:line="240" w:lineRule="auto"/>
        <w:ind w:left="284" w:hanging="284"/>
        <w:jc w:val="both"/>
        <w:rPr>
          <w:ins w:id="398" w:author="Trevor D." w:date="2022-04-14T18:14:00Z"/>
          <w:rFonts w:ascii="Times New Roman" w:hAnsi="Times New Roman" w:cs="Times New Roman"/>
          <w:color w:val="222222"/>
          <w:sz w:val="24"/>
          <w:szCs w:val="24"/>
          <w:shd w:val="clear" w:color="auto" w:fill="FFFFFF"/>
        </w:rPr>
      </w:pPr>
    </w:p>
    <w:p w14:paraId="3A6E78FE" w14:textId="08500B85"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ins w:id="399"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400" w:author="Trevor D." w:date="2022-04-14T17:47:00Z">
        <w:r w:rsidRPr="00EF5383" w:rsidDel="003A01C8">
          <w:rPr>
            <w:rFonts w:ascii="Times New Roman" w:hAnsi="Times New Roman" w:cs="Times New Roman"/>
            <w:color w:val="222222"/>
            <w:sz w:val="24"/>
            <w:szCs w:val="24"/>
            <w:shd w:val="clear" w:color="auto" w:fill="FFFFFF"/>
          </w:rPr>
          <w:delText xml:space="preserve">. and </w:delText>
        </w:r>
      </w:del>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w:t>
      </w:r>
      <w:ins w:id="401" w:author="Trevor D." w:date="2022-04-14T17:57:00Z">
        <w:r w:rsidR="00E1245E">
          <w:rPr>
            <w:rFonts w:ascii="Times New Roman" w:hAnsi="Times New Roman" w:cs="Times New Roman"/>
            <w:color w:val="222222"/>
            <w:sz w:val="24"/>
            <w:szCs w:val="24"/>
            <w:shd w:val="clear" w:color="auto" w:fill="FFFFFF"/>
          </w:rPr>
          <w:t xml:space="preserve"> (</w:t>
        </w:r>
      </w:ins>
      <w:del w:id="402" w:author="Trevor D." w:date="2022-04-14T17:57:00Z">
        <w:r w:rsidRPr="00EF5383" w:rsidDel="00E1245E">
          <w:rPr>
            <w:rFonts w:ascii="Times New Roman" w:hAnsi="Times New Roman" w:cs="Times New Roman"/>
            <w:color w:val="222222"/>
            <w:sz w:val="24"/>
            <w:szCs w:val="24"/>
            <w:shd w:val="clear" w:color="auto" w:fill="FFFFFF"/>
          </w:rPr>
          <w:delText xml:space="preserve">, </w:delText>
        </w:r>
      </w:del>
      <w:r w:rsidRPr="00EF5383">
        <w:rPr>
          <w:rFonts w:ascii="Times New Roman" w:hAnsi="Times New Roman" w:cs="Times New Roman"/>
          <w:color w:val="222222"/>
          <w:sz w:val="24"/>
          <w:szCs w:val="24"/>
          <w:shd w:val="clear" w:color="auto" w:fill="FFFFFF"/>
        </w:rPr>
        <w:t>2018</w:t>
      </w:r>
      <w:ins w:id="403" w:author="Trevor D." w:date="2022-04-14T17:57:00Z">
        <w:r w:rsidR="00E1245E">
          <w:rPr>
            <w:rFonts w:ascii="Times New Roman" w:hAnsi="Times New Roman" w:cs="Times New Roman"/>
            <w:color w:val="222222"/>
            <w:sz w:val="24"/>
            <w:szCs w:val="24"/>
            <w:shd w:val="clear" w:color="auto" w:fill="FFFFFF"/>
          </w:rPr>
          <w:t>)</w:t>
        </w:r>
      </w:ins>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FA431B">
        <w:rPr>
          <w:rFonts w:ascii="Times New Roman" w:hAnsi="Times New Roman" w:cs="Times New Roman"/>
          <w:i/>
          <w:iCs/>
          <w:color w:val="222222"/>
          <w:sz w:val="24"/>
          <w:szCs w:val="24"/>
          <w:shd w:val="clear" w:color="auto" w:fill="FFFFFF"/>
          <w:rPrChange w:id="404" w:author="Trevor D." w:date="2022-04-14T18:05:00Z">
            <w:rPr>
              <w:rFonts w:ascii="Times New Roman" w:hAnsi="Times New Roman" w:cs="Times New Roman"/>
              <w:color w:val="222222"/>
              <w:sz w:val="24"/>
              <w:szCs w:val="24"/>
              <w:shd w:val="clear" w:color="auto" w:fill="FFFFFF"/>
            </w:rPr>
          </w:rPrChange>
        </w:rPr>
        <w:t>Ecology and evolution</w:t>
      </w:r>
      <w:r w:rsidRPr="00EF5383">
        <w:rPr>
          <w:rFonts w:ascii="Times New Roman" w:hAnsi="Times New Roman" w:cs="Times New Roman"/>
          <w:color w:val="222222"/>
          <w:sz w:val="24"/>
          <w:szCs w:val="24"/>
          <w:shd w:val="clear" w:color="auto" w:fill="FFFFFF"/>
        </w:rPr>
        <w:t xml:space="preserve">, 8(18), </w:t>
      </w:r>
      <w:del w:id="405" w:author="Trevor D." w:date="2022-04-14T17:41:00Z">
        <w:r w:rsidRPr="00EF5383" w:rsidDel="00E06D47">
          <w:rPr>
            <w:rFonts w:ascii="Times New Roman" w:hAnsi="Times New Roman" w:cs="Times New Roman"/>
            <w:color w:val="222222"/>
            <w:sz w:val="24"/>
            <w:szCs w:val="24"/>
            <w:shd w:val="clear" w:color="auto" w:fill="FFFFFF"/>
          </w:rPr>
          <w:delText>pp.</w:delText>
        </w:r>
      </w:del>
      <w:r w:rsidRPr="00EF5383">
        <w:rPr>
          <w:rFonts w:ascii="Times New Roman" w:hAnsi="Times New Roman" w:cs="Times New Roman"/>
          <w:color w:val="222222"/>
          <w:sz w:val="24"/>
          <w:szCs w:val="24"/>
          <w:shd w:val="clear" w:color="auto" w:fill="FFFFFF"/>
        </w:rPr>
        <w:t>9122-9138.</w:t>
      </w:r>
    </w:p>
    <w:p w14:paraId="467680D6" w14:textId="6990393B"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ins w:id="406"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407" w:author="Trevor D." w:date="2022-04-14T17:47:00Z">
        <w:r w:rsidRPr="001536F2" w:rsidDel="003A01C8">
          <w:rPr>
            <w:rFonts w:ascii="Times New Roman" w:hAnsi="Times New Roman" w:cs="Times New Roman"/>
            <w:color w:val="222222"/>
            <w:sz w:val="24"/>
            <w:szCs w:val="24"/>
            <w:shd w:val="clear" w:color="auto" w:fill="FFFFFF"/>
          </w:rPr>
          <w:delText xml:space="preserve">. and </w:delText>
        </w:r>
      </w:del>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J.G.</w:t>
      </w:r>
      <w:ins w:id="408" w:author="Trevor D." w:date="2022-04-14T17:57:00Z">
        <w:r w:rsidR="00E1245E">
          <w:rPr>
            <w:rFonts w:ascii="Times New Roman" w:hAnsi="Times New Roman" w:cs="Times New Roman"/>
            <w:color w:val="222222"/>
            <w:sz w:val="24"/>
            <w:szCs w:val="24"/>
            <w:shd w:val="clear" w:color="auto" w:fill="FFFFFF"/>
          </w:rPr>
          <w:t xml:space="preserve"> (</w:t>
        </w:r>
      </w:ins>
      <w:del w:id="409" w:author="Trevor D." w:date="2022-04-14T17:57:00Z">
        <w:r w:rsidRPr="001536F2" w:rsidDel="00E1245E">
          <w:rPr>
            <w:rFonts w:ascii="Times New Roman" w:hAnsi="Times New Roman" w:cs="Times New Roman"/>
            <w:color w:val="222222"/>
            <w:sz w:val="24"/>
            <w:szCs w:val="24"/>
            <w:shd w:val="clear" w:color="auto" w:fill="FFFFFF"/>
          </w:rPr>
          <w:delText xml:space="preserve">, </w:delText>
        </w:r>
      </w:del>
      <w:r w:rsidRPr="001536F2">
        <w:rPr>
          <w:rFonts w:ascii="Times New Roman" w:hAnsi="Times New Roman" w:cs="Times New Roman"/>
          <w:color w:val="222222"/>
          <w:sz w:val="24"/>
          <w:szCs w:val="24"/>
          <w:shd w:val="clear" w:color="auto" w:fill="FFFFFF"/>
        </w:rPr>
        <w:t>2007</w:t>
      </w:r>
      <w:ins w:id="410" w:author="Trevor D." w:date="2022-04-14T17:57:00Z">
        <w:r w:rsidR="00E1245E">
          <w:rPr>
            <w:rFonts w:ascii="Times New Roman" w:hAnsi="Times New Roman" w:cs="Times New Roman"/>
            <w:color w:val="222222"/>
            <w:sz w:val="24"/>
            <w:szCs w:val="24"/>
            <w:shd w:val="clear" w:color="auto" w:fill="FFFFFF"/>
          </w:rPr>
          <w:t>)</w:t>
        </w:r>
      </w:ins>
      <w:r w:rsidRPr="001536F2">
        <w:rPr>
          <w:rFonts w:ascii="Times New Roman" w:hAnsi="Times New Roman" w:cs="Times New Roman"/>
          <w:color w:val="222222"/>
          <w:sz w:val="24"/>
          <w:szCs w:val="24"/>
          <w:shd w:val="clear" w:color="auto" w:fill="FFFFFF"/>
        </w:rPr>
        <w:t xml:space="preserve">. Acorn dispersal estimated by radio-tracking. </w:t>
      </w:r>
      <w:proofErr w:type="spellStart"/>
      <w:r w:rsidRPr="00FA431B">
        <w:rPr>
          <w:rFonts w:ascii="Times New Roman" w:hAnsi="Times New Roman" w:cs="Times New Roman"/>
          <w:i/>
          <w:iCs/>
          <w:color w:val="222222"/>
          <w:sz w:val="24"/>
          <w:szCs w:val="24"/>
          <w:shd w:val="clear" w:color="auto" w:fill="FFFFFF"/>
          <w:rPrChange w:id="411" w:author="Trevor D." w:date="2022-04-14T18:05:00Z">
            <w:rPr>
              <w:rFonts w:ascii="Times New Roman" w:hAnsi="Times New Roman" w:cs="Times New Roman"/>
              <w:color w:val="222222"/>
              <w:sz w:val="24"/>
              <w:szCs w:val="24"/>
              <w:shd w:val="clear" w:color="auto" w:fill="FFFFFF"/>
            </w:rPr>
          </w:rPrChange>
        </w:rPr>
        <w:t>Oecologia</w:t>
      </w:r>
      <w:proofErr w:type="spellEnd"/>
      <w:r w:rsidRPr="001536F2">
        <w:rPr>
          <w:rFonts w:ascii="Times New Roman" w:hAnsi="Times New Roman" w:cs="Times New Roman"/>
          <w:color w:val="222222"/>
          <w:sz w:val="24"/>
          <w:szCs w:val="24"/>
          <w:shd w:val="clear" w:color="auto" w:fill="FFFFFF"/>
        </w:rPr>
        <w:t xml:space="preserve">, 153(4), </w:t>
      </w:r>
      <w:del w:id="412" w:author="Trevor D." w:date="2022-04-14T17:41:00Z">
        <w:r w:rsidRPr="001536F2" w:rsidDel="00E06D47">
          <w:rPr>
            <w:rFonts w:ascii="Times New Roman" w:hAnsi="Times New Roman" w:cs="Times New Roman"/>
            <w:color w:val="222222"/>
            <w:sz w:val="24"/>
            <w:szCs w:val="24"/>
            <w:shd w:val="clear" w:color="auto" w:fill="FFFFFF"/>
          </w:rPr>
          <w:delText>pp.</w:delText>
        </w:r>
      </w:del>
      <w:r w:rsidRPr="001536F2">
        <w:rPr>
          <w:rFonts w:ascii="Times New Roman" w:hAnsi="Times New Roman" w:cs="Times New Roman"/>
          <w:color w:val="222222"/>
          <w:sz w:val="24"/>
          <w:szCs w:val="24"/>
          <w:shd w:val="clear" w:color="auto" w:fill="FFFFFF"/>
        </w:rPr>
        <w:t>903-911.</w:t>
      </w:r>
    </w:p>
    <w:p w14:paraId="008D2244" w14:textId="2718E072" w:rsidR="006F3305" w:rsidDel="00EF67A7" w:rsidRDefault="00EF67A7" w:rsidP="00B705D6">
      <w:pPr>
        <w:spacing w:after="120" w:line="240" w:lineRule="auto"/>
        <w:ind w:left="284" w:hanging="284"/>
        <w:jc w:val="both"/>
        <w:rPr>
          <w:del w:id="413" w:author="Trevor D." w:date="2022-04-14T18:16:00Z"/>
          <w:rFonts w:ascii="Times New Roman" w:hAnsi="Times New Roman" w:cs="Times New Roman"/>
          <w:color w:val="222222"/>
          <w:sz w:val="24"/>
          <w:szCs w:val="24"/>
          <w:shd w:val="clear" w:color="auto" w:fill="FFFFFF"/>
        </w:rPr>
      </w:pPr>
      <w:ins w:id="414" w:author="Trevor D." w:date="2022-04-14T18:16:00Z">
        <w:r w:rsidRPr="00EF67A7">
          <w:rPr>
            <w:rFonts w:ascii="Times New Roman" w:hAnsi="Times New Roman" w:cs="Times New Roman"/>
            <w:color w:val="222222"/>
            <w:sz w:val="24"/>
            <w:szCs w:val="24"/>
            <w:shd w:val="clear" w:color="auto" w:fill="FFFFFF"/>
          </w:rPr>
          <w:t xml:space="preserve">R Development Core Team (2009). R: A language and environment for statistical computing. R Foundation for Statistical Computing, Vienna, </w:t>
        </w:r>
        <w:proofErr w:type="spellStart"/>
        <w:r w:rsidRPr="00EF67A7">
          <w:rPr>
            <w:rFonts w:ascii="Times New Roman" w:hAnsi="Times New Roman" w:cs="Times New Roman"/>
            <w:color w:val="222222"/>
            <w:sz w:val="24"/>
            <w:szCs w:val="24"/>
            <w:shd w:val="clear" w:color="auto" w:fill="FFFFFF"/>
          </w:rPr>
          <w:t>Austria.</w:t>
        </w:r>
      </w:ins>
      <w:del w:id="415" w:author="Trevor D." w:date="2022-04-14T18:16:00Z">
        <w:r w:rsidR="006F3305" w:rsidRPr="00FA431B" w:rsidDel="00EF67A7">
          <w:rPr>
            <w:rFonts w:ascii="Times New Roman" w:hAnsi="Times New Roman" w:cs="Times New Roman"/>
            <w:color w:val="222222"/>
            <w:sz w:val="24"/>
            <w:szCs w:val="24"/>
            <w:highlight w:val="yellow"/>
            <w:shd w:val="clear" w:color="auto" w:fill="FFFFFF"/>
            <w:rPrChange w:id="416" w:author="Trevor D." w:date="2022-04-14T18:05:00Z">
              <w:rPr>
                <w:rFonts w:ascii="Times New Roman" w:hAnsi="Times New Roman" w:cs="Times New Roman"/>
                <w:color w:val="222222"/>
                <w:sz w:val="24"/>
                <w:szCs w:val="24"/>
                <w:shd w:val="clear" w:color="auto" w:fill="FFFFFF"/>
              </w:rPr>
            </w:rPrChange>
          </w:rPr>
          <w:delText>R Development Core Team (2009) R: A language and environment for statistical computing. R Foundation for Statistical Computing, Vienna, Austria.</w:delText>
        </w:r>
        <w:proofErr w:type="spellEnd"/>
      </w:del>
    </w:p>
    <w:p w14:paraId="00673435" w14:textId="77777777" w:rsidR="00EF67A7" w:rsidRDefault="00EF67A7" w:rsidP="00B705D6">
      <w:pPr>
        <w:spacing w:after="120" w:line="240" w:lineRule="auto"/>
        <w:ind w:left="284" w:hanging="284"/>
        <w:jc w:val="both"/>
        <w:rPr>
          <w:ins w:id="417" w:author="Trevor D." w:date="2022-04-14T18:16:00Z"/>
          <w:rFonts w:ascii="Times New Roman" w:hAnsi="Times New Roman" w:cs="Times New Roman"/>
          <w:color w:val="222222"/>
          <w:sz w:val="24"/>
          <w:szCs w:val="24"/>
          <w:shd w:val="clear" w:color="auto" w:fill="FFFFFF"/>
        </w:rPr>
      </w:pPr>
    </w:p>
    <w:p w14:paraId="2C656DDF" w14:textId="3F0C37BB"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Change w:id="418" w:author="Trevor D." w:date="2022-04-14T18:18:00Z">
            <w:rPr>
              <w:rFonts w:ascii="Times New Roman" w:hAnsi="Times New Roman" w:cs="Times New Roman"/>
              <w:color w:val="222222"/>
              <w:sz w:val="24"/>
              <w:szCs w:val="24"/>
              <w:shd w:val="clear" w:color="auto" w:fill="FFFFFF"/>
            </w:rPr>
          </w:rPrChange>
        </w:rPr>
        <w:t xml:space="preserve">Reiter, J., Curio, E., </w:t>
      </w:r>
      <w:proofErr w:type="spellStart"/>
      <w:r w:rsidRPr="00EF67A7">
        <w:rPr>
          <w:rFonts w:ascii="Times New Roman" w:hAnsi="Times New Roman" w:cs="Times New Roman"/>
          <w:color w:val="222222"/>
          <w:sz w:val="24"/>
          <w:szCs w:val="24"/>
          <w:shd w:val="clear" w:color="auto" w:fill="FFFFFF"/>
          <w:rPrChange w:id="419" w:author="Trevor D." w:date="2022-04-14T18:18:00Z">
            <w:rPr>
              <w:rFonts w:ascii="Times New Roman" w:hAnsi="Times New Roman" w:cs="Times New Roman"/>
              <w:color w:val="222222"/>
              <w:sz w:val="24"/>
              <w:szCs w:val="24"/>
              <w:shd w:val="clear" w:color="auto" w:fill="FFFFFF"/>
            </w:rPr>
          </w:rPrChange>
        </w:rPr>
        <w:t>Tacud</w:t>
      </w:r>
      <w:proofErr w:type="spellEnd"/>
      <w:r w:rsidRPr="00EF67A7">
        <w:rPr>
          <w:rFonts w:ascii="Times New Roman" w:hAnsi="Times New Roman" w:cs="Times New Roman"/>
          <w:color w:val="222222"/>
          <w:sz w:val="24"/>
          <w:szCs w:val="24"/>
          <w:shd w:val="clear" w:color="auto" w:fill="FFFFFF"/>
          <w:rPrChange w:id="420" w:author="Trevor D." w:date="2022-04-14T18:18:00Z">
            <w:rPr>
              <w:rFonts w:ascii="Times New Roman" w:hAnsi="Times New Roman" w:cs="Times New Roman"/>
              <w:color w:val="222222"/>
              <w:sz w:val="24"/>
              <w:szCs w:val="24"/>
              <w:shd w:val="clear" w:color="auto" w:fill="FFFFFF"/>
            </w:rPr>
          </w:rPrChange>
        </w:rPr>
        <w:t>, B., Urbina, H</w:t>
      </w:r>
      <w:ins w:id="421" w:author="Trevor D." w:date="2022-04-14T17:47:00Z">
        <w:r w:rsidR="003A01C8" w:rsidRPr="00EF67A7">
          <w:rPr>
            <w:rFonts w:ascii="Times New Roman" w:hAnsi="Times New Roman" w:cs="Times New Roman"/>
            <w:sz w:val="24"/>
            <w:szCs w:val="24"/>
            <w:rPrChange w:id="422" w:author="Trevor D." w:date="2022-04-14T18:18:00Z">
              <w:rPr>
                <w:rFonts w:ascii="Times New Roman" w:hAnsi="Times New Roman" w:cs="Times New Roman"/>
                <w:sz w:val="24"/>
                <w:szCs w:val="24"/>
              </w:rPr>
            </w:rPrChange>
          </w:rPr>
          <w:t>., &amp;</w:t>
        </w:r>
        <w:r w:rsidR="003A01C8" w:rsidRPr="00EF67A7">
          <w:rPr>
            <w:rFonts w:ascii="Times New Roman" w:hAnsi="Times New Roman" w:cs="Times New Roman"/>
            <w:sz w:val="24"/>
            <w:szCs w:val="24"/>
            <w:rPrChange w:id="423" w:author="Trevor D." w:date="2022-04-14T18:18:00Z">
              <w:rPr>
                <w:rFonts w:ascii="Times New Roman" w:hAnsi="Times New Roman" w:cs="Times New Roman"/>
                <w:sz w:val="24"/>
                <w:szCs w:val="24"/>
              </w:rPr>
            </w:rPrChange>
          </w:rPr>
          <w:t xml:space="preserve"> </w:t>
        </w:r>
      </w:ins>
      <w:del w:id="424" w:author="Trevor D." w:date="2022-04-14T17:47:00Z">
        <w:r w:rsidRPr="00EF67A7" w:rsidDel="003A01C8">
          <w:rPr>
            <w:rFonts w:ascii="Times New Roman" w:hAnsi="Times New Roman" w:cs="Times New Roman"/>
            <w:color w:val="222222"/>
            <w:sz w:val="24"/>
            <w:szCs w:val="24"/>
            <w:shd w:val="clear" w:color="auto" w:fill="FFFFFF"/>
            <w:rPrChange w:id="425" w:author="Trevor D." w:date="2022-04-14T18:18:00Z">
              <w:rPr>
                <w:rFonts w:ascii="Times New Roman" w:hAnsi="Times New Roman" w:cs="Times New Roman"/>
                <w:color w:val="222222"/>
                <w:sz w:val="24"/>
                <w:szCs w:val="24"/>
                <w:shd w:val="clear" w:color="auto" w:fill="FFFFFF"/>
              </w:rPr>
            </w:rPrChange>
          </w:rPr>
          <w:delText xml:space="preserve">. and </w:delText>
        </w:r>
      </w:del>
      <w:r w:rsidRPr="00EF67A7">
        <w:rPr>
          <w:rFonts w:ascii="Times New Roman" w:hAnsi="Times New Roman" w:cs="Times New Roman"/>
          <w:color w:val="222222"/>
          <w:sz w:val="24"/>
          <w:szCs w:val="24"/>
          <w:shd w:val="clear" w:color="auto" w:fill="FFFFFF"/>
          <w:rPrChange w:id="426" w:author="Trevor D." w:date="2022-04-14T18:18:00Z">
            <w:rPr>
              <w:rFonts w:ascii="Times New Roman" w:hAnsi="Times New Roman" w:cs="Times New Roman"/>
              <w:color w:val="222222"/>
              <w:sz w:val="24"/>
              <w:szCs w:val="24"/>
              <w:shd w:val="clear" w:color="auto" w:fill="FFFFFF"/>
            </w:rPr>
          </w:rPrChange>
        </w:rPr>
        <w:t>Geronimo, F.</w:t>
      </w:r>
      <w:ins w:id="427" w:author="Trevor D." w:date="2022-04-14T17:57:00Z">
        <w:r w:rsidR="00E1245E" w:rsidRPr="00EF67A7">
          <w:rPr>
            <w:rFonts w:ascii="Times New Roman" w:hAnsi="Times New Roman" w:cs="Times New Roman"/>
            <w:color w:val="222222"/>
            <w:sz w:val="24"/>
            <w:szCs w:val="24"/>
            <w:shd w:val="clear" w:color="auto" w:fill="FFFFFF"/>
            <w:rPrChange w:id="428" w:author="Trevor D." w:date="2022-04-14T18:18:00Z">
              <w:rPr>
                <w:rFonts w:ascii="Times New Roman" w:hAnsi="Times New Roman" w:cs="Times New Roman"/>
                <w:color w:val="222222"/>
                <w:sz w:val="24"/>
                <w:szCs w:val="24"/>
                <w:shd w:val="clear" w:color="auto" w:fill="FFFFFF"/>
              </w:rPr>
            </w:rPrChange>
          </w:rPr>
          <w:t xml:space="preserve"> (</w:t>
        </w:r>
      </w:ins>
      <w:del w:id="429" w:author="Trevor D." w:date="2022-04-14T17:57:00Z">
        <w:r w:rsidRPr="00EF67A7" w:rsidDel="00E1245E">
          <w:rPr>
            <w:rFonts w:ascii="Times New Roman" w:hAnsi="Times New Roman" w:cs="Times New Roman"/>
            <w:color w:val="222222"/>
            <w:sz w:val="24"/>
            <w:szCs w:val="24"/>
            <w:shd w:val="clear" w:color="auto" w:fill="FFFFFF"/>
            <w:rPrChange w:id="430" w:author="Trevor D." w:date="2022-04-14T18:18:00Z">
              <w:rPr>
                <w:rFonts w:ascii="Times New Roman" w:hAnsi="Times New Roman" w:cs="Times New Roman"/>
                <w:color w:val="222222"/>
                <w:sz w:val="24"/>
                <w:szCs w:val="24"/>
                <w:shd w:val="clear" w:color="auto" w:fill="FFFFFF"/>
              </w:rPr>
            </w:rPrChange>
          </w:rPr>
          <w:delText xml:space="preserve">, </w:delText>
        </w:r>
      </w:del>
      <w:r w:rsidRPr="00EF67A7">
        <w:rPr>
          <w:rFonts w:ascii="Times New Roman" w:hAnsi="Times New Roman" w:cs="Times New Roman"/>
          <w:color w:val="222222"/>
          <w:sz w:val="24"/>
          <w:szCs w:val="24"/>
          <w:shd w:val="clear" w:color="auto" w:fill="FFFFFF"/>
          <w:rPrChange w:id="431" w:author="Trevor D." w:date="2022-04-14T18:18:00Z">
            <w:rPr>
              <w:rFonts w:ascii="Times New Roman" w:hAnsi="Times New Roman" w:cs="Times New Roman"/>
              <w:color w:val="222222"/>
              <w:sz w:val="24"/>
              <w:szCs w:val="24"/>
              <w:shd w:val="clear" w:color="auto" w:fill="FFFFFF"/>
            </w:rPr>
          </w:rPrChange>
        </w:rPr>
        <w:t>2006</w:t>
      </w:r>
      <w:ins w:id="432" w:author="Trevor D." w:date="2022-04-14T17:57:00Z">
        <w:r w:rsidR="00E1245E" w:rsidRPr="00EF67A7">
          <w:rPr>
            <w:rFonts w:ascii="Times New Roman" w:hAnsi="Times New Roman" w:cs="Times New Roman"/>
            <w:color w:val="222222"/>
            <w:sz w:val="24"/>
            <w:szCs w:val="24"/>
            <w:shd w:val="clear" w:color="auto" w:fill="FFFFFF"/>
            <w:rPrChange w:id="433" w:author="Trevor D." w:date="2022-04-14T18:18:00Z">
              <w:rPr>
                <w:rFonts w:ascii="Times New Roman" w:hAnsi="Times New Roman" w:cs="Times New Roman"/>
                <w:color w:val="222222"/>
                <w:sz w:val="24"/>
                <w:szCs w:val="24"/>
                <w:shd w:val="clear" w:color="auto" w:fill="FFFFFF"/>
              </w:rPr>
            </w:rPrChange>
          </w:rPr>
          <w:t>)</w:t>
        </w:r>
      </w:ins>
      <w:r w:rsidRPr="00EF67A7">
        <w:rPr>
          <w:rFonts w:ascii="Times New Roman" w:hAnsi="Times New Roman" w:cs="Times New Roman"/>
          <w:color w:val="222222"/>
          <w:sz w:val="24"/>
          <w:szCs w:val="24"/>
          <w:shd w:val="clear" w:color="auto" w:fill="FFFFFF"/>
          <w:rPrChange w:id="434" w:author="Trevor D." w:date="2022-04-14T18:18:00Z">
            <w:rPr>
              <w:rFonts w:ascii="Times New Roman" w:hAnsi="Times New Roman" w:cs="Times New Roman"/>
              <w:color w:val="222222"/>
              <w:sz w:val="24"/>
              <w:szCs w:val="24"/>
              <w:shd w:val="clear" w:color="auto" w:fill="FFFFFF"/>
            </w:rPr>
          </w:rPrChange>
        </w:rPr>
        <w:t>. Tracking Bat‐Dispersed Seeds Using Fluorescent Pigment</w:t>
      </w:r>
      <w:del w:id="435" w:author="Trevor D." w:date="2022-04-14T18:17:00Z">
        <w:r w:rsidRPr="00EF67A7" w:rsidDel="00EF67A7">
          <w:rPr>
            <w:rFonts w:ascii="Times New Roman" w:hAnsi="Times New Roman" w:cs="Times New Roman"/>
            <w:color w:val="222222"/>
            <w:sz w:val="24"/>
            <w:szCs w:val="24"/>
            <w:shd w:val="clear" w:color="auto" w:fill="FFFFFF"/>
            <w:rPrChange w:id="436" w:author="Trevor D." w:date="2022-04-14T18:18:00Z">
              <w:rPr>
                <w:rFonts w:ascii="Times New Roman" w:hAnsi="Times New Roman" w:cs="Times New Roman"/>
                <w:color w:val="222222"/>
                <w:sz w:val="24"/>
                <w:szCs w:val="24"/>
                <w:shd w:val="clear" w:color="auto" w:fill="FFFFFF"/>
              </w:rPr>
            </w:rPrChange>
          </w:rPr>
          <w:delText xml:space="preserve"> 1</w:delText>
        </w:r>
      </w:del>
      <w:r w:rsidRPr="00EF67A7">
        <w:rPr>
          <w:rFonts w:ascii="Times New Roman" w:hAnsi="Times New Roman" w:cs="Times New Roman"/>
          <w:color w:val="222222"/>
          <w:sz w:val="24"/>
          <w:szCs w:val="24"/>
          <w:shd w:val="clear" w:color="auto" w:fill="FFFFFF"/>
          <w:rPrChange w:id="437" w:author="Trevor D." w:date="2022-04-14T18:18:00Z">
            <w:rPr>
              <w:rFonts w:ascii="Times New Roman" w:hAnsi="Times New Roman" w:cs="Times New Roman"/>
              <w:color w:val="222222"/>
              <w:sz w:val="24"/>
              <w:szCs w:val="24"/>
              <w:shd w:val="clear" w:color="auto" w:fill="FFFFFF"/>
            </w:rPr>
          </w:rPrChange>
        </w:rPr>
        <w:t xml:space="preserve">. </w:t>
      </w:r>
      <w:proofErr w:type="spellStart"/>
      <w:r w:rsidRPr="00EF67A7">
        <w:rPr>
          <w:rFonts w:ascii="Times New Roman" w:hAnsi="Times New Roman" w:cs="Times New Roman"/>
          <w:i/>
          <w:iCs/>
          <w:color w:val="222222"/>
          <w:sz w:val="24"/>
          <w:szCs w:val="24"/>
          <w:shd w:val="clear" w:color="auto" w:fill="FFFFFF"/>
          <w:rPrChange w:id="438" w:author="Trevor D." w:date="2022-04-14T18:18:00Z">
            <w:rPr>
              <w:rFonts w:ascii="Times New Roman" w:hAnsi="Times New Roman" w:cs="Times New Roman"/>
              <w:color w:val="222222"/>
              <w:sz w:val="24"/>
              <w:szCs w:val="24"/>
              <w:shd w:val="clear" w:color="auto" w:fill="FFFFFF"/>
            </w:rPr>
          </w:rPrChange>
        </w:rPr>
        <w:t>Biotropica</w:t>
      </w:r>
      <w:proofErr w:type="spellEnd"/>
      <w:del w:id="439" w:author="Trevor D." w:date="2022-04-14T18:18:00Z">
        <w:r w:rsidRPr="00EF67A7" w:rsidDel="00EF67A7">
          <w:rPr>
            <w:rFonts w:ascii="Times New Roman" w:hAnsi="Times New Roman" w:cs="Times New Roman"/>
            <w:i/>
            <w:iCs/>
            <w:color w:val="222222"/>
            <w:sz w:val="24"/>
            <w:szCs w:val="24"/>
            <w:shd w:val="clear" w:color="auto" w:fill="FFFFFF"/>
            <w:rPrChange w:id="440" w:author="Trevor D." w:date="2022-04-14T18:18:00Z">
              <w:rPr>
                <w:rFonts w:ascii="Times New Roman" w:hAnsi="Times New Roman" w:cs="Times New Roman"/>
                <w:color w:val="222222"/>
                <w:sz w:val="24"/>
                <w:szCs w:val="24"/>
                <w:shd w:val="clear" w:color="auto" w:fill="FFFFFF"/>
              </w:rPr>
            </w:rPrChange>
          </w:rPr>
          <w:delText>:</w:delText>
        </w:r>
        <w:r w:rsidRPr="00EF67A7" w:rsidDel="00EF67A7">
          <w:rPr>
            <w:rFonts w:ascii="Times New Roman" w:hAnsi="Times New Roman" w:cs="Times New Roman"/>
            <w:color w:val="222222"/>
            <w:sz w:val="24"/>
            <w:szCs w:val="24"/>
            <w:shd w:val="clear" w:color="auto" w:fill="FFFFFF"/>
            <w:rPrChange w:id="441" w:author="Trevor D." w:date="2022-04-14T18:18:00Z">
              <w:rPr>
                <w:rFonts w:ascii="Times New Roman" w:hAnsi="Times New Roman" w:cs="Times New Roman"/>
                <w:color w:val="222222"/>
                <w:sz w:val="24"/>
                <w:szCs w:val="24"/>
                <w:shd w:val="clear" w:color="auto" w:fill="FFFFFF"/>
              </w:rPr>
            </w:rPrChange>
          </w:rPr>
          <w:delText xml:space="preserve"> </w:delText>
        </w:r>
        <w:r w:rsidRPr="00EF67A7" w:rsidDel="00EF67A7">
          <w:rPr>
            <w:rFonts w:ascii="Times New Roman" w:hAnsi="Times New Roman" w:cs="Times New Roman"/>
            <w:i/>
            <w:iCs/>
            <w:color w:val="222222"/>
            <w:sz w:val="24"/>
            <w:szCs w:val="24"/>
            <w:shd w:val="clear" w:color="auto" w:fill="FFFFFF"/>
            <w:rPrChange w:id="442" w:author="Trevor D." w:date="2022-04-14T18:18:00Z">
              <w:rPr>
                <w:rFonts w:ascii="Times New Roman" w:hAnsi="Times New Roman" w:cs="Times New Roman"/>
                <w:color w:val="222222"/>
                <w:sz w:val="24"/>
                <w:szCs w:val="24"/>
                <w:shd w:val="clear" w:color="auto" w:fill="FFFFFF"/>
              </w:rPr>
            </w:rPrChange>
          </w:rPr>
          <w:delText>The Journal of Biology and Conservation</w:delText>
        </w:r>
      </w:del>
      <w:r w:rsidRPr="00EF67A7">
        <w:rPr>
          <w:rFonts w:ascii="Times New Roman" w:hAnsi="Times New Roman" w:cs="Times New Roman"/>
          <w:color w:val="222222"/>
          <w:sz w:val="24"/>
          <w:szCs w:val="24"/>
          <w:shd w:val="clear" w:color="auto" w:fill="FFFFFF"/>
          <w:rPrChange w:id="443" w:author="Trevor D." w:date="2022-04-14T18:18:00Z">
            <w:rPr>
              <w:rFonts w:ascii="Times New Roman" w:hAnsi="Times New Roman" w:cs="Times New Roman"/>
              <w:color w:val="222222"/>
              <w:sz w:val="24"/>
              <w:szCs w:val="24"/>
              <w:shd w:val="clear" w:color="auto" w:fill="FFFFFF"/>
            </w:rPr>
          </w:rPrChange>
        </w:rPr>
        <w:t xml:space="preserve">, 38(1), </w:t>
      </w:r>
      <w:del w:id="444" w:author="Trevor D." w:date="2022-04-14T17:41:00Z">
        <w:r w:rsidRPr="00EF67A7" w:rsidDel="00E06D47">
          <w:rPr>
            <w:rFonts w:ascii="Times New Roman" w:hAnsi="Times New Roman" w:cs="Times New Roman"/>
            <w:color w:val="222222"/>
            <w:sz w:val="24"/>
            <w:szCs w:val="24"/>
            <w:shd w:val="clear" w:color="auto" w:fill="FFFFFF"/>
            <w:rPrChange w:id="445" w:author="Trevor D." w:date="2022-04-14T18:18:00Z">
              <w:rPr>
                <w:rFonts w:ascii="Times New Roman" w:hAnsi="Times New Roman" w:cs="Times New Roman"/>
                <w:color w:val="222222"/>
                <w:sz w:val="24"/>
                <w:szCs w:val="24"/>
                <w:shd w:val="clear" w:color="auto" w:fill="FFFFFF"/>
              </w:rPr>
            </w:rPrChange>
          </w:rPr>
          <w:delText>pp.</w:delText>
        </w:r>
      </w:del>
      <w:r w:rsidRPr="00EF67A7">
        <w:rPr>
          <w:rFonts w:ascii="Times New Roman" w:hAnsi="Times New Roman" w:cs="Times New Roman"/>
          <w:color w:val="222222"/>
          <w:sz w:val="24"/>
          <w:szCs w:val="24"/>
          <w:shd w:val="clear" w:color="auto" w:fill="FFFFFF"/>
          <w:rPrChange w:id="446" w:author="Trevor D." w:date="2022-04-14T18:18:00Z">
            <w:rPr>
              <w:rFonts w:ascii="Times New Roman" w:hAnsi="Times New Roman" w:cs="Times New Roman"/>
              <w:color w:val="222222"/>
              <w:sz w:val="24"/>
              <w:szCs w:val="24"/>
              <w:shd w:val="clear" w:color="auto" w:fill="FFFFFF"/>
            </w:rPr>
          </w:rPrChange>
        </w:rPr>
        <w:t>64-68.</w:t>
      </w:r>
    </w:p>
    <w:p w14:paraId="142A8C70" w14:textId="30040C62"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F., Johnson, J.S., Pufal, G., Shea, K., Zurell, D., Bullock, J.M., Cantrell, R.S., Loiselle, B</w:t>
      </w:r>
      <w:ins w:id="447"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448" w:author="Trevor D." w:date="2022-04-14T17:47:00Z">
        <w:r w:rsidRPr="00951781" w:rsidDel="003A01C8">
          <w:rPr>
            <w:rFonts w:ascii="Times New Roman" w:hAnsi="Times New Roman" w:cs="Times New Roman"/>
            <w:color w:val="222222"/>
            <w:sz w:val="24"/>
            <w:szCs w:val="24"/>
            <w:shd w:val="clear" w:color="auto" w:fill="FFFFFF"/>
          </w:rPr>
          <w:delText xml:space="preserve">. and </w:delText>
        </w:r>
      </w:del>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L.</w:t>
      </w:r>
      <w:ins w:id="449" w:author="Trevor D." w:date="2022-04-14T17:58:00Z">
        <w:r w:rsidR="00E1245E">
          <w:rPr>
            <w:rFonts w:ascii="Times New Roman" w:hAnsi="Times New Roman" w:cs="Times New Roman"/>
            <w:color w:val="222222"/>
            <w:sz w:val="24"/>
            <w:szCs w:val="24"/>
            <w:shd w:val="clear" w:color="auto" w:fill="FFFFFF"/>
          </w:rPr>
          <w:t xml:space="preserve"> (</w:t>
        </w:r>
      </w:ins>
      <w:del w:id="450" w:author="Trevor D." w:date="2022-04-14T17:58:00Z">
        <w:r w:rsidRPr="00951781" w:rsidDel="00E1245E">
          <w:rPr>
            <w:rFonts w:ascii="Times New Roman" w:hAnsi="Times New Roman" w:cs="Times New Roman"/>
            <w:color w:val="222222"/>
            <w:sz w:val="24"/>
            <w:szCs w:val="24"/>
            <w:shd w:val="clear" w:color="auto" w:fill="FFFFFF"/>
          </w:rPr>
          <w:delText xml:space="preserve">, </w:delText>
        </w:r>
      </w:del>
      <w:r w:rsidRPr="00951781">
        <w:rPr>
          <w:rFonts w:ascii="Times New Roman" w:hAnsi="Times New Roman" w:cs="Times New Roman"/>
          <w:color w:val="222222"/>
          <w:sz w:val="24"/>
          <w:szCs w:val="24"/>
          <w:shd w:val="clear" w:color="auto" w:fill="FFFFFF"/>
        </w:rPr>
        <w:t>2019</w:t>
      </w:r>
      <w:ins w:id="451" w:author="Trevor D." w:date="2022-04-14T17:58:00Z">
        <w:r w:rsidR="00E1245E">
          <w:rPr>
            <w:rFonts w:ascii="Times New Roman" w:hAnsi="Times New Roman" w:cs="Times New Roman"/>
            <w:color w:val="222222"/>
            <w:sz w:val="24"/>
            <w:szCs w:val="24"/>
            <w:shd w:val="clear" w:color="auto" w:fill="FFFFFF"/>
          </w:rPr>
          <w:t>)</w:t>
        </w:r>
      </w:ins>
      <w:r w:rsidRPr="00951781">
        <w:rPr>
          <w:rFonts w:ascii="Times New Roman" w:hAnsi="Times New Roman" w:cs="Times New Roman"/>
          <w:color w:val="222222"/>
          <w:sz w:val="24"/>
          <w:szCs w:val="24"/>
          <w:shd w:val="clear" w:color="auto" w:fill="FFFFFF"/>
        </w:rPr>
        <w:t xml:space="preserve">. The total dispersal kernel: a review and future directions. </w:t>
      </w:r>
      <w:proofErr w:type="spellStart"/>
      <w:r w:rsidRPr="00EF5B26">
        <w:rPr>
          <w:rFonts w:ascii="Times New Roman" w:hAnsi="Times New Roman" w:cs="Times New Roman"/>
          <w:i/>
          <w:iCs/>
          <w:color w:val="222222"/>
          <w:sz w:val="24"/>
          <w:szCs w:val="24"/>
          <w:shd w:val="clear" w:color="auto" w:fill="FFFFFF"/>
          <w:rPrChange w:id="452" w:author="Trevor D." w:date="2022-04-14T18:05:00Z">
            <w:rPr>
              <w:rFonts w:ascii="Times New Roman" w:hAnsi="Times New Roman" w:cs="Times New Roman"/>
              <w:color w:val="222222"/>
              <w:sz w:val="24"/>
              <w:szCs w:val="24"/>
              <w:shd w:val="clear" w:color="auto" w:fill="FFFFFF"/>
            </w:rPr>
          </w:rPrChange>
        </w:rPr>
        <w:t>AoB</w:t>
      </w:r>
      <w:proofErr w:type="spellEnd"/>
      <w:r w:rsidRPr="00EF5B26">
        <w:rPr>
          <w:rFonts w:ascii="Times New Roman" w:hAnsi="Times New Roman" w:cs="Times New Roman"/>
          <w:i/>
          <w:iCs/>
          <w:color w:val="222222"/>
          <w:sz w:val="24"/>
          <w:szCs w:val="24"/>
          <w:shd w:val="clear" w:color="auto" w:fill="FFFFFF"/>
          <w:rPrChange w:id="453" w:author="Trevor D." w:date="2022-04-14T18:05:00Z">
            <w:rPr>
              <w:rFonts w:ascii="Times New Roman" w:hAnsi="Times New Roman" w:cs="Times New Roman"/>
              <w:color w:val="222222"/>
              <w:sz w:val="24"/>
              <w:szCs w:val="24"/>
              <w:shd w:val="clear" w:color="auto" w:fill="FFFFFF"/>
            </w:rPr>
          </w:rPrChange>
        </w:rPr>
        <w:t xml:space="preserve"> Plants</w:t>
      </w:r>
      <w:r w:rsidRPr="00951781">
        <w:rPr>
          <w:rFonts w:ascii="Times New Roman" w:hAnsi="Times New Roman" w:cs="Times New Roman"/>
          <w:color w:val="222222"/>
          <w:sz w:val="24"/>
          <w:szCs w:val="24"/>
          <w:shd w:val="clear" w:color="auto" w:fill="FFFFFF"/>
        </w:rPr>
        <w:t xml:space="preserve">, 11(5), </w:t>
      </w:r>
      <w:del w:id="454" w:author="Trevor D." w:date="2022-04-14T17:41:00Z">
        <w:r w:rsidRPr="00951781" w:rsidDel="00E06D47">
          <w:rPr>
            <w:rFonts w:ascii="Times New Roman" w:hAnsi="Times New Roman" w:cs="Times New Roman"/>
            <w:color w:val="222222"/>
            <w:sz w:val="24"/>
            <w:szCs w:val="24"/>
            <w:shd w:val="clear" w:color="auto" w:fill="FFFFFF"/>
          </w:rPr>
          <w:delText>p.</w:delText>
        </w:r>
      </w:del>
      <w:r w:rsidRPr="00951781">
        <w:rPr>
          <w:rFonts w:ascii="Times New Roman" w:hAnsi="Times New Roman" w:cs="Times New Roman"/>
          <w:color w:val="222222"/>
          <w:sz w:val="24"/>
          <w:szCs w:val="24"/>
          <w:shd w:val="clear" w:color="auto" w:fill="FFFFFF"/>
        </w:rPr>
        <w:t>plz042.</w:t>
      </w:r>
    </w:p>
    <w:p w14:paraId="1B7F0999" w14:textId="6E513DED"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ins w:id="455"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456" w:author="Trevor D." w:date="2022-04-14T17:47:00Z">
        <w:r w:rsidRPr="00E77CD3" w:rsidDel="003A01C8">
          <w:rPr>
            <w:rFonts w:ascii="Times New Roman" w:hAnsi="Times New Roman" w:cs="Times New Roman"/>
            <w:color w:val="222222"/>
            <w:sz w:val="24"/>
            <w:szCs w:val="24"/>
            <w:shd w:val="clear" w:color="auto" w:fill="FFFFFF"/>
          </w:rPr>
          <w:delText xml:space="preserve">. and </w:delText>
        </w:r>
      </w:del>
      <w:r w:rsidRPr="00E77CD3">
        <w:rPr>
          <w:rFonts w:ascii="Times New Roman" w:hAnsi="Times New Roman" w:cs="Times New Roman"/>
          <w:color w:val="222222"/>
          <w:sz w:val="24"/>
          <w:szCs w:val="24"/>
          <w:shd w:val="clear" w:color="auto" w:fill="FFFFFF"/>
        </w:rPr>
        <w:t>Schaefer, H.M.</w:t>
      </w:r>
      <w:ins w:id="457" w:author="Trevor D." w:date="2022-04-14T17:58:00Z">
        <w:r w:rsidR="00E1245E">
          <w:rPr>
            <w:rFonts w:ascii="Times New Roman" w:hAnsi="Times New Roman" w:cs="Times New Roman"/>
            <w:color w:val="222222"/>
            <w:sz w:val="24"/>
            <w:szCs w:val="24"/>
            <w:shd w:val="clear" w:color="auto" w:fill="FFFFFF"/>
          </w:rPr>
          <w:t xml:space="preserve"> (</w:t>
        </w:r>
      </w:ins>
      <w:del w:id="458" w:author="Trevor D." w:date="2022-04-14T17:58:00Z">
        <w:r w:rsidRPr="00E77CD3" w:rsidDel="00E1245E">
          <w:rPr>
            <w:rFonts w:ascii="Times New Roman" w:hAnsi="Times New Roman" w:cs="Times New Roman"/>
            <w:color w:val="222222"/>
            <w:sz w:val="24"/>
            <w:szCs w:val="24"/>
            <w:shd w:val="clear" w:color="auto" w:fill="FFFFFF"/>
          </w:rPr>
          <w:delText xml:space="preserve">, </w:delText>
        </w:r>
      </w:del>
      <w:r w:rsidRPr="00E77CD3">
        <w:rPr>
          <w:rFonts w:ascii="Times New Roman" w:hAnsi="Times New Roman" w:cs="Times New Roman"/>
          <w:color w:val="222222"/>
          <w:sz w:val="24"/>
          <w:szCs w:val="24"/>
          <w:shd w:val="clear" w:color="auto" w:fill="FFFFFF"/>
        </w:rPr>
        <w:t>2012</w:t>
      </w:r>
      <w:ins w:id="459" w:author="Trevor D." w:date="2022-04-14T17:58:00Z">
        <w:r w:rsidR="00E1245E">
          <w:rPr>
            <w:rFonts w:ascii="Times New Roman" w:hAnsi="Times New Roman" w:cs="Times New Roman"/>
            <w:color w:val="222222"/>
            <w:sz w:val="24"/>
            <w:szCs w:val="24"/>
            <w:shd w:val="clear" w:color="auto" w:fill="FFFFFF"/>
          </w:rPr>
          <w:t>)</w:t>
        </w:r>
      </w:ins>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EF5B26">
        <w:rPr>
          <w:rFonts w:ascii="Times New Roman" w:hAnsi="Times New Roman" w:cs="Times New Roman"/>
          <w:i/>
          <w:iCs/>
          <w:color w:val="222222"/>
          <w:sz w:val="24"/>
          <w:szCs w:val="24"/>
          <w:shd w:val="clear" w:color="auto" w:fill="FFFFFF"/>
          <w:rPrChange w:id="460" w:author="Trevor D." w:date="2022-04-14T18:06:00Z">
            <w:rPr>
              <w:rFonts w:ascii="Times New Roman" w:hAnsi="Times New Roman" w:cs="Times New Roman"/>
              <w:color w:val="222222"/>
              <w:sz w:val="24"/>
              <w:szCs w:val="24"/>
              <w:shd w:val="clear" w:color="auto" w:fill="FFFFFF"/>
            </w:rPr>
          </w:rPrChange>
        </w:rPr>
        <w:t>Biological Sciences</w:t>
      </w:r>
      <w:r w:rsidRPr="00E77CD3">
        <w:rPr>
          <w:rFonts w:ascii="Times New Roman" w:hAnsi="Times New Roman" w:cs="Times New Roman"/>
          <w:color w:val="222222"/>
          <w:sz w:val="24"/>
          <w:szCs w:val="24"/>
          <w:shd w:val="clear" w:color="auto" w:fill="FFFFFF"/>
        </w:rPr>
        <w:t xml:space="preserve">, 367(1596), </w:t>
      </w:r>
      <w:del w:id="461" w:author="Trevor D." w:date="2022-04-14T17:41:00Z">
        <w:r w:rsidRPr="00E77CD3" w:rsidDel="00E06D47">
          <w:rPr>
            <w:rFonts w:ascii="Times New Roman" w:hAnsi="Times New Roman" w:cs="Times New Roman"/>
            <w:color w:val="222222"/>
            <w:sz w:val="24"/>
            <w:szCs w:val="24"/>
            <w:shd w:val="clear" w:color="auto" w:fill="FFFFFF"/>
          </w:rPr>
          <w:delText>pp.</w:delText>
        </w:r>
      </w:del>
      <w:r w:rsidRPr="00E77CD3">
        <w:rPr>
          <w:rFonts w:ascii="Times New Roman" w:hAnsi="Times New Roman" w:cs="Times New Roman"/>
          <w:color w:val="222222"/>
          <w:sz w:val="24"/>
          <w:szCs w:val="24"/>
          <w:shd w:val="clear" w:color="auto" w:fill="FFFFFF"/>
        </w:rPr>
        <w:t>1708-1718.</w:t>
      </w:r>
    </w:p>
    <w:p w14:paraId="5C524E05" w14:textId="335409BD"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w:t>
      </w:r>
      <w:ins w:id="462" w:author="Trevor D." w:date="2022-04-14T17:48: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463" w:author="Trevor D." w:date="2022-04-14T17:48:00Z">
        <w:r w:rsidRPr="00E57B27" w:rsidDel="003A01C8">
          <w:rPr>
            <w:rFonts w:ascii="Times New Roman" w:hAnsi="Times New Roman" w:cs="Times New Roman"/>
            <w:color w:val="222222"/>
            <w:sz w:val="24"/>
            <w:szCs w:val="24"/>
            <w:shd w:val="clear" w:color="auto" w:fill="FFFFFF"/>
          </w:rPr>
          <w:delText xml:space="preserve">. and </w:delText>
        </w:r>
      </w:del>
      <w:del w:id="464" w:author="Trevor D." w:date="2022-04-14T17:51:00Z">
        <w:r w:rsidRPr="00E57B27" w:rsidDel="0081708E">
          <w:rPr>
            <w:rFonts w:ascii="Times New Roman" w:hAnsi="Times New Roman" w:cs="Times New Roman"/>
            <w:color w:val="222222"/>
            <w:sz w:val="24"/>
            <w:szCs w:val="24"/>
            <w:shd w:val="clear" w:color="auto" w:fill="FFFFFF"/>
          </w:rPr>
          <w:delText xml:space="preserve">M </w:delText>
        </w:r>
      </w:del>
      <w:r w:rsidRPr="00E57B27">
        <w:rPr>
          <w:rFonts w:ascii="Times New Roman" w:hAnsi="Times New Roman" w:cs="Times New Roman"/>
          <w:color w:val="222222"/>
          <w:sz w:val="24"/>
          <w:szCs w:val="24"/>
          <w:shd w:val="clear" w:color="auto" w:fill="FFFFFF"/>
        </w:rPr>
        <w:t>Pires, M.</w:t>
      </w:r>
      <w:ins w:id="465" w:author="Trevor D." w:date="2022-04-14T17:51:00Z">
        <w:r w:rsidR="0081708E">
          <w:rPr>
            <w:rFonts w:ascii="Times New Roman" w:hAnsi="Times New Roman" w:cs="Times New Roman"/>
            <w:color w:val="222222"/>
            <w:sz w:val="24"/>
            <w:szCs w:val="24"/>
            <w:shd w:val="clear" w:color="auto" w:fill="FFFFFF"/>
          </w:rPr>
          <w:t>M.</w:t>
        </w:r>
      </w:ins>
      <w:ins w:id="466" w:author="Trevor D." w:date="2022-04-14T17:58:00Z">
        <w:r w:rsidR="00E1245E">
          <w:rPr>
            <w:rFonts w:ascii="Times New Roman" w:hAnsi="Times New Roman" w:cs="Times New Roman"/>
            <w:color w:val="222222"/>
            <w:sz w:val="24"/>
            <w:szCs w:val="24"/>
            <w:shd w:val="clear" w:color="auto" w:fill="FFFFFF"/>
          </w:rPr>
          <w:t xml:space="preserve"> (</w:t>
        </w:r>
      </w:ins>
      <w:del w:id="467" w:author="Trevor D." w:date="2022-04-14T17:58:00Z">
        <w:r w:rsidRPr="00E57B27" w:rsidDel="00E1245E">
          <w:rPr>
            <w:rFonts w:ascii="Times New Roman" w:hAnsi="Times New Roman" w:cs="Times New Roman"/>
            <w:color w:val="222222"/>
            <w:sz w:val="24"/>
            <w:szCs w:val="24"/>
            <w:shd w:val="clear" w:color="auto" w:fill="FFFFFF"/>
          </w:rPr>
          <w:delText xml:space="preserve">, </w:delText>
        </w:r>
      </w:del>
      <w:r w:rsidRPr="00E57B27">
        <w:rPr>
          <w:rFonts w:ascii="Times New Roman" w:hAnsi="Times New Roman" w:cs="Times New Roman"/>
          <w:color w:val="222222"/>
          <w:sz w:val="24"/>
          <w:szCs w:val="24"/>
          <w:shd w:val="clear" w:color="auto" w:fill="FFFFFF"/>
        </w:rPr>
        <w:t>2021</w:t>
      </w:r>
      <w:ins w:id="468" w:author="Trevor D." w:date="2022-04-14T17:58:00Z">
        <w:r w:rsidR="00E1245E">
          <w:rPr>
            <w:rFonts w:ascii="Times New Roman" w:hAnsi="Times New Roman" w:cs="Times New Roman"/>
            <w:color w:val="222222"/>
            <w:sz w:val="24"/>
            <w:szCs w:val="24"/>
            <w:shd w:val="clear" w:color="auto" w:fill="FFFFFF"/>
          </w:rPr>
          <w:t>)</w:t>
        </w:r>
      </w:ins>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EF5B26">
        <w:rPr>
          <w:rFonts w:ascii="Times New Roman" w:hAnsi="Times New Roman" w:cs="Times New Roman"/>
          <w:i/>
          <w:iCs/>
          <w:color w:val="222222"/>
          <w:sz w:val="24"/>
          <w:szCs w:val="24"/>
          <w:shd w:val="clear" w:color="auto" w:fill="FFFFFF"/>
          <w:rPrChange w:id="469" w:author="Trevor D." w:date="2022-04-14T18:06:00Z">
            <w:rPr>
              <w:rFonts w:ascii="Times New Roman" w:hAnsi="Times New Roman" w:cs="Times New Roman"/>
              <w:color w:val="222222"/>
              <w:sz w:val="24"/>
              <w:szCs w:val="24"/>
              <w:shd w:val="clear" w:color="auto" w:fill="FFFFFF"/>
            </w:rPr>
          </w:rPrChange>
        </w:rPr>
        <w:t>Global Ecology and Biogeography</w:t>
      </w:r>
      <w:r w:rsidRPr="00E57B27">
        <w:rPr>
          <w:rFonts w:ascii="Times New Roman" w:hAnsi="Times New Roman" w:cs="Times New Roman"/>
          <w:color w:val="222222"/>
          <w:sz w:val="24"/>
          <w:szCs w:val="24"/>
          <w:shd w:val="clear" w:color="auto" w:fill="FFFFFF"/>
        </w:rPr>
        <w:t xml:space="preserve">, 30(5), </w:t>
      </w:r>
      <w:del w:id="470" w:author="Trevor D." w:date="2022-04-14T17:41:00Z">
        <w:r w:rsidRPr="00E57B27" w:rsidDel="00E06D47">
          <w:rPr>
            <w:rFonts w:ascii="Times New Roman" w:hAnsi="Times New Roman" w:cs="Times New Roman"/>
            <w:color w:val="222222"/>
            <w:sz w:val="24"/>
            <w:szCs w:val="24"/>
            <w:shd w:val="clear" w:color="auto" w:fill="FFFFFF"/>
          </w:rPr>
          <w:delText>pp.</w:delText>
        </w:r>
      </w:del>
      <w:r w:rsidRPr="00E57B27">
        <w:rPr>
          <w:rFonts w:ascii="Times New Roman" w:hAnsi="Times New Roman" w:cs="Times New Roman"/>
          <w:color w:val="222222"/>
          <w:sz w:val="24"/>
          <w:szCs w:val="24"/>
          <w:shd w:val="clear" w:color="auto" w:fill="FFFFFF"/>
        </w:rPr>
        <w:t>1129-1138.</w:t>
      </w:r>
    </w:p>
    <w:p w14:paraId="037FF92D" w14:textId="36063AB6"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w:t>
      </w:r>
      <w:ins w:id="471" w:author="Trevor D." w:date="2022-04-14T17:48: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472" w:author="Trevor D." w:date="2022-04-14T17:48:00Z">
        <w:r w:rsidRPr="00236781" w:rsidDel="003A01C8">
          <w:rPr>
            <w:rFonts w:ascii="Times New Roman" w:hAnsi="Times New Roman" w:cs="Times New Roman"/>
            <w:color w:val="222222"/>
            <w:sz w:val="24"/>
            <w:szCs w:val="24"/>
            <w:shd w:val="clear" w:color="auto" w:fill="FFFFFF"/>
          </w:rPr>
          <w:delText xml:space="preserve">. and </w:delText>
        </w:r>
      </w:del>
      <w:r w:rsidRPr="00236781">
        <w:rPr>
          <w:rFonts w:ascii="Times New Roman" w:hAnsi="Times New Roman" w:cs="Times New Roman"/>
          <w:color w:val="222222"/>
          <w:sz w:val="24"/>
          <w:szCs w:val="24"/>
          <w:shd w:val="clear" w:color="auto" w:fill="FFFFFF"/>
        </w:rPr>
        <w:t>Ikeda, H.</w:t>
      </w:r>
      <w:ins w:id="473" w:author="Trevor D." w:date="2022-04-14T17:58:00Z">
        <w:r w:rsidR="00E1245E">
          <w:rPr>
            <w:rFonts w:ascii="Times New Roman" w:hAnsi="Times New Roman" w:cs="Times New Roman"/>
            <w:color w:val="222222"/>
            <w:sz w:val="24"/>
            <w:szCs w:val="24"/>
            <w:shd w:val="clear" w:color="auto" w:fill="FFFFFF"/>
          </w:rPr>
          <w:t xml:space="preserve"> (</w:t>
        </w:r>
      </w:ins>
      <w:del w:id="474" w:author="Trevor D." w:date="2022-04-14T17:58:00Z">
        <w:r w:rsidRPr="00236781" w:rsidDel="00E1245E">
          <w:rPr>
            <w:rFonts w:ascii="Times New Roman" w:hAnsi="Times New Roman" w:cs="Times New Roman"/>
            <w:color w:val="222222"/>
            <w:sz w:val="24"/>
            <w:szCs w:val="24"/>
            <w:shd w:val="clear" w:color="auto" w:fill="FFFFFF"/>
          </w:rPr>
          <w:delText xml:space="preserve">, </w:delText>
        </w:r>
      </w:del>
      <w:r w:rsidRPr="00236781">
        <w:rPr>
          <w:rFonts w:ascii="Times New Roman" w:hAnsi="Times New Roman" w:cs="Times New Roman"/>
          <w:color w:val="222222"/>
          <w:sz w:val="24"/>
          <w:szCs w:val="24"/>
          <w:shd w:val="clear" w:color="auto" w:fill="FFFFFF"/>
        </w:rPr>
        <w:t>2006</w:t>
      </w:r>
      <w:ins w:id="475" w:author="Trevor D." w:date="2022-04-14T17:58:00Z">
        <w:r w:rsidR="00E1245E">
          <w:rPr>
            <w:rFonts w:ascii="Times New Roman" w:hAnsi="Times New Roman" w:cs="Times New Roman"/>
            <w:color w:val="222222"/>
            <w:sz w:val="24"/>
            <w:szCs w:val="24"/>
            <w:shd w:val="clear" w:color="auto" w:fill="FFFFFF"/>
          </w:rPr>
          <w:t>)</w:t>
        </w:r>
      </w:ins>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EF5B26">
        <w:rPr>
          <w:rFonts w:ascii="Times New Roman" w:hAnsi="Times New Roman" w:cs="Times New Roman"/>
          <w:i/>
          <w:iCs/>
          <w:color w:val="222222"/>
          <w:sz w:val="24"/>
          <w:szCs w:val="24"/>
          <w:shd w:val="clear" w:color="auto" w:fill="FFFFFF"/>
          <w:rPrChange w:id="476" w:author="Trevor D." w:date="2022-04-14T18:06:00Z">
            <w:rPr>
              <w:rFonts w:ascii="Times New Roman" w:hAnsi="Times New Roman" w:cs="Times New Roman"/>
              <w:color w:val="222222"/>
              <w:sz w:val="24"/>
              <w:szCs w:val="24"/>
              <w:shd w:val="clear" w:color="auto" w:fill="FFFFFF"/>
            </w:rPr>
          </w:rPrChange>
        </w:rPr>
        <w:t>Annals of Botany</w:t>
      </w:r>
      <w:r w:rsidRPr="00236781">
        <w:rPr>
          <w:rFonts w:ascii="Times New Roman" w:hAnsi="Times New Roman" w:cs="Times New Roman"/>
          <w:color w:val="222222"/>
          <w:sz w:val="24"/>
          <w:szCs w:val="24"/>
          <w:shd w:val="clear" w:color="auto" w:fill="FFFFFF"/>
        </w:rPr>
        <w:t xml:space="preserve">, 97(5), </w:t>
      </w:r>
      <w:del w:id="477" w:author="Trevor D." w:date="2022-04-14T17:41:00Z">
        <w:r w:rsidRPr="00236781" w:rsidDel="00E06D47">
          <w:rPr>
            <w:rFonts w:ascii="Times New Roman" w:hAnsi="Times New Roman" w:cs="Times New Roman"/>
            <w:color w:val="222222"/>
            <w:sz w:val="24"/>
            <w:szCs w:val="24"/>
            <w:shd w:val="clear" w:color="auto" w:fill="FFFFFF"/>
          </w:rPr>
          <w:delText>pp.</w:delText>
        </w:r>
      </w:del>
      <w:r w:rsidRPr="00236781">
        <w:rPr>
          <w:rFonts w:ascii="Times New Roman" w:hAnsi="Times New Roman" w:cs="Times New Roman"/>
          <w:color w:val="222222"/>
          <w:sz w:val="24"/>
          <w:szCs w:val="24"/>
          <w:shd w:val="clear" w:color="auto" w:fill="FFFFFF"/>
        </w:rPr>
        <w:t>731-738.</w:t>
      </w:r>
    </w:p>
    <w:p w14:paraId="1F1BC321" w14:textId="5B606BE8"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Y</w:t>
      </w:r>
      <w:ins w:id="478" w:author="Trevor D." w:date="2022-04-14T17:48: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479" w:author="Trevor D." w:date="2022-04-14T17:48:00Z">
        <w:r w:rsidRPr="00204FAB" w:rsidDel="003A01C8">
          <w:rPr>
            <w:rFonts w:ascii="Times New Roman" w:hAnsi="Times New Roman" w:cs="Times New Roman"/>
            <w:color w:val="222222"/>
            <w:sz w:val="24"/>
            <w:szCs w:val="24"/>
            <w:shd w:val="clear" w:color="auto" w:fill="FFFFFF"/>
          </w:rPr>
          <w:delText xml:space="preserve">. and </w:delText>
        </w:r>
      </w:del>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w:t>
      </w:r>
      <w:ins w:id="480" w:author="Trevor D." w:date="2022-04-14T17:58:00Z">
        <w:r w:rsidR="00E1245E">
          <w:rPr>
            <w:rFonts w:ascii="Times New Roman" w:hAnsi="Times New Roman" w:cs="Times New Roman"/>
            <w:color w:val="222222"/>
            <w:sz w:val="24"/>
            <w:szCs w:val="24"/>
            <w:shd w:val="clear" w:color="auto" w:fill="FFFFFF"/>
          </w:rPr>
          <w:t xml:space="preserve"> (</w:t>
        </w:r>
      </w:ins>
      <w:del w:id="481" w:author="Trevor D." w:date="2022-04-14T17:58:00Z">
        <w:r w:rsidRPr="00204FAB" w:rsidDel="00E1245E">
          <w:rPr>
            <w:rFonts w:ascii="Times New Roman" w:hAnsi="Times New Roman" w:cs="Times New Roman"/>
            <w:color w:val="222222"/>
            <w:sz w:val="24"/>
            <w:szCs w:val="24"/>
            <w:shd w:val="clear" w:color="auto" w:fill="FFFFFF"/>
          </w:rPr>
          <w:delText xml:space="preserve">, </w:delText>
        </w:r>
      </w:del>
      <w:r w:rsidRPr="00204FAB">
        <w:rPr>
          <w:rFonts w:ascii="Times New Roman" w:hAnsi="Times New Roman" w:cs="Times New Roman"/>
          <w:color w:val="222222"/>
          <w:sz w:val="24"/>
          <w:szCs w:val="24"/>
          <w:shd w:val="clear" w:color="auto" w:fill="FFFFFF"/>
        </w:rPr>
        <w:t>2008</w:t>
      </w:r>
      <w:ins w:id="482" w:author="Trevor D." w:date="2022-04-14T17:58:00Z">
        <w:r w:rsidR="00E1245E">
          <w:rPr>
            <w:rFonts w:ascii="Times New Roman" w:hAnsi="Times New Roman" w:cs="Times New Roman"/>
            <w:color w:val="222222"/>
            <w:sz w:val="24"/>
            <w:szCs w:val="24"/>
            <w:shd w:val="clear" w:color="auto" w:fill="FFFFFF"/>
          </w:rPr>
          <w:t>)</w:t>
        </w:r>
      </w:ins>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EF5B26">
        <w:rPr>
          <w:rFonts w:ascii="Times New Roman" w:hAnsi="Times New Roman" w:cs="Times New Roman"/>
          <w:i/>
          <w:iCs/>
          <w:color w:val="222222"/>
          <w:sz w:val="24"/>
          <w:szCs w:val="24"/>
          <w:shd w:val="clear" w:color="auto" w:fill="FFFFFF"/>
          <w:rPrChange w:id="483" w:author="Trevor D." w:date="2022-04-14T18:06:00Z">
            <w:rPr>
              <w:rFonts w:ascii="Times New Roman" w:hAnsi="Times New Roman" w:cs="Times New Roman"/>
              <w:color w:val="222222"/>
              <w:sz w:val="24"/>
              <w:szCs w:val="24"/>
              <w:shd w:val="clear" w:color="auto" w:fill="FFFFFF"/>
            </w:rPr>
          </w:rPrChange>
        </w:rPr>
        <w:t>Weed Research</w:t>
      </w:r>
      <w:r w:rsidRPr="00204FAB">
        <w:rPr>
          <w:rFonts w:ascii="Times New Roman" w:hAnsi="Times New Roman" w:cs="Times New Roman"/>
          <w:color w:val="222222"/>
          <w:sz w:val="24"/>
          <w:szCs w:val="24"/>
          <w:shd w:val="clear" w:color="auto" w:fill="FFFFFF"/>
        </w:rPr>
        <w:t xml:space="preserve">, 48(1), </w:t>
      </w:r>
      <w:del w:id="484" w:author="Trevor D." w:date="2022-04-14T17:41:00Z">
        <w:r w:rsidRPr="00204FAB" w:rsidDel="00E06D47">
          <w:rPr>
            <w:rFonts w:ascii="Times New Roman" w:hAnsi="Times New Roman" w:cs="Times New Roman"/>
            <w:color w:val="222222"/>
            <w:sz w:val="24"/>
            <w:szCs w:val="24"/>
            <w:shd w:val="clear" w:color="auto" w:fill="FFFFFF"/>
          </w:rPr>
          <w:delText>pp.</w:delText>
        </w:r>
      </w:del>
      <w:r w:rsidRPr="00204FAB">
        <w:rPr>
          <w:rFonts w:ascii="Times New Roman" w:hAnsi="Times New Roman" w:cs="Times New Roman"/>
          <w:color w:val="222222"/>
          <w:sz w:val="24"/>
          <w:szCs w:val="24"/>
          <w:shd w:val="clear" w:color="auto" w:fill="FFFFFF"/>
        </w:rPr>
        <w:t>10-18.</w:t>
      </w:r>
    </w:p>
    <w:p w14:paraId="585F394A" w14:textId="1DDD2F88"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Change w:id="485" w:author="Trevor D." w:date="2022-04-14T18:19:00Z">
            <w:rPr>
              <w:rFonts w:ascii="Times New Roman" w:hAnsi="Times New Roman" w:cs="Times New Roman"/>
              <w:color w:val="222222"/>
              <w:sz w:val="24"/>
              <w:szCs w:val="24"/>
              <w:shd w:val="clear" w:color="auto" w:fill="FFFFFF"/>
            </w:rPr>
          </w:rPrChange>
        </w:rPr>
        <w:t>Singh, R.P., Prasad, P.V</w:t>
      </w:r>
      <w:ins w:id="486" w:author="Trevor D." w:date="2022-04-14T17:48:00Z">
        <w:r w:rsidR="003A01C8" w:rsidRPr="00EF67A7">
          <w:rPr>
            <w:rFonts w:ascii="Times New Roman" w:hAnsi="Times New Roman" w:cs="Times New Roman"/>
            <w:sz w:val="24"/>
            <w:szCs w:val="24"/>
            <w:rPrChange w:id="487" w:author="Trevor D." w:date="2022-04-14T18:19:00Z">
              <w:rPr>
                <w:rFonts w:ascii="Times New Roman" w:hAnsi="Times New Roman" w:cs="Times New Roman"/>
                <w:sz w:val="24"/>
                <w:szCs w:val="24"/>
              </w:rPr>
            </w:rPrChange>
          </w:rPr>
          <w:t>., &amp;</w:t>
        </w:r>
        <w:r w:rsidR="003A01C8" w:rsidRPr="00EF67A7">
          <w:rPr>
            <w:rFonts w:ascii="Times New Roman" w:hAnsi="Times New Roman" w:cs="Times New Roman"/>
            <w:sz w:val="24"/>
            <w:szCs w:val="24"/>
            <w:rPrChange w:id="488" w:author="Trevor D." w:date="2022-04-14T18:19:00Z">
              <w:rPr>
                <w:rFonts w:ascii="Times New Roman" w:hAnsi="Times New Roman" w:cs="Times New Roman"/>
                <w:sz w:val="24"/>
                <w:szCs w:val="24"/>
              </w:rPr>
            </w:rPrChange>
          </w:rPr>
          <w:t xml:space="preserve"> </w:t>
        </w:r>
      </w:ins>
      <w:del w:id="489" w:author="Trevor D." w:date="2022-04-14T17:48:00Z">
        <w:r w:rsidRPr="00EF67A7" w:rsidDel="003A01C8">
          <w:rPr>
            <w:rFonts w:ascii="Times New Roman" w:hAnsi="Times New Roman" w:cs="Times New Roman"/>
            <w:color w:val="222222"/>
            <w:sz w:val="24"/>
            <w:szCs w:val="24"/>
            <w:shd w:val="clear" w:color="auto" w:fill="FFFFFF"/>
            <w:rPrChange w:id="490" w:author="Trevor D." w:date="2022-04-14T18:19:00Z">
              <w:rPr>
                <w:rFonts w:ascii="Times New Roman" w:hAnsi="Times New Roman" w:cs="Times New Roman"/>
                <w:color w:val="222222"/>
                <w:sz w:val="24"/>
                <w:szCs w:val="24"/>
                <w:shd w:val="clear" w:color="auto" w:fill="FFFFFF"/>
              </w:rPr>
            </w:rPrChange>
          </w:rPr>
          <w:delText xml:space="preserve">. and </w:delText>
        </w:r>
      </w:del>
      <w:r w:rsidRPr="00EF67A7">
        <w:rPr>
          <w:rFonts w:ascii="Times New Roman" w:hAnsi="Times New Roman" w:cs="Times New Roman"/>
          <w:color w:val="222222"/>
          <w:sz w:val="24"/>
          <w:szCs w:val="24"/>
          <w:shd w:val="clear" w:color="auto" w:fill="FFFFFF"/>
          <w:rPrChange w:id="491" w:author="Trevor D." w:date="2022-04-14T18:19:00Z">
            <w:rPr>
              <w:rFonts w:ascii="Times New Roman" w:hAnsi="Times New Roman" w:cs="Times New Roman"/>
              <w:color w:val="222222"/>
              <w:sz w:val="24"/>
              <w:szCs w:val="24"/>
              <w:shd w:val="clear" w:color="auto" w:fill="FFFFFF"/>
            </w:rPr>
          </w:rPrChange>
        </w:rPr>
        <w:t>Reddy, K.R.</w:t>
      </w:r>
      <w:ins w:id="492" w:author="Trevor D." w:date="2022-04-14T17:58:00Z">
        <w:r w:rsidR="00E1245E" w:rsidRPr="00EF67A7">
          <w:rPr>
            <w:rFonts w:ascii="Times New Roman" w:hAnsi="Times New Roman" w:cs="Times New Roman"/>
            <w:color w:val="222222"/>
            <w:sz w:val="24"/>
            <w:szCs w:val="24"/>
            <w:shd w:val="clear" w:color="auto" w:fill="FFFFFF"/>
            <w:rPrChange w:id="493" w:author="Trevor D." w:date="2022-04-14T18:19:00Z">
              <w:rPr>
                <w:rFonts w:ascii="Times New Roman" w:hAnsi="Times New Roman" w:cs="Times New Roman"/>
                <w:color w:val="222222"/>
                <w:sz w:val="24"/>
                <w:szCs w:val="24"/>
                <w:shd w:val="clear" w:color="auto" w:fill="FFFFFF"/>
              </w:rPr>
            </w:rPrChange>
          </w:rPr>
          <w:t xml:space="preserve"> (</w:t>
        </w:r>
      </w:ins>
      <w:del w:id="494" w:author="Trevor D." w:date="2022-04-14T17:58:00Z">
        <w:r w:rsidRPr="00EF67A7" w:rsidDel="00E1245E">
          <w:rPr>
            <w:rFonts w:ascii="Times New Roman" w:hAnsi="Times New Roman" w:cs="Times New Roman"/>
            <w:color w:val="222222"/>
            <w:sz w:val="24"/>
            <w:szCs w:val="24"/>
            <w:shd w:val="clear" w:color="auto" w:fill="FFFFFF"/>
            <w:rPrChange w:id="495" w:author="Trevor D." w:date="2022-04-14T18:19:00Z">
              <w:rPr>
                <w:rFonts w:ascii="Times New Roman" w:hAnsi="Times New Roman" w:cs="Times New Roman"/>
                <w:color w:val="222222"/>
                <w:sz w:val="24"/>
                <w:szCs w:val="24"/>
                <w:shd w:val="clear" w:color="auto" w:fill="FFFFFF"/>
              </w:rPr>
            </w:rPrChange>
          </w:rPr>
          <w:delText xml:space="preserve">, </w:delText>
        </w:r>
      </w:del>
      <w:r w:rsidRPr="00EF67A7">
        <w:rPr>
          <w:rFonts w:ascii="Times New Roman" w:hAnsi="Times New Roman" w:cs="Times New Roman"/>
          <w:color w:val="222222"/>
          <w:sz w:val="24"/>
          <w:szCs w:val="24"/>
          <w:shd w:val="clear" w:color="auto" w:fill="FFFFFF"/>
          <w:rPrChange w:id="496" w:author="Trevor D." w:date="2022-04-14T18:19:00Z">
            <w:rPr>
              <w:rFonts w:ascii="Times New Roman" w:hAnsi="Times New Roman" w:cs="Times New Roman"/>
              <w:color w:val="222222"/>
              <w:sz w:val="24"/>
              <w:szCs w:val="24"/>
              <w:shd w:val="clear" w:color="auto" w:fill="FFFFFF"/>
            </w:rPr>
          </w:rPrChange>
        </w:rPr>
        <w:t>2013</w:t>
      </w:r>
      <w:ins w:id="497" w:author="Trevor D." w:date="2022-04-14T17:58:00Z">
        <w:r w:rsidR="00E1245E" w:rsidRPr="00EF67A7">
          <w:rPr>
            <w:rFonts w:ascii="Times New Roman" w:hAnsi="Times New Roman" w:cs="Times New Roman"/>
            <w:color w:val="222222"/>
            <w:sz w:val="24"/>
            <w:szCs w:val="24"/>
            <w:shd w:val="clear" w:color="auto" w:fill="FFFFFF"/>
            <w:rPrChange w:id="498" w:author="Trevor D." w:date="2022-04-14T18:19:00Z">
              <w:rPr>
                <w:rFonts w:ascii="Times New Roman" w:hAnsi="Times New Roman" w:cs="Times New Roman"/>
                <w:color w:val="222222"/>
                <w:sz w:val="24"/>
                <w:szCs w:val="24"/>
                <w:shd w:val="clear" w:color="auto" w:fill="FFFFFF"/>
              </w:rPr>
            </w:rPrChange>
          </w:rPr>
          <w:t>)</w:t>
        </w:r>
      </w:ins>
      <w:r w:rsidRPr="00EF67A7">
        <w:rPr>
          <w:rFonts w:ascii="Times New Roman" w:hAnsi="Times New Roman" w:cs="Times New Roman"/>
          <w:color w:val="222222"/>
          <w:sz w:val="24"/>
          <w:szCs w:val="24"/>
          <w:shd w:val="clear" w:color="auto" w:fill="FFFFFF"/>
          <w:rPrChange w:id="499" w:author="Trevor D." w:date="2022-04-14T18:19:00Z">
            <w:rPr>
              <w:rFonts w:ascii="Times New Roman" w:hAnsi="Times New Roman" w:cs="Times New Roman"/>
              <w:color w:val="222222"/>
              <w:sz w:val="24"/>
              <w:szCs w:val="24"/>
              <w:shd w:val="clear" w:color="auto" w:fill="FFFFFF"/>
            </w:rPr>
          </w:rPrChange>
        </w:rPr>
        <w:t xml:space="preserve">. Impacts of changing climate and climate variability on seed production and seed industry. </w:t>
      </w:r>
      <w:r w:rsidRPr="00EF67A7">
        <w:rPr>
          <w:rFonts w:ascii="Times New Roman" w:hAnsi="Times New Roman" w:cs="Times New Roman"/>
          <w:i/>
          <w:iCs/>
          <w:color w:val="222222"/>
          <w:sz w:val="24"/>
          <w:szCs w:val="24"/>
          <w:shd w:val="clear" w:color="auto" w:fill="FFFFFF"/>
          <w:rPrChange w:id="500" w:author="Trevor D." w:date="2022-04-14T18:19:00Z">
            <w:rPr>
              <w:rFonts w:ascii="Times New Roman" w:hAnsi="Times New Roman" w:cs="Times New Roman"/>
              <w:color w:val="222222"/>
              <w:sz w:val="24"/>
              <w:szCs w:val="24"/>
              <w:shd w:val="clear" w:color="auto" w:fill="FFFFFF"/>
            </w:rPr>
          </w:rPrChange>
        </w:rPr>
        <w:t>Advances in Agronomy</w:t>
      </w:r>
      <w:r w:rsidRPr="00EF67A7">
        <w:rPr>
          <w:rFonts w:ascii="Times New Roman" w:hAnsi="Times New Roman" w:cs="Times New Roman"/>
          <w:color w:val="222222"/>
          <w:sz w:val="24"/>
          <w:szCs w:val="24"/>
          <w:shd w:val="clear" w:color="auto" w:fill="FFFFFF"/>
          <w:rPrChange w:id="501" w:author="Trevor D." w:date="2022-04-14T18:19:00Z">
            <w:rPr>
              <w:rFonts w:ascii="Times New Roman" w:hAnsi="Times New Roman" w:cs="Times New Roman"/>
              <w:color w:val="222222"/>
              <w:sz w:val="24"/>
              <w:szCs w:val="24"/>
              <w:shd w:val="clear" w:color="auto" w:fill="FFFFFF"/>
            </w:rPr>
          </w:rPrChange>
        </w:rPr>
        <w:t xml:space="preserve">, 118, </w:t>
      </w:r>
      <w:del w:id="502" w:author="Trevor D." w:date="2022-04-14T17:41:00Z">
        <w:r w:rsidRPr="00EF67A7" w:rsidDel="00E06D47">
          <w:rPr>
            <w:rFonts w:ascii="Times New Roman" w:hAnsi="Times New Roman" w:cs="Times New Roman"/>
            <w:color w:val="222222"/>
            <w:sz w:val="24"/>
            <w:szCs w:val="24"/>
            <w:shd w:val="clear" w:color="auto" w:fill="FFFFFF"/>
            <w:rPrChange w:id="503" w:author="Trevor D." w:date="2022-04-14T18:19:00Z">
              <w:rPr>
                <w:rFonts w:ascii="Times New Roman" w:hAnsi="Times New Roman" w:cs="Times New Roman"/>
                <w:color w:val="222222"/>
                <w:sz w:val="24"/>
                <w:szCs w:val="24"/>
                <w:shd w:val="clear" w:color="auto" w:fill="FFFFFF"/>
              </w:rPr>
            </w:rPrChange>
          </w:rPr>
          <w:delText>pp.</w:delText>
        </w:r>
      </w:del>
      <w:r w:rsidRPr="00EF67A7">
        <w:rPr>
          <w:rFonts w:ascii="Times New Roman" w:hAnsi="Times New Roman" w:cs="Times New Roman"/>
          <w:color w:val="222222"/>
          <w:sz w:val="24"/>
          <w:szCs w:val="24"/>
          <w:shd w:val="clear" w:color="auto" w:fill="FFFFFF"/>
          <w:rPrChange w:id="504" w:author="Trevor D." w:date="2022-04-14T18:19:00Z">
            <w:rPr>
              <w:rFonts w:ascii="Times New Roman" w:hAnsi="Times New Roman" w:cs="Times New Roman"/>
              <w:color w:val="222222"/>
              <w:sz w:val="24"/>
              <w:szCs w:val="24"/>
              <w:shd w:val="clear" w:color="auto" w:fill="FFFFFF"/>
            </w:rPr>
          </w:rPrChange>
        </w:rPr>
        <w:t>49-110.</w:t>
      </w:r>
    </w:p>
    <w:p w14:paraId="1A60F199" w14:textId="67C225D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w:t>
      </w:r>
      <w:ins w:id="505" w:author="Trevor D." w:date="2022-04-14T17:48: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506" w:author="Trevor D." w:date="2022-04-14T17:48:00Z">
        <w:r w:rsidRPr="00301B99" w:rsidDel="003A01C8">
          <w:rPr>
            <w:rFonts w:ascii="Times New Roman" w:hAnsi="Times New Roman" w:cs="Times New Roman"/>
            <w:color w:val="222222"/>
            <w:sz w:val="24"/>
            <w:szCs w:val="24"/>
            <w:shd w:val="clear" w:color="auto" w:fill="FFFFFF"/>
          </w:rPr>
          <w:delText xml:space="preserve">. and </w:delText>
        </w:r>
      </w:del>
      <w:r w:rsidRPr="00301B99">
        <w:rPr>
          <w:rFonts w:ascii="Times New Roman" w:hAnsi="Times New Roman" w:cs="Times New Roman"/>
          <w:color w:val="222222"/>
          <w:sz w:val="24"/>
          <w:szCs w:val="24"/>
          <w:shd w:val="clear" w:color="auto" w:fill="FFFFFF"/>
        </w:rPr>
        <w:t>Shea, K.</w:t>
      </w:r>
      <w:ins w:id="507" w:author="Trevor D." w:date="2022-04-14T17:58:00Z">
        <w:r w:rsidR="00E1245E">
          <w:rPr>
            <w:rFonts w:ascii="Times New Roman" w:hAnsi="Times New Roman" w:cs="Times New Roman"/>
            <w:color w:val="222222"/>
            <w:sz w:val="24"/>
            <w:szCs w:val="24"/>
            <w:shd w:val="clear" w:color="auto" w:fill="FFFFFF"/>
          </w:rPr>
          <w:t xml:space="preserve"> (</w:t>
        </w:r>
      </w:ins>
      <w:del w:id="508" w:author="Trevor D." w:date="2022-04-14T17:58:00Z">
        <w:r w:rsidRPr="00301B99" w:rsidDel="00E1245E">
          <w:rPr>
            <w:rFonts w:ascii="Times New Roman" w:hAnsi="Times New Roman" w:cs="Times New Roman"/>
            <w:color w:val="222222"/>
            <w:sz w:val="24"/>
            <w:szCs w:val="24"/>
            <w:shd w:val="clear" w:color="auto" w:fill="FFFFFF"/>
          </w:rPr>
          <w:delText xml:space="preserve">, </w:delText>
        </w:r>
      </w:del>
      <w:r w:rsidRPr="00301B99">
        <w:rPr>
          <w:rFonts w:ascii="Times New Roman" w:hAnsi="Times New Roman" w:cs="Times New Roman"/>
          <w:color w:val="222222"/>
          <w:sz w:val="24"/>
          <w:szCs w:val="24"/>
          <w:shd w:val="clear" w:color="auto" w:fill="FFFFFF"/>
        </w:rPr>
        <w:t>2007</w:t>
      </w:r>
      <w:ins w:id="509" w:author="Trevor D." w:date="2022-04-14T17:58:00Z">
        <w:r w:rsidR="00E1245E">
          <w:rPr>
            <w:rFonts w:ascii="Times New Roman" w:hAnsi="Times New Roman" w:cs="Times New Roman"/>
            <w:color w:val="222222"/>
            <w:sz w:val="24"/>
            <w:szCs w:val="24"/>
            <w:shd w:val="clear" w:color="auto" w:fill="FFFFFF"/>
          </w:rPr>
          <w:t>)</w:t>
        </w:r>
      </w:ins>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EF5B26">
        <w:rPr>
          <w:rFonts w:ascii="Times New Roman" w:hAnsi="Times New Roman" w:cs="Times New Roman"/>
          <w:i/>
          <w:iCs/>
          <w:color w:val="222222"/>
          <w:sz w:val="24"/>
          <w:szCs w:val="24"/>
          <w:shd w:val="clear" w:color="auto" w:fill="FFFFFF"/>
          <w:rPrChange w:id="510" w:author="Trevor D." w:date="2022-04-14T18:06:00Z">
            <w:rPr>
              <w:rFonts w:ascii="Times New Roman" w:hAnsi="Times New Roman" w:cs="Times New Roman"/>
              <w:color w:val="222222"/>
              <w:sz w:val="24"/>
              <w:szCs w:val="24"/>
              <w:shd w:val="clear" w:color="auto" w:fill="FFFFFF"/>
            </w:rPr>
          </w:rPrChange>
        </w:rPr>
        <w:t>The American Naturalist</w:t>
      </w:r>
      <w:r w:rsidRPr="00301B99">
        <w:rPr>
          <w:rFonts w:ascii="Times New Roman" w:hAnsi="Times New Roman" w:cs="Times New Roman"/>
          <w:color w:val="222222"/>
          <w:sz w:val="24"/>
          <w:szCs w:val="24"/>
          <w:shd w:val="clear" w:color="auto" w:fill="FFFFFF"/>
        </w:rPr>
        <w:t xml:space="preserve">, 170(3), </w:t>
      </w:r>
      <w:del w:id="511" w:author="Trevor D." w:date="2022-04-14T17:41:00Z">
        <w:r w:rsidRPr="00301B99" w:rsidDel="00E06D47">
          <w:rPr>
            <w:rFonts w:ascii="Times New Roman" w:hAnsi="Times New Roman" w:cs="Times New Roman"/>
            <w:color w:val="222222"/>
            <w:sz w:val="24"/>
            <w:szCs w:val="24"/>
            <w:shd w:val="clear" w:color="auto" w:fill="FFFFFF"/>
          </w:rPr>
          <w:delText>pp.</w:delText>
        </w:r>
      </w:del>
      <w:r w:rsidRPr="00301B99">
        <w:rPr>
          <w:rFonts w:ascii="Times New Roman" w:hAnsi="Times New Roman" w:cs="Times New Roman"/>
          <w:color w:val="222222"/>
          <w:sz w:val="24"/>
          <w:szCs w:val="24"/>
          <w:shd w:val="clear" w:color="auto" w:fill="FFFFFF"/>
        </w:rPr>
        <w:t>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EF5B26">
        <w:rPr>
          <w:rFonts w:ascii="Times New Roman" w:hAnsi="Times New Roman" w:cs="Times New Roman"/>
          <w:i/>
          <w:iCs/>
          <w:color w:val="222222"/>
          <w:sz w:val="24"/>
          <w:szCs w:val="24"/>
          <w:shd w:val="clear" w:color="auto" w:fill="FFFFFF"/>
          <w:rPrChange w:id="512" w:author="Trevor D." w:date="2022-04-14T18:06:00Z">
            <w:rPr>
              <w:rFonts w:ascii="Times New Roman" w:hAnsi="Times New Roman" w:cs="Times New Roman"/>
              <w:color w:val="222222"/>
              <w:sz w:val="24"/>
              <w:szCs w:val="24"/>
              <w:shd w:val="clear" w:color="auto" w:fill="FFFFFF"/>
            </w:rPr>
          </w:rPrChange>
        </w:rPr>
        <w:t>Weed Science</w:t>
      </w:r>
      <w:r w:rsidRPr="008E002A">
        <w:rPr>
          <w:rFonts w:ascii="Times New Roman" w:hAnsi="Times New Roman" w:cs="Times New Roman"/>
          <w:color w:val="222222"/>
          <w:sz w:val="24"/>
          <w:szCs w:val="24"/>
          <w:shd w:val="clear" w:color="auto" w:fill="FFFFFF"/>
        </w:rPr>
        <w:t>, 48(5), 640-644.</w:t>
      </w:r>
    </w:p>
    <w:p w14:paraId="342DFC90" w14:textId="45043521" w:rsidR="001C7AE8" w:rsidDel="00EF5B26" w:rsidRDefault="001C7AE8" w:rsidP="00B705D6">
      <w:pPr>
        <w:spacing w:after="120" w:line="240" w:lineRule="auto"/>
        <w:ind w:left="284" w:hanging="284"/>
        <w:jc w:val="both"/>
        <w:rPr>
          <w:del w:id="513" w:author="Trevor D." w:date="2022-04-14T18:06:00Z"/>
          <w:rFonts w:ascii="Times New Roman" w:hAnsi="Times New Roman" w:cs="Times New Roman"/>
          <w:color w:val="222222"/>
          <w:sz w:val="24"/>
          <w:szCs w:val="24"/>
          <w:shd w:val="clear" w:color="auto" w:fill="FFFFFF"/>
        </w:rPr>
      </w:pPr>
      <w:del w:id="514" w:author="Trevor D." w:date="2022-04-14T18:06:00Z">
        <w:r w:rsidRPr="001C7AE8" w:rsidDel="00EF5B26">
          <w:rPr>
            <w:rFonts w:ascii="Times New Roman" w:hAnsi="Times New Roman" w:cs="Times New Roman"/>
            <w:color w:val="222222"/>
            <w:sz w:val="24"/>
            <w:szCs w:val="24"/>
            <w:shd w:val="clear" w:color="auto" w:fill="FFFFFF"/>
          </w:rPr>
          <w:lastRenderedPageBreak/>
          <w:delText>Teller, B.J., Zhang, R</w:delText>
        </w:r>
      </w:del>
      <w:del w:id="515" w:author="Trevor D." w:date="2022-04-14T17:49:00Z">
        <w:r w:rsidRPr="001C7AE8" w:rsidDel="003A01C8">
          <w:rPr>
            <w:rFonts w:ascii="Times New Roman" w:hAnsi="Times New Roman" w:cs="Times New Roman"/>
            <w:color w:val="222222"/>
            <w:sz w:val="24"/>
            <w:szCs w:val="24"/>
            <w:shd w:val="clear" w:color="auto" w:fill="FFFFFF"/>
          </w:rPr>
          <w:delText xml:space="preserve">. and </w:delText>
        </w:r>
      </w:del>
      <w:del w:id="516" w:author="Trevor D." w:date="2022-04-14T18:06:00Z">
        <w:r w:rsidRPr="001C7AE8" w:rsidDel="00EF5B26">
          <w:rPr>
            <w:rFonts w:ascii="Times New Roman" w:hAnsi="Times New Roman" w:cs="Times New Roman"/>
            <w:color w:val="222222"/>
            <w:sz w:val="24"/>
            <w:szCs w:val="24"/>
            <w:shd w:val="clear" w:color="auto" w:fill="FFFFFF"/>
          </w:rPr>
          <w:delText>Shea, K.</w:delText>
        </w:r>
      </w:del>
      <w:del w:id="517" w:author="Trevor D." w:date="2022-04-14T17:58:00Z">
        <w:r w:rsidRPr="001C7AE8" w:rsidDel="00E1245E">
          <w:rPr>
            <w:rFonts w:ascii="Times New Roman" w:hAnsi="Times New Roman" w:cs="Times New Roman"/>
            <w:color w:val="222222"/>
            <w:sz w:val="24"/>
            <w:szCs w:val="24"/>
            <w:shd w:val="clear" w:color="auto" w:fill="FFFFFF"/>
          </w:rPr>
          <w:delText xml:space="preserve">, </w:delText>
        </w:r>
      </w:del>
      <w:del w:id="518" w:author="Trevor D." w:date="2022-04-14T18:06:00Z">
        <w:r w:rsidRPr="001C7AE8" w:rsidDel="00EF5B26">
          <w:rPr>
            <w:rFonts w:ascii="Times New Roman" w:hAnsi="Times New Roman" w:cs="Times New Roman"/>
            <w:color w:val="222222"/>
            <w:sz w:val="24"/>
            <w:szCs w:val="24"/>
            <w:shd w:val="clear" w:color="auto" w:fill="FFFFFF"/>
          </w:rPr>
          <w:delText xml:space="preserve">2016. Seed release in a changing climate: initiation of movement increases spread of an invasive species under simulated climate warming. </w:delText>
        </w:r>
        <w:r w:rsidRPr="00EF5B26" w:rsidDel="00EF5B26">
          <w:rPr>
            <w:rFonts w:ascii="Times New Roman" w:hAnsi="Times New Roman" w:cs="Times New Roman"/>
            <w:i/>
            <w:iCs/>
            <w:color w:val="222222"/>
            <w:sz w:val="24"/>
            <w:szCs w:val="24"/>
            <w:shd w:val="clear" w:color="auto" w:fill="FFFFFF"/>
            <w:rPrChange w:id="519" w:author="Trevor D." w:date="2022-04-14T18:06:00Z">
              <w:rPr>
                <w:rFonts w:ascii="Times New Roman" w:hAnsi="Times New Roman" w:cs="Times New Roman"/>
                <w:color w:val="222222"/>
                <w:sz w:val="24"/>
                <w:szCs w:val="24"/>
                <w:shd w:val="clear" w:color="auto" w:fill="FFFFFF"/>
              </w:rPr>
            </w:rPrChange>
          </w:rPr>
          <w:delText>Diversity and Distributions</w:delText>
        </w:r>
        <w:r w:rsidRPr="001C7AE8" w:rsidDel="00EF5B26">
          <w:rPr>
            <w:rFonts w:ascii="Times New Roman" w:hAnsi="Times New Roman" w:cs="Times New Roman"/>
            <w:color w:val="222222"/>
            <w:sz w:val="24"/>
            <w:szCs w:val="24"/>
            <w:shd w:val="clear" w:color="auto" w:fill="FFFFFF"/>
          </w:rPr>
          <w:delText xml:space="preserve">, 22(6), </w:delText>
        </w:r>
      </w:del>
      <w:del w:id="520" w:author="Trevor D." w:date="2022-04-14T17:41:00Z">
        <w:r w:rsidRPr="001C7AE8" w:rsidDel="00E06D47">
          <w:rPr>
            <w:rFonts w:ascii="Times New Roman" w:hAnsi="Times New Roman" w:cs="Times New Roman"/>
            <w:color w:val="222222"/>
            <w:sz w:val="24"/>
            <w:szCs w:val="24"/>
            <w:shd w:val="clear" w:color="auto" w:fill="FFFFFF"/>
          </w:rPr>
          <w:delText>pp.</w:delText>
        </w:r>
      </w:del>
      <w:del w:id="521" w:author="Trevor D." w:date="2022-04-14T18:06:00Z">
        <w:r w:rsidRPr="001C7AE8" w:rsidDel="00EF5B26">
          <w:rPr>
            <w:rFonts w:ascii="Times New Roman" w:hAnsi="Times New Roman" w:cs="Times New Roman"/>
            <w:color w:val="222222"/>
            <w:sz w:val="24"/>
            <w:szCs w:val="24"/>
            <w:shd w:val="clear" w:color="auto" w:fill="FFFFFF"/>
          </w:rPr>
          <w:delText>708-716.</w:delText>
        </w:r>
      </w:del>
    </w:p>
    <w:p w14:paraId="487B1DB3" w14:textId="340BCA55"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w:t>
      </w:r>
      <w:ins w:id="522"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23" w:author="Trevor D." w:date="2022-04-14T17:49:00Z">
        <w:r w:rsidRPr="00394E95" w:rsidDel="003A01C8">
          <w:rPr>
            <w:rFonts w:ascii="Times New Roman" w:hAnsi="Times New Roman" w:cs="Times New Roman"/>
            <w:color w:val="222222"/>
            <w:sz w:val="24"/>
            <w:szCs w:val="24"/>
            <w:shd w:val="clear" w:color="auto" w:fill="FFFFFF"/>
          </w:rPr>
          <w:delText xml:space="preserve">. and </w:delText>
        </w:r>
      </w:del>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w:t>
      </w:r>
      <w:ins w:id="524" w:author="Trevor D." w:date="2022-04-14T17:58:00Z">
        <w:r w:rsidR="00E1245E">
          <w:rPr>
            <w:rFonts w:ascii="Times New Roman" w:hAnsi="Times New Roman" w:cs="Times New Roman"/>
            <w:color w:val="222222"/>
            <w:sz w:val="24"/>
            <w:szCs w:val="24"/>
            <w:shd w:val="clear" w:color="auto" w:fill="FFFFFF"/>
          </w:rPr>
          <w:t xml:space="preserve"> (</w:t>
        </w:r>
      </w:ins>
      <w:del w:id="525" w:author="Trevor D." w:date="2022-04-14T17:58:00Z">
        <w:r w:rsidRPr="00394E95" w:rsidDel="00E1245E">
          <w:rPr>
            <w:rFonts w:ascii="Times New Roman" w:hAnsi="Times New Roman" w:cs="Times New Roman"/>
            <w:color w:val="222222"/>
            <w:sz w:val="24"/>
            <w:szCs w:val="24"/>
            <w:shd w:val="clear" w:color="auto" w:fill="FFFFFF"/>
          </w:rPr>
          <w:delText xml:space="preserve">, </w:delText>
        </w:r>
      </w:del>
      <w:r w:rsidRPr="00394E95">
        <w:rPr>
          <w:rFonts w:ascii="Times New Roman" w:hAnsi="Times New Roman" w:cs="Times New Roman"/>
          <w:color w:val="222222"/>
          <w:sz w:val="24"/>
          <w:szCs w:val="24"/>
          <w:shd w:val="clear" w:color="auto" w:fill="FFFFFF"/>
        </w:rPr>
        <w:t>2012</w:t>
      </w:r>
      <w:ins w:id="526" w:author="Trevor D." w:date="2022-04-14T17:58:00Z">
        <w:r w:rsidR="00E1245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EF5B26">
        <w:rPr>
          <w:rFonts w:ascii="Times New Roman" w:hAnsi="Times New Roman" w:cs="Times New Roman"/>
          <w:i/>
          <w:iCs/>
          <w:color w:val="222222"/>
          <w:sz w:val="24"/>
          <w:szCs w:val="24"/>
          <w:shd w:val="clear" w:color="auto" w:fill="FFFFFF"/>
          <w:rPrChange w:id="527" w:author="Trevor D." w:date="2022-04-14T18:06:00Z">
            <w:rPr>
              <w:rFonts w:ascii="Times New Roman" w:hAnsi="Times New Roman" w:cs="Times New Roman"/>
              <w:color w:val="222222"/>
              <w:sz w:val="24"/>
              <w:szCs w:val="24"/>
              <w:shd w:val="clear" w:color="auto" w:fill="FFFFFF"/>
            </w:rPr>
          </w:rPrChange>
        </w:rPr>
        <w:t>Diversity and Distributions</w:t>
      </w:r>
      <w:r w:rsidRPr="00394E95">
        <w:rPr>
          <w:rFonts w:ascii="Times New Roman" w:hAnsi="Times New Roman" w:cs="Times New Roman"/>
          <w:color w:val="222222"/>
          <w:sz w:val="24"/>
          <w:szCs w:val="24"/>
          <w:shd w:val="clear" w:color="auto" w:fill="FFFFFF"/>
        </w:rPr>
        <w:t xml:space="preserve">, 18(9), </w:t>
      </w:r>
      <w:del w:id="528" w:author="Trevor D." w:date="2022-04-14T17:41:00Z">
        <w:r w:rsidRPr="00394E95" w:rsidDel="00E06D47">
          <w:rPr>
            <w:rFonts w:ascii="Times New Roman" w:hAnsi="Times New Roman" w:cs="Times New Roman"/>
            <w:color w:val="222222"/>
            <w:sz w:val="24"/>
            <w:szCs w:val="24"/>
            <w:shd w:val="clear" w:color="auto" w:fill="FFFFFF"/>
          </w:rPr>
          <w:delText>pp.</w:delText>
        </w:r>
      </w:del>
      <w:r w:rsidRPr="00394E95">
        <w:rPr>
          <w:rFonts w:ascii="Times New Roman" w:hAnsi="Times New Roman" w:cs="Times New Roman"/>
          <w:color w:val="222222"/>
          <w:sz w:val="24"/>
          <w:szCs w:val="24"/>
          <w:shd w:val="clear" w:color="auto" w:fill="FFFFFF"/>
        </w:rPr>
        <w:t>942-951.</w:t>
      </w:r>
    </w:p>
    <w:p w14:paraId="72B2358F" w14:textId="5AE5D754"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ins w:id="529"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30" w:author="Trevor D." w:date="2022-04-14T17:49:00Z">
        <w:r w:rsidRPr="00757024" w:rsidDel="003A01C8">
          <w:rPr>
            <w:rFonts w:ascii="Times New Roman" w:hAnsi="Times New Roman" w:cs="Times New Roman"/>
            <w:color w:val="222222"/>
            <w:sz w:val="24"/>
            <w:szCs w:val="24"/>
            <w:shd w:val="clear" w:color="auto" w:fill="FFFFFF"/>
          </w:rPr>
          <w:delText xml:space="preserve">. and </w:delText>
        </w:r>
      </w:del>
      <w:r w:rsidRPr="00757024">
        <w:rPr>
          <w:rFonts w:ascii="Times New Roman" w:hAnsi="Times New Roman" w:cs="Times New Roman"/>
          <w:color w:val="222222"/>
          <w:sz w:val="24"/>
          <w:szCs w:val="24"/>
          <w:shd w:val="clear" w:color="auto" w:fill="FFFFFF"/>
        </w:rPr>
        <w:t>Shea, K.</w:t>
      </w:r>
      <w:ins w:id="531" w:author="Trevor D." w:date="2022-04-14T17:58:00Z">
        <w:r w:rsidR="00E1245E">
          <w:rPr>
            <w:rFonts w:ascii="Times New Roman" w:hAnsi="Times New Roman" w:cs="Times New Roman"/>
            <w:color w:val="222222"/>
            <w:sz w:val="24"/>
            <w:szCs w:val="24"/>
            <w:shd w:val="clear" w:color="auto" w:fill="FFFFFF"/>
          </w:rPr>
          <w:t xml:space="preserve"> (</w:t>
        </w:r>
      </w:ins>
      <w:del w:id="532" w:author="Trevor D." w:date="2022-04-14T17:58:00Z">
        <w:r w:rsidRPr="00757024" w:rsidDel="00E1245E">
          <w:rPr>
            <w:rFonts w:ascii="Times New Roman" w:hAnsi="Times New Roman" w:cs="Times New Roman"/>
            <w:color w:val="222222"/>
            <w:sz w:val="24"/>
            <w:szCs w:val="24"/>
            <w:shd w:val="clear" w:color="auto" w:fill="FFFFFF"/>
          </w:rPr>
          <w:delText xml:space="preserve">, </w:delText>
        </w:r>
      </w:del>
      <w:r w:rsidRPr="00757024">
        <w:rPr>
          <w:rFonts w:ascii="Times New Roman" w:hAnsi="Times New Roman" w:cs="Times New Roman"/>
          <w:color w:val="222222"/>
          <w:sz w:val="24"/>
          <w:szCs w:val="24"/>
          <w:shd w:val="clear" w:color="auto" w:fill="FFFFFF"/>
        </w:rPr>
        <w:t>2016</w:t>
      </w:r>
      <w:ins w:id="533" w:author="Trevor D." w:date="2022-04-14T17:58:00Z">
        <w:r w:rsidR="00E1245E">
          <w:rPr>
            <w:rFonts w:ascii="Times New Roman" w:hAnsi="Times New Roman" w:cs="Times New Roman"/>
            <w:color w:val="222222"/>
            <w:sz w:val="24"/>
            <w:szCs w:val="24"/>
            <w:shd w:val="clear" w:color="auto" w:fill="FFFFFF"/>
          </w:rPr>
          <w:t>)</w:t>
        </w:r>
      </w:ins>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EF5B26">
        <w:rPr>
          <w:rFonts w:ascii="Times New Roman" w:hAnsi="Times New Roman" w:cs="Times New Roman"/>
          <w:i/>
          <w:iCs/>
          <w:color w:val="222222"/>
          <w:sz w:val="24"/>
          <w:szCs w:val="24"/>
          <w:shd w:val="clear" w:color="auto" w:fill="FFFFFF"/>
          <w:rPrChange w:id="534" w:author="Trevor D." w:date="2022-04-14T18:06:00Z">
            <w:rPr>
              <w:rFonts w:ascii="Times New Roman" w:hAnsi="Times New Roman" w:cs="Times New Roman"/>
              <w:color w:val="222222"/>
              <w:sz w:val="24"/>
              <w:szCs w:val="24"/>
              <w:shd w:val="clear" w:color="auto" w:fill="FFFFFF"/>
            </w:rPr>
          </w:rPrChange>
        </w:rPr>
        <w:t>Diversity and Distributions</w:t>
      </w:r>
      <w:r w:rsidRPr="00757024">
        <w:rPr>
          <w:rFonts w:ascii="Times New Roman" w:hAnsi="Times New Roman" w:cs="Times New Roman"/>
          <w:color w:val="222222"/>
          <w:sz w:val="24"/>
          <w:szCs w:val="24"/>
          <w:shd w:val="clear" w:color="auto" w:fill="FFFFFF"/>
        </w:rPr>
        <w:t xml:space="preserve">, 22(6), </w:t>
      </w:r>
      <w:del w:id="535" w:author="Trevor D." w:date="2022-04-14T17:41:00Z">
        <w:r w:rsidRPr="00757024" w:rsidDel="00E06D47">
          <w:rPr>
            <w:rFonts w:ascii="Times New Roman" w:hAnsi="Times New Roman" w:cs="Times New Roman"/>
            <w:color w:val="222222"/>
            <w:sz w:val="24"/>
            <w:szCs w:val="24"/>
            <w:shd w:val="clear" w:color="auto" w:fill="FFFFFF"/>
          </w:rPr>
          <w:delText>pp.</w:delText>
        </w:r>
      </w:del>
      <w:r w:rsidRPr="00757024">
        <w:rPr>
          <w:rFonts w:ascii="Times New Roman" w:hAnsi="Times New Roman" w:cs="Times New Roman"/>
          <w:color w:val="222222"/>
          <w:sz w:val="24"/>
          <w:szCs w:val="24"/>
          <w:shd w:val="clear" w:color="auto" w:fill="FFFFFF"/>
        </w:rPr>
        <w:t>708-716.</w:t>
      </w:r>
    </w:p>
    <w:p w14:paraId="540B0EE6" w14:textId="6D207392"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w:t>
      </w:r>
      <w:ins w:id="536"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37" w:author="Trevor D." w:date="2022-04-14T17:49:00Z">
        <w:r w:rsidRPr="002C5462" w:rsidDel="003A01C8">
          <w:rPr>
            <w:rFonts w:ascii="Times New Roman" w:hAnsi="Times New Roman" w:cs="Times New Roman"/>
            <w:color w:val="222222"/>
            <w:sz w:val="24"/>
            <w:szCs w:val="24"/>
            <w:shd w:val="clear" w:color="auto" w:fill="FFFFFF"/>
          </w:rPr>
          <w:delText xml:space="preserve">. and </w:delText>
        </w:r>
      </w:del>
      <w:r w:rsidRPr="002C5462">
        <w:rPr>
          <w:rFonts w:ascii="Times New Roman" w:hAnsi="Times New Roman" w:cs="Times New Roman"/>
          <w:color w:val="222222"/>
          <w:sz w:val="24"/>
          <w:szCs w:val="24"/>
          <w:shd w:val="clear" w:color="auto" w:fill="FFFFFF"/>
        </w:rPr>
        <w:t>Davis, J.M.</w:t>
      </w:r>
      <w:ins w:id="538" w:author="Trevor D." w:date="2022-04-14T17:58:00Z">
        <w:r w:rsidR="00E1245E">
          <w:rPr>
            <w:rFonts w:ascii="Times New Roman" w:hAnsi="Times New Roman" w:cs="Times New Roman"/>
            <w:color w:val="222222"/>
            <w:sz w:val="24"/>
            <w:szCs w:val="24"/>
            <w:shd w:val="clear" w:color="auto" w:fill="FFFFFF"/>
          </w:rPr>
          <w:t xml:space="preserve"> (</w:t>
        </w:r>
      </w:ins>
      <w:del w:id="539" w:author="Trevor D." w:date="2022-04-14T17:58:00Z">
        <w:r w:rsidRPr="002C5462" w:rsidDel="00E1245E">
          <w:rPr>
            <w:rFonts w:ascii="Times New Roman" w:hAnsi="Times New Roman" w:cs="Times New Roman"/>
            <w:color w:val="222222"/>
            <w:sz w:val="24"/>
            <w:szCs w:val="24"/>
            <w:shd w:val="clear" w:color="auto" w:fill="FFFFFF"/>
          </w:rPr>
          <w:delText xml:space="preserve">, </w:delText>
        </w:r>
      </w:del>
      <w:r w:rsidRPr="002C5462">
        <w:rPr>
          <w:rFonts w:ascii="Times New Roman" w:hAnsi="Times New Roman" w:cs="Times New Roman"/>
          <w:color w:val="222222"/>
          <w:sz w:val="24"/>
          <w:szCs w:val="24"/>
          <w:shd w:val="clear" w:color="auto" w:fill="FFFFFF"/>
        </w:rPr>
        <w:t>2003</w:t>
      </w:r>
      <w:ins w:id="540" w:author="Trevor D." w:date="2022-04-14T17:58:00Z">
        <w:r w:rsidR="00E1245E">
          <w:rPr>
            <w:rFonts w:ascii="Times New Roman" w:hAnsi="Times New Roman" w:cs="Times New Roman"/>
            <w:color w:val="222222"/>
            <w:sz w:val="24"/>
            <w:szCs w:val="24"/>
            <w:shd w:val="clear" w:color="auto" w:fill="FFFFFF"/>
          </w:rPr>
          <w:t>)</w:t>
        </w:r>
      </w:ins>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EF5B26">
        <w:rPr>
          <w:rFonts w:ascii="Times New Roman" w:hAnsi="Times New Roman" w:cs="Times New Roman"/>
          <w:i/>
          <w:iCs/>
          <w:color w:val="222222"/>
          <w:sz w:val="24"/>
          <w:szCs w:val="24"/>
          <w:shd w:val="clear" w:color="auto" w:fill="FFFFFF"/>
          <w:rPrChange w:id="541" w:author="Trevor D." w:date="2022-04-14T18:07:00Z">
            <w:rPr>
              <w:rFonts w:ascii="Times New Roman" w:hAnsi="Times New Roman" w:cs="Times New Roman"/>
              <w:color w:val="222222"/>
              <w:sz w:val="24"/>
              <w:szCs w:val="24"/>
              <w:shd w:val="clear" w:color="auto" w:fill="FFFFFF"/>
            </w:rPr>
          </w:rPrChange>
        </w:rPr>
        <w:t>Crop Science</w:t>
      </w:r>
      <w:r w:rsidRPr="002C5462">
        <w:rPr>
          <w:rFonts w:ascii="Times New Roman" w:hAnsi="Times New Roman" w:cs="Times New Roman"/>
          <w:color w:val="222222"/>
          <w:sz w:val="24"/>
          <w:szCs w:val="24"/>
          <w:shd w:val="clear" w:color="auto" w:fill="FFFFFF"/>
        </w:rPr>
        <w:t xml:space="preserve">, 43(4), </w:t>
      </w:r>
      <w:del w:id="542" w:author="Trevor D." w:date="2022-04-14T17:41:00Z">
        <w:r w:rsidRPr="002C5462" w:rsidDel="00E06D47">
          <w:rPr>
            <w:rFonts w:ascii="Times New Roman" w:hAnsi="Times New Roman" w:cs="Times New Roman"/>
            <w:color w:val="222222"/>
            <w:sz w:val="24"/>
            <w:szCs w:val="24"/>
            <w:shd w:val="clear" w:color="auto" w:fill="FFFFFF"/>
          </w:rPr>
          <w:delText>pp.</w:delText>
        </w:r>
      </w:del>
      <w:r w:rsidRPr="002C5462">
        <w:rPr>
          <w:rFonts w:ascii="Times New Roman" w:hAnsi="Times New Roman" w:cs="Times New Roman"/>
          <w:color w:val="222222"/>
          <w:sz w:val="24"/>
          <w:szCs w:val="24"/>
          <w:shd w:val="clear" w:color="auto" w:fill="FFFFFF"/>
        </w:rPr>
        <w:t>1548-1557.</w:t>
      </w:r>
    </w:p>
    <w:p w14:paraId="7F8922CE" w14:textId="3D81040F"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C</w:t>
      </w:r>
      <w:ins w:id="543"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44" w:author="Trevor D." w:date="2022-04-14T17:49:00Z">
        <w:r w:rsidRPr="00B8707D" w:rsidDel="003A01C8">
          <w:rPr>
            <w:rFonts w:ascii="Times New Roman" w:hAnsi="Times New Roman" w:cs="Times New Roman"/>
            <w:color w:val="222222"/>
            <w:sz w:val="24"/>
            <w:szCs w:val="24"/>
            <w:shd w:val="clear" w:color="auto" w:fill="FFFFFF"/>
          </w:rPr>
          <w:delText xml:space="preserve">. and </w:delText>
        </w:r>
      </w:del>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w:t>
      </w:r>
      <w:ins w:id="545" w:author="Trevor D." w:date="2022-04-14T17:58:00Z">
        <w:r w:rsidR="00E1245E">
          <w:rPr>
            <w:rFonts w:ascii="Times New Roman" w:hAnsi="Times New Roman" w:cs="Times New Roman"/>
            <w:color w:val="222222"/>
            <w:sz w:val="24"/>
            <w:szCs w:val="24"/>
            <w:shd w:val="clear" w:color="auto" w:fill="FFFFFF"/>
          </w:rPr>
          <w:t xml:space="preserve"> (</w:t>
        </w:r>
      </w:ins>
      <w:del w:id="546" w:author="Trevor D." w:date="2022-04-14T17:58:00Z">
        <w:r w:rsidRPr="00B8707D" w:rsidDel="00E1245E">
          <w:rPr>
            <w:rFonts w:ascii="Times New Roman" w:hAnsi="Times New Roman" w:cs="Times New Roman"/>
            <w:color w:val="222222"/>
            <w:sz w:val="24"/>
            <w:szCs w:val="24"/>
            <w:shd w:val="clear" w:color="auto" w:fill="FFFFFF"/>
          </w:rPr>
          <w:delText xml:space="preserve">, </w:delText>
        </w:r>
      </w:del>
      <w:r w:rsidRPr="00B8707D">
        <w:rPr>
          <w:rFonts w:ascii="Times New Roman" w:hAnsi="Times New Roman" w:cs="Times New Roman"/>
          <w:color w:val="222222"/>
          <w:sz w:val="24"/>
          <w:szCs w:val="24"/>
          <w:shd w:val="clear" w:color="auto" w:fill="FFFFFF"/>
        </w:rPr>
        <w:t>2003</w:t>
      </w:r>
      <w:ins w:id="547" w:author="Trevor D." w:date="2022-04-14T17:58:00Z">
        <w:r w:rsidR="00E1245E">
          <w:rPr>
            <w:rFonts w:ascii="Times New Roman" w:hAnsi="Times New Roman" w:cs="Times New Roman"/>
            <w:color w:val="222222"/>
            <w:sz w:val="24"/>
            <w:szCs w:val="24"/>
            <w:shd w:val="clear" w:color="auto" w:fill="FFFFFF"/>
          </w:rPr>
          <w:t>)</w:t>
        </w:r>
      </w:ins>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EF5B26">
        <w:rPr>
          <w:rFonts w:ascii="Times New Roman" w:hAnsi="Times New Roman" w:cs="Times New Roman"/>
          <w:i/>
          <w:iCs/>
          <w:color w:val="222222"/>
          <w:sz w:val="24"/>
          <w:szCs w:val="24"/>
          <w:shd w:val="clear" w:color="auto" w:fill="FFFFFF"/>
          <w:rPrChange w:id="548" w:author="Trevor D." w:date="2022-04-14T18:07:00Z">
            <w:rPr>
              <w:rFonts w:ascii="Times New Roman" w:hAnsi="Times New Roman" w:cs="Times New Roman"/>
              <w:color w:val="222222"/>
              <w:sz w:val="24"/>
              <w:szCs w:val="24"/>
              <w:shd w:val="clear" w:color="auto" w:fill="FFFFFF"/>
            </w:rPr>
          </w:rPrChange>
        </w:rPr>
        <w:t>Global Change Biology</w:t>
      </w:r>
      <w:r w:rsidRPr="00B8707D">
        <w:rPr>
          <w:rFonts w:ascii="Times New Roman" w:hAnsi="Times New Roman" w:cs="Times New Roman"/>
          <w:color w:val="222222"/>
          <w:sz w:val="24"/>
          <w:szCs w:val="24"/>
          <w:shd w:val="clear" w:color="auto" w:fill="FFFFFF"/>
        </w:rPr>
        <w:t xml:space="preserve">, 9(6), </w:t>
      </w:r>
      <w:del w:id="549" w:author="Trevor D." w:date="2022-04-14T17:41:00Z">
        <w:r w:rsidRPr="00B8707D" w:rsidDel="00E06D47">
          <w:rPr>
            <w:rFonts w:ascii="Times New Roman" w:hAnsi="Times New Roman" w:cs="Times New Roman"/>
            <w:color w:val="222222"/>
            <w:sz w:val="24"/>
            <w:szCs w:val="24"/>
            <w:shd w:val="clear" w:color="auto" w:fill="FFFFFF"/>
          </w:rPr>
          <w:delText>pp.</w:delText>
        </w:r>
      </w:del>
      <w:r w:rsidRPr="00B8707D">
        <w:rPr>
          <w:rFonts w:ascii="Times New Roman" w:hAnsi="Times New Roman" w:cs="Times New Roman"/>
          <w:color w:val="222222"/>
          <w:sz w:val="24"/>
          <w:szCs w:val="24"/>
          <w:shd w:val="clear" w:color="auto" w:fill="FFFFFF"/>
        </w:rPr>
        <w:t>873-884.</w:t>
      </w:r>
    </w:p>
    <w:p w14:paraId="620C3731" w14:textId="4D5C538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J.T</w:t>
      </w:r>
      <w:ins w:id="550"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51" w:author="Trevor D." w:date="2022-04-14T17:49:00Z">
        <w:r w:rsidRPr="008E002A" w:rsidDel="003A01C8">
          <w:rPr>
            <w:rFonts w:ascii="Times New Roman" w:hAnsi="Times New Roman" w:cs="Times New Roman"/>
            <w:color w:val="222222"/>
            <w:sz w:val="24"/>
            <w:szCs w:val="24"/>
            <w:shd w:val="clear" w:color="auto" w:fill="FFFFFF"/>
          </w:rPr>
          <w:delText xml:space="preserve">. and </w:delText>
        </w:r>
      </w:del>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w:t>
      </w:r>
      <w:ins w:id="552" w:author="Trevor D." w:date="2022-04-14T17:58:00Z">
        <w:r w:rsidR="00E1245E">
          <w:rPr>
            <w:rFonts w:ascii="Times New Roman" w:hAnsi="Times New Roman" w:cs="Times New Roman"/>
            <w:color w:val="222222"/>
            <w:sz w:val="24"/>
            <w:szCs w:val="24"/>
            <w:shd w:val="clear" w:color="auto" w:fill="FFFFFF"/>
          </w:rPr>
          <w:t xml:space="preserve"> (</w:t>
        </w:r>
      </w:ins>
      <w:del w:id="553" w:author="Trevor D." w:date="2022-04-14T17:58:00Z">
        <w:r w:rsidRPr="008E002A" w:rsidDel="00E1245E">
          <w:rPr>
            <w:rFonts w:ascii="Times New Roman" w:hAnsi="Times New Roman" w:cs="Times New Roman"/>
            <w:color w:val="222222"/>
            <w:sz w:val="24"/>
            <w:szCs w:val="24"/>
            <w:shd w:val="clear" w:color="auto" w:fill="FFFFFF"/>
          </w:rPr>
          <w:delText xml:space="preserve">, </w:delText>
        </w:r>
      </w:del>
      <w:r w:rsidRPr="008E002A">
        <w:rPr>
          <w:rFonts w:ascii="Times New Roman" w:hAnsi="Times New Roman" w:cs="Times New Roman"/>
          <w:color w:val="222222"/>
          <w:sz w:val="24"/>
          <w:szCs w:val="24"/>
          <w:shd w:val="clear" w:color="auto" w:fill="FFFFFF"/>
        </w:rPr>
        <w:t>1982</w:t>
      </w:r>
      <w:ins w:id="554" w:author="Trevor D." w:date="2022-04-14T17:58:00Z">
        <w:r w:rsidR="00E1245E">
          <w:rPr>
            <w:rFonts w:ascii="Times New Roman" w:hAnsi="Times New Roman" w:cs="Times New Roman"/>
            <w:color w:val="222222"/>
            <w:sz w:val="24"/>
            <w:szCs w:val="24"/>
            <w:shd w:val="clear" w:color="auto" w:fill="FFFFFF"/>
          </w:rPr>
          <w:t>)</w:t>
        </w:r>
      </w:ins>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EF5B26">
        <w:rPr>
          <w:rFonts w:ascii="Times New Roman" w:hAnsi="Times New Roman" w:cs="Times New Roman"/>
          <w:i/>
          <w:iCs/>
          <w:color w:val="222222"/>
          <w:sz w:val="24"/>
          <w:szCs w:val="24"/>
          <w:shd w:val="clear" w:color="auto" w:fill="FFFFFF"/>
          <w:rPrChange w:id="555" w:author="Trevor D." w:date="2022-04-14T18:07:00Z">
            <w:rPr>
              <w:rFonts w:ascii="Times New Roman" w:hAnsi="Times New Roman" w:cs="Times New Roman"/>
              <w:color w:val="222222"/>
              <w:sz w:val="24"/>
              <w:szCs w:val="24"/>
              <w:shd w:val="clear" w:color="auto" w:fill="FFFFFF"/>
            </w:rPr>
          </w:rPrChange>
        </w:rPr>
        <w:t>Weed Research</w:t>
      </w:r>
      <w:r w:rsidRPr="008E002A">
        <w:rPr>
          <w:rFonts w:ascii="Times New Roman" w:hAnsi="Times New Roman" w:cs="Times New Roman"/>
          <w:color w:val="222222"/>
          <w:sz w:val="24"/>
          <w:szCs w:val="24"/>
          <w:shd w:val="clear" w:color="auto" w:fill="FFFFFF"/>
        </w:rPr>
        <w:t xml:space="preserve">, 22(6), </w:t>
      </w:r>
      <w:del w:id="556" w:author="Trevor D." w:date="2022-04-14T17:41:00Z">
        <w:r w:rsidRPr="008E002A" w:rsidDel="00E06D47">
          <w:rPr>
            <w:rFonts w:ascii="Times New Roman" w:hAnsi="Times New Roman" w:cs="Times New Roman"/>
            <w:color w:val="222222"/>
            <w:sz w:val="24"/>
            <w:szCs w:val="24"/>
            <w:shd w:val="clear" w:color="auto" w:fill="FFFFFF"/>
          </w:rPr>
          <w:delText>pp.</w:delText>
        </w:r>
      </w:del>
      <w:r w:rsidRPr="008E002A">
        <w:rPr>
          <w:rFonts w:ascii="Times New Roman" w:hAnsi="Times New Roman" w:cs="Times New Roman"/>
          <w:color w:val="222222"/>
          <w:sz w:val="24"/>
          <w:szCs w:val="24"/>
          <w:shd w:val="clear" w:color="auto" w:fill="FFFFFF"/>
        </w:rPr>
        <w:t>345-359.</w:t>
      </w:r>
    </w:p>
    <w:p w14:paraId="46859A31" w14:textId="6E7671D2"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ins w:id="557" w:author="Trevor D." w:date="2022-04-14T17:59:00Z">
        <w:r w:rsidR="00E1245E">
          <w:rPr>
            <w:rFonts w:ascii="Times New Roman" w:hAnsi="Times New Roman" w:cs="Times New Roman"/>
            <w:color w:val="222222"/>
            <w:sz w:val="24"/>
            <w:szCs w:val="24"/>
            <w:shd w:val="clear" w:color="auto" w:fill="FFFFFF"/>
          </w:rPr>
          <w:t xml:space="preserve"> (</w:t>
        </w:r>
      </w:ins>
      <w:del w:id="558" w:author="Trevor D." w:date="2022-04-14T17:59:00Z">
        <w:r w:rsidRPr="006D0C19" w:rsidDel="00E1245E">
          <w:rPr>
            <w:rFonts w:ascii="Times New Roman" w:hAnsi="Times New Roman" w:cs="Times New Roman"/>
            <w:color w:val="222222"/>
            <w:sz w:val="24"/>
            <w:szCs w:val="24"/>
            <w:shd w:val="clear" w:color="auto" w:fill="FFFFFF"/>
          </w:rPr>
          <w:delText xml:space="preserve">, </w:delText>
        </w:r>
      </w:del>
      <w:r w:rsidRPr="006D0C19">
        <w:rPr>
          <w:rFonts w:ascii="Times New Roman" w:hAnsi="Times New Roman" w:cs="Times New Roman"/>
          <w:color w:val="222222"/>
          <w:sz w:val="24"/>
          <w:szCs w:val="24"/>
          <w:shd w:val="clear" w:color="auto" w:fill="FFFFFF"/>
        </w:rPr>
        <w:t>2001</w:t>
      </w:r>
      <w:ins w:id="559" w:author="Trevor D." w:date="2022-04-14T17:59:00Z">
        <w:r w:rsidR="00E1245E">
          <w:rPr>
            <w:rFonts w:ascii="Times New Roman" w:hAnsi="Times New Roman" w:cs="Times New Roman"/>
            <w:color w:val="222222"/>
            <w:sz w:val="24"/>
            <w:szCs w:val="24"/>
            <w:shd w:val="clear" w:color="auto" w:fill="FFFFFF"/>
          </w:rPr>
          <w:t>)</w:t>
        </w:r>
      </w:ins>
      <w:r w:rsidRPr="006D0C19">
        <w:rPr>
          <w:rFonts w:ascii="Times New Roman" w:hAnsi="Times New Roman" w:cs="Times New Roman"/>
          <w:color w:val="222222"/>
          <w:sz w:val="24"/>
          <w:szCs w:val="24"/>
          <w:shd w:val="clear" w:color="auto" w:fill="FFFFFF"/>
        </w:rPr>
        <w:t xml:space="preserve">. The evolutionary ecology of nut dispersal. </w:t>
      </w:r>
      <w:r w:rsidRPr="00EF5B26">
        <w:rPr>
          <w:rFonts w:ascii="Times New Roman" w:hAnsi="Times New Roman" w:cs="Times New Roman"/>
          <w:i/>
          <w:iCs/>
          <w:color w:val="222222"/>
          <w:sz w:val="24"/>
          <w:szCs w:val="24"/>
          <w:shd w:val="clear" w:color="auto" w:fill="FFFFFF"/>
          <w:rPrChange w:id="560" w:author="Trevor D." w:date="2022-04-14T18:07:00Z">
            <w:rPr>
              <w:rFonts w:ascii="Times New Roman" w:hAnsi="Times New Roman" w:cs="Times New Roman"/>
              <w:color w:val="222222"/>
              <w:sz w:val="24"/>
              <w:szCs w:val="24"/>
              <w:shd w:val="clear" w:color="auto" w:fill="FFFFFF"/>
            </w:rPr>
          </w:rPrChange>
        </w:rPr>
        <w:t>The Botanical Review</w:t>
      </w:r>
      <w:r w:rsidRPr="006D0C19">
        <w:rPr>
          <w:rFonts w:ascii="Times New Roman" w:hAnsi="Times New Roman" w:cs="Times New Roman"/>
          <w:color w:val="222222"/>
          <w:sz w:val="24"/>
          <w:szCs w:val="24"/>
          <w:shd w:val="clear" w:color="auto" w:fill="FFFFFF"/>
        </w:rPr>
        <w:t xml:space="preserve">, 67(1), </w:t>
      </w:r>
      <w:del w:id="561" w:author="Trevor D." w:date="2022-04-14T17:41:00Z">
        <w:r w:rsidRPr="006D0C19" w:rsidDel="00E06D47">
          <w:rPr>
            <w:rFonts w:ascii="Times New Roman" w:hAnsi="Times New Roman" w:cs="Times New Roman"/>
            <w:color w:val="222222"/>
            <w:sz w:val="24"/>
            <w:szCs w:val="24"/>
            <w:shd w:val="clear" w:color="auto" w:fill="FFFFFF"/>
          </w:rPr>
          <w:delText>pp.</w:delText>
        </w:r>
      </w:del>
      <w:r w:rsidRPr="006D0C19">
        <w:rPr>
          <w:rFonts w:ascii="Times New Roman" w:hAnsi="Times New Roman" w:cs="Times New Roman"/>
          <w:color w:val="222222"/>
          <w:sz w:val="24"/>
          <w:szCs w:val="24"/>
          <w:shd w:val="clear" w:color="auto" w:fill="FFFFFF"/>
        </w:rPr>
        <w:t>74-117.</w:t>
      </w:r>
    </w:p>
    <w:p w14:paraId="011491E7" w14:textId="69E75EAA"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ins w:id="562"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63" w:author="Trevor D." w:date="2022-04-14T17:49:00Z">
        <w:r w:rsidRPr="006C2638" w:rsidDel="003A01C8">
          <w:rPr>
            <w:rFonts w:ascii="Times New Roman" w:hAnsi="Times New Roman" w:cs="Times New Roman"/>
            <w:color w:val="222222"/>
            <w:sz w:val="24"/>
            <w:szCs w:val="24"/>
            <w:shd w:val="clear" w:color="auto" w:fill="FFFFFF"/>
          </w:rPr>
          <w:delText xml:space="preserve">. and </w:delText>
        </w:r>
      </w:del>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W.S.</w:t>
      </w:r>
      <w:ins w:id="564" w:author="Trevor D." w:date="2022-04-14T17:59:00Z">
        <w:r w:rsidR="00E1245E">
          <w:rPr>
            <w:rFonts w:ascii="Times New Roman" w:hAnsi="Times New Roman" w:cs="Times New Roman"/>
            <w:color w:val="222222"/>
            <w:sz w:val="24"/>
            <w:szCs w:val="24"/>
            <w:shd w:val="clear" w:color="auto" w:fill="FFFFFF"/>
          </w:rPr>
          <w:t xml:space="preserve"> (</w:t>
        </w:r>
      </w:ins>
      <w:del w:id="565" w:author="Trevor D." w:date="2022-04-14T17:59:00Z">
        <w:r w:rsidRPr="006C2638" w:rsidDel="00E1245E">
          <w:rPr>
            <w:rFonts w:ascii="Times New Roman" w:hAnsi="Times New Roman" w:cs="Times New Roman"/>
            <w:color w:val="222222"/>
            <w:sz w:val="24"/>
            <w:szCs w:val="24"/>
            <w:shd w:val="clear" w:color="auto" w:fill="FFFFFF"/>
          </w:rPr>
          <w:delText xml:space="preserve">, </w:delText>
        </w:r>
      </w:del>
      <w:r w:rsidRPr="006C2638">
        <w:rPr>
          <w:rFonts w:ascii="Times New Roman" w:hAnsi="Times New Roman" w:cs="Times New Roman"/>
          <w:color w:val="222222"/>
          <w:sz w:val="24"/>
          <w:szCs w:val="24"/>
          <w:shd w:val="clear" w:color="auto" w:fill="FFFFFF"/>
        </w:rPr>
        <w:t>2004</w:t>
      </w:r>
      <w:ins w:id="566" w:author="Trevor D." w:date="2022-04-14T17:59:00Z">
        <w:r w:rsidR="00E1245E">
          <w:rPr>
            <w:rFonts w:ascii="Times New Roman" w:hAnsi="Times New Roman" w:cs="Times New Roman"/>
            <w:color w:val="222222"/>
            <w:sz w:val="24"/>
            <w:szCs w:val="24"/>
            <w:shd w:val="clear" w:color="auto" w:fill="FFFFFF"/>
          </w:rPr>
          <w:t>)</w:t>
        </w:r>
      </w:ins>
      <w:r w:rsidRPr="006C2638">
        <w:rPr>
          <w:rFonts w:ascii="Times New Roman" w:hAnsi="Times New Roman" w:cs="Times New Roman"/>
          <w:color w:val="222222"/>
          <w:sz w:val="24"/>
          <w:szCs w:val="24"/>
          <w:shd w:val="clear" w:color="auto" w:fill="FFFFFF"/>
        </w:rPr>
        <w:t xml:space="preserve">.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w:t>
      </w:r>
      <w:r w:rsidRPr="00EF5B26">
        <w:rPr>
          <w:rFonts w:ascii="Times New Roman" w:hAnsi="Times New Roman" w:cs="Times New Roman"/>
          <w:i/>
          <w:iCs/>
          <w:color w:val="222222"/>
          <w:sz w:val="24"/>
          <w:szCs w:val="24"/>
          <w:shd w:val="clear" w:color="auto" w:fill="FFFFFF"/>
          <w:rPrChange w:id="567" w:author="Trevor D." w:date="2022-04-14T18:07:00Z">
            <w:rPr>
              <w:rFonts w:ascii="Times New Roman" w:hAnsi="Times New Roman" w:cs="Times New Roman"/>
              <w:color w:val="222222"/>
              <w:sz w:val="24"/>
              <w:szCs w:val="24"/>
              <w:shd w:val="clear" w:color="auto" w:fill="FFFFFF"/>
            </w:rPr>
          </w:rPrChange>
        </w:rPr>
        <w:t>Trends in ecology &amp; evolution</w:t>
      </w:r>
      <w:r w:rsidRPr="006C2638">
        <w:rPr>
          <w:rFonts w:ascii="Times New Roman" w:hAnsi="Times New Roman" w:cs="Times New Roman"/>
          <w:color w:val="222222"/>
          <w:sz w:val="24"/>
          <w:szCs w:val="24"/>
          <w:shd w:val="clear" w:color="auto" w:fill="FFFFFF"/>
        </w:rPr>
        <w:t xml:space="preserve">, 19(3), </w:t>
      </w:r>
      <w:del w:id="568" w:author="Trevor D." w:date="2022-04-14T17:41:00Z">
        <w:r w:rsidRPr="006C2638" w:rsidDel="00E06D47">
          <w:rPr>
            <w:rFonts w:ascii="Times New Roman" w:hAnsi="Times New Roman" w:cs="Times New Roman"/>
            <w:color w:val="222222"/>
            <w:sz w:val="24"/>
            <w:szCs w:val="24"/>
            <w:shd w:val="clear" w:color="auto" w:fill="FFFFFF"/>
          </w:rPr>
          <w:delText>pp.</w:delText>
        </w:r>
      </w:del>
      <w:r w:rsidRPr="006C2638">
        <w:rPr>
          <w:rFonts w:ascii="Times New Roman" w:hAnsi="Times New Roman" w:cs="Times New Roman"/>
          <w:color w:val="222222"/>
          <w:sz w:val="24"/>
          <w:szCs w:val="24"/>
          <w:shd w:val="clear" w:color="auto" w:fill="FFFFFF"/>
        </w:rPr>
        <w:t>155-161.</w:t>
      </w:r>
    </w:p>
    <w:p w14:paraId="0B0BEACF" w14:textId="42F9C0A4" w:rsidR="00286EBE" w:rsidDel="00EF67A7" w:rsidRDefault="00EF67A7" w:rsidP="00B705D6">
      <w:pPr>
        <w:spacing w:after="120" w:line="240" w:lineRule="auto"/>
        <w:ind w:left="284" w:hanging="284"/>
        <w:jc w:val="both"/>
        <w:rPr>
          <w:del w:id="569" w:author="Trevor D." w:date="2022-04-14T18:20:00Z"/>
          <w:rFonts w:ascii="Times New Roman" w:hAnsi="Times New Roman" w:cs="Times New Roman"/>
          <w:color w:val="222222"/>
          <w:sz w:val="24"/>
          <w:szCs w:val="24"/>
          <w:shd w:val="clear" w:color="auto" w:fill="FFFFFF"/>
        </w:rPr>
      </w:pPr>
      <w:ins w:id="570" w:author="Trevor D." w:date="2022-04-14T18:20:00Z">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EF67A7">
          <w:rPr>
            <w:rFonts w:ascii="Times New Roman" w:hAnsi="Times New Roman" w:cs="Times New Roman"/>
            <w:i/>
            <w:iCs/>
            <w:color w:val="222222"/>
            <w:sz w:val="24"/>
            <w:szCs w:val="24"/>
            <w:shd w:val="clear" w:color="auto" w:fill="FFFFFF"/>
            <w:rPrChange w:id="571" w:author="Trevor D." w:date="2022-04-14T18:20:00Z">
              <w:rPr>
                <w:rFonts w:ascii="Times New Roman" w:hAnsi="Times New Roman" w:cs="Times New Roman"/>
                <w:color w:val="222222"/>
                <w:sz w:val="24"/>
                <w:szCs w:val="24"/>
                <w:shd w:val="clear" w:color="auto" w:fill="FFFFFF"/>
              </w:rPr>
            </w:rPrChange>
          </w:rPr>
          <w:t>Seed fate: Predation, dispersal and seedling establishment</w:t>
        </w:r>
        <w:r w:rsidRPr="00EF67A7">
          <w:rPr>
            <w:rFonts w:ascii="Times New Roman" w:hAnsi="Times New Roman" w:cs="Times New Roman"/>
            <w:color w:val="222222"/>
            <w:sz w:val="24"/>
            <w:szCs w:val="24"/>
            <w:shd w:val="clear" w:color="auto" w:fill="FFFFFF"/>
          </w:rPr>
          <w:t>, 1-8.</w:t>
        </w:r>
      </w:ins>
      <w:del w:id="572" w:author="Trevor D." w:date="2022-04-14T18:20:00Z">
        <w:r w:rsidR="00286EBE" w:rsidRPr="00EF5B26" w:rsidDel="00EF67A7">
          <w:rPr>
            <w:rFonts w:ascii="Times New Roman" w:hAnsi="Times New Roman" w:cs="Times New Roman"/>
            <w:color w:val="222222"/>
            <w:sz w:val="24"/>
            <w:szCs w:val="24"/>
            <w:highlight w:val="yellow"/>
            <w:shd w:val="clear" w:color="auto" w:fill="FFFFFF"/>
            <w:rPrChange w:id="573" w:author="Trevor D." w:date="2022-04-14T18:07:00Z">
              <w:rPr>
                <w:rFonts w:ascii="Times New Roman" w:hAnsi="Times New Roman" w:cs="Times New Roman"/>
                <w:color w:val="222222"/>
                <w:sz w:val="24"/>
                <w:szCs w:val="24"/>
                <w:shd w:val="clear" w:color="auto" w:fill="FFFFFF"/>
              </w:rPr>
            </w:rPrChange>
          </w:rPr>
          <w:delText>Vander Wall, S.B., Forget, P.M., Lambert, J.E</w:delText>
        </w:r>
      </w:del>
      <w:del w:id="574" w:author="Trevor D." w:date="2022-04-14T17:49:00Z">
        <w:r w:rsidR="00286EBE" w:rsidRPr="00EF5B26" w:rsidDel="003A01C8">
          <w:rPr>
            <w:rFonts w:ascii="Times New Roman" w:hAnsi="Times New Roman" w:cs="Times New Roman"/>
            <w:color w:val="222222"/>
            <w:sz w:val="24"/>
            <w:szCs w:val="24"/>
            <w:highlight w:val="yellow"/>
            <w:shd w:val="clear" w:color="auto" w:fill="FFFFFF"/>
            <w:rPrChange w:id="575" w:author="Trevor D." w:date="2022-04-14T18:07:00Z">
              <w:rPr>
                <w:rFonts w:ascii="Times New Roman" w:hAnsi="Times New Roman" w:cs="Times New Roman"/>
                <w:color w:val="222222"/>
                <w:sz w:val="24"/>
                <w:szCs w:val="24"/>
                <w:shd w:val="clear" w:color="auto" w:fill="FFFFFF"/>
              </w:rPr>
            </w:rPrChange>
          </w:rPr>
          <w:delText xml:space="preserve">. and </w:delText>
        </w:r>
      </w:del>
      <w:del w:id="576" w:author="Trevor D." w:date="2022-04-14T18:20:00Z">
        <w:r w:rsidR="00286EBE" w:rsidRPr="00EF5B26" w:rsidDel="00EF67A7">
          <w:rPr>
            <w:rFonts w:ascii="Times New Roman" w:hAnsi="Times New Roman" w:cs="Times New Roman"/>
            <w:color w:val="222222"/>
            <w:sz w:val="24"/>
            <w:szCs w:val="24"/>
            <w:highlight w:val="yellow"/>
            <w:shd w:val="clear" w:color="auto" w:fill="FFFFFF"/>
            <w:rPrChange w:id="577" w:author="Trevor D." w:date="2022-04-14T18:07:00Z">
              <w:rPr>
                <w:rFonts w:ascii="Times New Roman" w:hAnsi="Times New Roman" w:cs="Times New Roman"/>
                <w:color w:val="222222"/>
                <w:sz w:val="24"/>
                <w:szCs w:val="24"/>
                <w:shd w:val="clear" w:color="auto" w:fill="FFFFFF"/>
              </w:rPr>
            </w:rPrChange>
          </w:rPr>
          <w:delText>Hulme, P.E.</w:delText>
        </w:r>
      </w:del>
      <w:del w:id="578" w:author="Trevor D." w:date="2022-04-14T17:59:00Z">
        <w:r w:rsidR="00286EBE" w:rsidRPr="00EF5B26" w:rsidDel="00E1245E">
          <w:rPr>
            <w:rFonts w:ascii="Times New Roman" w:hAnsi="Times New Roman" w:cs="Times New Roman"/>
            <w:color w:val="222222"/>
            <w:sz w:val="24"/>
            <w:szCs w:val="24"/>
            <w:highlight w:val="yellow"/>
            <w:shd w:val="clear" w:color="auto" w:fill="FFFFFF"/>
            <w:rPrChange w:id="579" w:author="Trevor D." w:date="2022-04-14T18:07:00Z">
              <w:rPr>
                <w:rFonts w:ascii="Times New Roman" w:hAnsi="Times New Roman" w:cs="Times New Roman"/>
                <w:color w:val="222222"/>
                <w:sz w:val="24"/>
                <w:szCs w:val="24"/>
                <w:shd w:val="clear" w:color="auto" w:fill="FFFFFF"/>
              </w:rPr>
            </w:rPrChange>
          </w:rPr>
          <w:delText xml:space="preserve">, </w:delText>
        </w:r>
      </w:del>
      <w:del w:id="580" w:author="Trevor D." w:date="2022-04-14T18:20:00Z">
        <w:r w:rsidR="00286EBE" w:rsidRPr="00EF5B26" w:rsidDel="00EF67A7">
          <w:rPr>
            <w:rFonts w:ascii="Times New Roman" w:hAnsi="Times New Roman" w:cs="Times New Roman"/>
            <w:color w:val="222222"/>
            <w:sz w:val="24"/>
            <w:szCs w:val="24"/>
            <w:highlight w:val="yellow"/>
            <w:shd w:val="clear" w:color="auto" w:fill="FFFFFF"/>
            <w:rPrChange w:id="581" w:author="Trevor D." w:date="2022-04-14T18:07:00Z">
              <w:rPr>
                <w:rFonts w:ascii="Times New Roman" w:hAnsi="Times New Roman" w:cs="Times New Roman"/>
                <w:color w:val="222222"/>
                <w:sz w:val="24"/>
                <w:szCs w:val="24"/>
                <w:shd w:val="clear" w:color="auto" w:fill="FFFFFF"/>
              </w:rPr>
            </w:rPrChange>
          </w:rPr>
          <w:delText xml:space="preserve">2005a. Seed fate pathways: filling the gap between parent and offspring. Seed fate: Predation, dispersal and seedling establishment, </w:delText>
        </w:r>
      </w:del>
      <w:del w:id="582" w:author="Trevor D." w:date="2022-04-14T17:41:00Z">
        <w:r w:rsidR="00286EBE" w:rsidRPr="00EF5B26" w:rsidDel="00E06D47">
          <w:rPr>
            <w:rFonts w:ascii="Times New Roman" w:hAnsi="Times New Roman" w:cs="Times New Roman"/>
            <w:color w:val="222222"/>
            <w:sz w:val="24"/>
            <w:szCs w:val="24"/>
            <w:highlight w:val="yellow"/>
            <w:shd w:val="clear" w:color="auto" w:fill="FFFFFF"/>
            <w:rPrChange w:id="583" w:author="Trevor D." w:date="2022-04-14T18:07:00Z">
              <w:rPr>
                <w:rFonts w:ascii="Times New Roman" w:hAnsi="Times New Roman" w:cs="Times New Roman"/>
                <w:color w:val="222222"/>
                <w:sz w:val="24"/>
                <w:szCs w:val="24"/>
                <w:shd w:val="clear" w:color="auto" w:fill="FFFFFF"/>
              </w:rPr>
            </w:rPrChange>
          </w:rPr>
          <w:delText>pp.</w:delText>
        </w:r>
      </w:del>
      <w:del w:id="584" w:author="Trevor D." w:date="2022-04-14T18:20:00Z">
        <w:r w:rsidR="00286EBE" w:rsidRPr="00EF5B26" w:rsidDel="00EF67A7">
          <w:rPr>
            <w:rFonts w:ascii="Times New Roman" w:hAnsi="Times New Roman" w:cs="Times New Roman"/>
            <w:color w:val="222222"/>
            <w:sz w:val="24"/>
            <w:szCs w:val="24"/>
            <w:highlight w:val="yellow"/>
            <w:shd w:val="clear" w:color="auto" w:fill="FFFFFF"/>
            <w:rPrChange w:id="585" w:author="Trevor D." w:date="2022-04-14T18:07:00Z">
              <w:rPr>
                <w:rFonts w:ascii="Times New Roman" w:hAnsi="Times New Roman" w:cs="Times New Roman"/>
                <w:color w:val="222222"/>
                <w:sz w:val="24"/>
                <w:szCs w:val="24"/>
                <w:shd w:val="clear" w:color="auto" w:fill="FFFFFF"/>
              </w:rPr>
            </w:rPrChange>
          </w:rPr>
          <w:delText>1-8.</w:delText>
        </w:r>
      </w:del>
    </w:p>
    <w:p w14:paraId="026036CA" w14:textId="77777777" w:rsidR="00EF67A7" w:rsidRDefault="00EF67A7" w:rsidP="00286EBE">
      <w:pPr>
        <w:spacing w:after="120" w:line="240" w:lineRule="auto"/>
        <w:ind w:left="284" w:hanging="284"/>
        <w:jc w:val="both"/>
        <w:rPr>
          <w:ins w:id="586" w:author="Trevor D." w:date="2022-04-14T18:20:00Z"/>
          <w:rFonts w:ascii="Times New Roman" w:hAnsi="Times New Roman" w:cs="Times New Roman"/>
          <w:color w:val="222222"/>
          <w:sz w:val="24"/>
          <w:szCs w:val="24"/>
          <w:shd w:val="clear" w:color="auto" w:fill="FFFFFF"/>
        </w:rPr>
      </w:pPr>
    </w:p>
    <w:p w14:paraId="5078CEB1" w14:textId="7C97A915"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ins w:id="587"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88" w:author="Trevor D." w:date="2022-04-14T17:49:00Z">
        <w:r w:rsidRPr="005F553C" w:rsidDel="003A01C8">
          <w:rPr>
            <w:rFonts w:ascii="Times New Roman" w:hAnsi="Times New Roman" w:cs="Times New Roman"/>
            <w:color w:val="222222"/>
            <w:sz w:val="24"/>
            <w:szCs w:val="24"/>
            <w:shd w:val="clear" w:color="auto" w:fill="FFFFFF"/>
          </w:rPr>
          <w:delText xml:space="preserve">. and </w:delText>
        </w:r>
      </w:del>
      <w:r w:rsidRPr="005F553C">
        <w:rPr>
          <w:rFonts w:ascii="Times New Roman" w:hAnsi="Times New Roman" w:cs="Times New Roman"/>
          <w:color w:val="222222"/>
          <w:sz w:val="24"/>
          <w:szCs w:val="24"/>
          <w:shd w:val="clear" w:color="auto" w:fill="FFFFFF"/>
        </w:rPr>
        <w:t>Beck, M.J.</w:t>
      </w:r>
      <w:ins w:id="589" w:author="Trevor D." w:date="2022-04-14T17:59:00Z">
        <w:r w:rsidR="00E1245E">
          <w:rPr>
            <w:rFonts w:ascii="Times New Roman" w:hAnsi="Times New Roman" w:cs="Times New Roman"/>
            <w:color w:val="222222"/>
            <w:sz w:val="24"/>
            <w:szCs w:val="24"/>
            <w:shd w:val="clear" w:color="auto" w:fill="FFFFFF"/>
          </w:rPr>
          <w:t xml:space="preserve"> (</w:t>
        </w:r>
      </w:ins>
      <w:del w:id="590" w:author="Trevor D." w:date="2022-04-14T17:59:00Z">
        <w:r w:rsidRPr="005F553C" w:rsidDel="00E1245E">
          <w:rPr>
            <w:rFonts w:ascii="Times New Roman" w:hAnsi="Times New Roman" w:cs="Times New Roman"/>
            <w:color w:val="222222"/>
            <w:sz w:val="24"/>
            <w:szCs w:val="24"/>
            <w:shd w:val="clear" w:color="auto" w:fill="FFFFFF"/>
          </w:rPr>
          <w:delText xml:space="preserve">, </w:delText>
        </w:r>
      </w:del>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ins w:id="591" w:author="Trevor D." w:date="2022-04-14T17:59:00Z">
        <w:r w:rsidR="00E1245E">
          <w:rPr>
            <w:rFonts w:ascii="Times New Roman" w:hAnsi="Times New Roman" w:cs="Times New Roman"/>
            <w:color w:val="222222"/>
            <w:sz w:val="24"/>
            <w:szCs w:val="24"/>
            <w:shd w:val="clear" w:color="auto" w:fill="FFFFFF"/>
          </w:rPr>
          <w:t>)</w:t>
        </w:r>
      </w:ins>
      <w:r w:rsidRPr="005F553C">
        <w:rPr>
          <w:rFonts w:ascii="Times New Roman" w:hAnsi="Times New Roman" w:cs="Times New Roman"/>
          <w:color w:val="222222"/>
          <w:sz w:val="24"/>
          <w:szCs w:val="24"/>
          <w:shd w:val="clear" w:color="auto" w:fill="FFFFFF"/>
        </w:rPr>
        <w:t xml:space="preserve">. Seed removal, seed predation, and secondary dispersal. </w:t>
      </w:r>
      <w:r w:rsidRPr="00EF5B26">
        <w:rPr>
          <w:rFonts w:ascii="Times New Roman" w:hAnsi="Times New Roman" w:cs="Times New Roman"/>
          <w:i/>
          <w:iCs/>
          <w:color w:val="222222"/>
          <w:sz w:val="24"/>
          <w:szCs w:val="24"/>
          <w:shd w:val="clear" w:color="auto" w:fill="FFFFFF"/>
          <w:rPrChange w:id="592" w:author="Trevor D." w:date="2022-04-14T18:07:00Z">
            <w:rPr>
              <w:rFonts w:ascii="Times New Roman" w:hAnsi="Times New Roman" w:cs="Times New Roman"/>
              <w:color w:val="222222"/>
              <w:sz w:val="24"/>
              <w:szCs w:val="24"/>
              <w:shd w:val="clear" w:color="auto" w:fill="FFFFFF"/>
            </w:rPr>
          </w:rPrChange>
        </w:rPr>
        <w:t>Ecology</w:t>
      </w:r>
      <w:r w:rsidRPr="005F553C">
        <w:rPr>
          <w:rFonts w:ascii="Times New Roman" w:hAnsi="Times New Roman" w:cs="Times New Roman"/>
          <w:color w:val="222222"/>
          <w:sz w:val="24"/>
          <w:szCs w:val="24"/>
          <w:shd w:val="clear" w:color="auto" w:fill="FFFFFF"/>
        </w:rPr>
        <w:t xml:space="preserve">, 86(3), </w:t>
      </w:r>
      <w:del w:id="593" w:author="Trevor D." w:date="2022-04-14T17:41:00Z">
        <w:r w:rsidRPr="005F553C" w:rsidDel="00E06D47">
          <w:rPr>
            <w:rFonts w:ascii="Times New Roman" w:hAnsi="Times New Roman" w:cs="Times New Roman"/>
            <w:color w:val="222222"/>
            <w:sz w:val="24"/>
            <w:szCs w:val="24"/>
            <w:shd w:val="clear" w:color="auto" w:fill="FFFFFF"/>
          </w:rPr>
          <w:delText>pp.</w:delText>
        </w:r>
      </w:del>
      <w:r w:rsidRPr="005F553C">
        <w:rPr>
          <w:rFonts w:ascii="Times New Roman" w:hAnsi="Times New Roman" w:cs="Times New Roman"/>
          <w:color w:val="222222"/>
          <w:sz w:val="24"/>
          <w:szCs w:val="24"/>
          <w:shd w:val="clear" w:color="auto" w:fill="FFFFFF"/>
        </w:rPr>
        <w:t>801-806.</w:t>
      </w:r>
    </w:p>
    <w:p w14:paraId="68AD858C" w14:textId="14A8344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w:t>
      </w:r>
      <w:del w:id="594" w:author="Trevor D." w:date="2022-04-14T17:38:00Z">
        <w:r w:rsidRPr="00394E95" w:rsidDel="00072E8E">
          <w:rPr>
            <w:rFonts w:ascii="Times New Roman" w:hAnsi="Times New Roman" w:cs="Times New Roman"/>
            <w:color w:val="222222"/>
            <w:sz w:val="24"/>
            <w:szCs w:val="24"/>
            <w:shd w:val="clear" w:color="auto" w:fill="FFFFFF"/>
          </w:rPr>
          <w:delText xml:space="preserve">and </w:delText>
        </w:r>
      </w:del>
      <w:ins w:id="595" w:author="Trevor D." w:date="2022-04-14T17:38:00Z">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ins>
      <w:r w:rsidRPr="00394E95">
        <w:rPr>
          <w:rFonts w:ascii="Times New Roman" w:hAnsi="Times New Roman" w:cs="Times New Roman"/>
          <w:color w:val="222222"/>
          <w:sz w:val="24"/>
          <w:szCs w:val="24"/>
          <w:shd w:val="clear" w:color="auto" w:fill="FFFFFF"/>
        </w:rPr>
        <w:t>Putz, F.E.</w:t>
      </w:r>
      <w:ins w:id="596" w:author="Trevor D." w:date="2022-04-14T17:38:00Z">
        <w:r w:rsidR="00072E8E">
          <w:rPr>
            <w:rFonts w:ascii="Times New Roman" w:hAnsi="Times New Roman" w:cs="Times New Roman"/>
            <w:color w:val="222222"/>
            <w:sz w:val="24"/>
            <w:szCs w:val="24"/>
            <w:shd w:val="clear" w:color="auto" w:fill="FFFFFF"/>
          </w:rPr>
          <w:t xml:space="preserve"> (</w:t>
        </w:r>
      </w:ins>
      <w:del w:id="597" w:author="Trevor D." w:date="2022-04-14T17:38:00Z">
        <w:r w:rsidRPr="00394E95" w:rsidDel="00072E8E">
          <w:rPr>
            <w:rFonts w:ascii="Times New Roman" w:hAnsi="Times New Roman" w:cs="Times New Roman"/>
            <w:color w:val="222222"/>
            <w:sz w:val="24"/>
            <w:szCs w:val="24"/>
            <w:shd w:val="clear" w:color="auto" w:fill="FFFFFF"/>
          </w:rPr>
          <w:delText xml:space="preserve">, </w:delText>
        </w:r>
      </w:del>
      <w:r w:rsidRPr="00394E95">
        <w:rPr>
          <w:rFonts w:ascii="Times New Roman" w:hAnsi="Times New Roman" w:cs="Times New Roman"/>
          <w:color w:val="222222"/>
          <w:sz w:val="24"/>
          <w:szCs w:val="24"/>
          <w:shd w:val="clear" w:color="auto" w:fill="FFFFFF"/>
        </w:rPr>
        <w:t>2010</w:t>
      </w:r>
      <w:ins w:id="598" w:author="Trevor D." w:date="2022-04-14T17:38:00Z">
        <w:r w:rsidR="00072E8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proofErr w:type="spellStart"/>
      <w:r w:rsidRPr="00072E8E">
        <w:rPr>
          <w:rFonts w:ascii="Times New Roman" w:hAnsi="Times New Roman" w:cs="Times New Roman"/>
          <w:i/>
          <w:iCs/>
          <w:color w:val="222222"/>
          <w:sz w:val="24"/>
          <w:szCs w:val="24"/>
          <w:shd w:val="clear" w:color="auto" w:fill="FFFFFF"/>
          <w:rPrChange w:id="599" w:author="Trevor D." w:date="2022-04-14T17:38:00Z">
            <w:rPr>
              <w:rFonts w:ascii="Times New Roman" w:hAnsi="Times New Roman" w:cs="Times New Roman"/>
              <w:color w:val="222222"/>
              <w:sz w:val="24"/>
              <w:szCs w:val="24"/>
              <w:shd w:val="clear" w:color="auto" w:fill="FFFFFF"/>
            </w:rPr>
          </w:rPrChange>
        </w:rPr>
        <w:t>Biotropica</w:t>
      </w:r>
      <w:proofErr w:type="spellEnd"/>
      <w:r w:rsidRPr="00394E95">
        <w:rPr>
          <w:rFonts w:ascii="Times New Roman" w:hAnsi="Times New Roman" w:cs="Times New Roman"/>
          <w:color w:val="222222"/>
          <w:sz w:val="24"/>
          <w:szCs w:val="24"/>
          <w:shd w:val="clear" w:color="auto" w:fill="FFFFFF"/>
        </w:rPr>
        <w:t xml:space="preserve">, 42(6), </w:t>
      </w:r>
      <w:del w:id="600" w:author="Trevor D." w:date="2022-04-14T17:38:00Z">
        <w:r w:rsidRPr="00394E95" w:rsidDel="00072E8E">
          <w:rPr>
            <w:rFonts w:ascii="Times New Roman" w:hAnsi="Times New Roman" w:cs="Times New Roman"/>
            <w:color w:val="222222"/>
            <w:sz w:val="24"/>
            <w:szCs w:val="24"/>
            <w:shd w:val="clear" w:color="auto" w:fill="FFFFFF"/>
          </w:rPr>
          <w:delText>pp.</w:delText>
        </w:r>
      </w:del>
      <w:r w:rsidRPr="00394E95">
        <w:rPr>
          <w:rFonts w:ascii="Times New Roman" w:hAnsi="Times New Roman" w:cs="Times New Roman"/>
          <w:color w:val="222222"/>
          <w:sz w:val="24"/>
          <w:szCs w:val="24"/>
          <w:shd w:val="clear" w:color="auto" w:fill="FFFFFF"/>
        </w:rPr>
        <w:t>697-703.</w:t>
      </w:r>
    </w:p>
    <w:p w14:paraId="64CB48F6" w14:textId="546D7F39"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T.</w:t>
      </w:r>
      <w:ins w:id="601" w:author="Trevor D." w:date="2022-04-14T17:38:00Z">
        <w:r w:rsidR="00072E8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w:t>
      </w:r>
      <w:del w:id="602" w:author="Trevor D." w:date="2022-04-14T17:38:00Z">
        <w:r w:rsidRPr="00394E95" w:rsidDel="00072E8E">
          <w:rPr>
            <w:rFonts w:ascii="Times New Roman" w:hAnsi="Times New Roman" w:cs="Times New Roman"/>
            <w:color w:val="222222"/>
            <w:sz w:val="24"/>
            <w:szCs w:val="24"/>
            <w:shd w:val="clear" w:color="auto" w:fill="FFFFFF"/>
          </w:rPr>
          <w:delText xml:space="preserve">and </w:delText>
        </w:r>
      </w:del>
      <w:ins w:id="603" w:author="Trevor D." w:date="2022-04-14T17:38:00Z">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ins>
      <w:r w:rsidRPr="00394E95">
        <w:rPr>
          <w:rFonts w:ascii="Times New Roman" w:hAnsi="Times New Roman" w:cs="Times New Roman"/>
          <w:color w:val="222222"/>
          <w:sz w:val="24"/>
          <w:szCs w:val="24"/>
          <w:shd w:val="clear" w:color="auto" w:fill="FFFFFF"/>
        </w:rPr>
        <w:t>Wichmann, M.</w:t>
      </w:r>
      <w:ins w:id="604" w:author="Trevor D." w:date="2022-04-14T17:38:00Z">
        <w:r w:rsidR="00072E8E">
          <w:rPr>
            <w:rFonts w:ascii="Times New Roman" w:hAnsi="Times New Roman" w:cs="Times New Roman"/>
            <w:color w:val="222222"/>
            <w:sz w:val="24"/>
            <w:szCs w:val="24"/>
            <w:shd w:val="clear" w:color="auto" w:fill="FFFFFF"/>
          </w:rPr>
          <w:t xml:space="preserve"> (</w:t>
        </w:r>
      </w:ins>
      <w:del w:id="605" w:author="Trevor D." w:date="2022-04-14T17:38:00Z">
        <w:r w:rsidRPr="00394E95" w:rsidDel="00072E8E">
          <w:rPr>
            <w:rFonts w:ascii="Times New Roman" w:hAnsi="Times New Roman" w:cs="Times New Roman"/>
            <w:color w:val="222222"/>
            <w:sz w:val="24"/>
            <w:szCs w:val="24"/>
            <w:shd w:val="clear" w:color="auto" w:fill="FFFFFF"/>
          </w:rPr>
          <w:delText xml:space="preserve">, </w:delText>
        </w:r>
      </w:del>
      <w:r w:rsidRPr="00394E95">
        <w:rPr>
          <w:rFonts w:ascii="Times New Roman" w:hAnsi="Times New Roman" w:cs="Times New Roman"/>
          <w:color w:val="222222"/>
          <w:sz w:val="24"/>
          <w:szCs w:val="24"/>
          <w:shd w:val="clear" w:color="auto" w:fill="FFFFFF"/>
        </w:rPr>
        <w:t>2013</w:t>
      </w:r>
      <w:ins w:id="606" w:author="Trevor D." w:date="2022-04-14T17:38:00Z">
        <w:r w:rsidR="00072E8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Human-mediated dispersal of seeds by the airflow of vehicles. </w:t>
      </w:r>
      <w:proofErr w:type="spellStart"/>
      <w:r w:rsidRPr="00072E8E">
        <w:rPr>
          <w:rFonts w:ascii="Times New Roman" w:hAnsi="Times New Roman" w:cs="Times New Roman"/>
          <w:i/>
          <w:iCs/>
          <w:color w:val="222222"/>
          <w:sz w:val="24"/>
          <w:szCs w:val="24"/>
          <w:shd w:val="clear" w:color="auto" w:fill="FFFFFF"/>
          <w:rPrChange w:id="607" w:author="Trevor D." w:date="2022-04-14T17:38:00Z">
            <w:rPr>
              <w:rFonts w:ascii="Times New Roman" w:hAnsi="Times New Roman" w:cs="Times New Roman"/>
              <w:color w:val="222222"/>
              <w:sz w:val="24"/>
              <w:szCs w:val="24"/>
              <w:shd w:val="clear" w:color="auto" w:fill="FFFFFF"/>
            </w:rPr>
          </w:rPrChange>
        </w:rPr>
        <w:t>PloS</w:t>
      </w:r>
      <w:proofErr w:type="spellEnd"/>
      <w:r w:rsidRPr="00072E8E">
        <w:rPr>
          <w:rFonts w:ascii="Times New Roman" w:hAnsi="Times New Roman" w:cs="Times New Roman"/>
          <w:i/>
          <w:iCs/>
          <w:color w:val="222222"/>
          <w:sz w:val="24"/>
          <w:szCs w:val="24"/>
          <w:shd w:val="clear" w:color="auto" w:fill="FFFFFF"/>
          <w:rPrChange w:id="608" w:author="Trevor D." w:date="2022-04-14T17:38:00Z">
            <w:rPr>
              <w:rFonts w:ascii="Times New Roman" w:hAnsi="Times New Roman" w:cs="Times New Roman"/>
              <w:color w:val="222222"/>
              <w:sz w:val="24"/>
              <w:szCs w:val="24"/>
              <w:shd w:val="clear" w:color="auto" w:fill="FFFFFF"/>
            </w:rPr>
          </w:rPrChange>
        </w:rPr>
        <w:t xml:space="preserve"> </w:t>
      </w:r>
      <w:ins w:id="609" w:author="Trevor D." w:date="2022-04-14T18:08:00Z">
        <w:r w:rsidR="00EF5B26">
          <w:rPr>
            <w:rFonts w:ascii="Times New Roman" w:hAnsi="Times New Roman" w:cs="Times New Roman"/>
            <w:i/>
            <w:iCs/>
            <w:color w:val="222222"/>
            <w:sz w:val="24"/>
            <w:szCs w:val="24"/>
            <w:shd w:val="clear" w:color="auto" w:fill="FFFFFF"/>
          </w:rPr>
          <w:t>O</w:t>
        </w:r>
      </w:ins>
      <w:del w:id="610" w:author="Trevor D." w:date="2022-04-14T18:08:00Z">
        <w:r w:rsidRPr="00072E8E" w:rsidDel="00EF5B26">
          <w:rPr>
            <w:rFonts w:ascii="Times New Roman" w:hAnsi="Times New Roman" w:cs="Times New Roman"/>
            <w:i/>
            <w:iCs/>
            <w:color w:val="222222"/>
            <w:sz w:val="24"/>
            <w:szCs w:val="24"/>
            <w:shd w:val="clear" w:color="auto" w:fill="FFFFFF"/>
            <w:rPrChange w:id="611" w:author="Trevor D." w:date="2022-04-14T17:38:00Z">
              <w:rPr>
                <w:rFonts w:ascii="Times New Roman" w:hAnsi="Times New Roman" w:cs="Times New Roman"/>
                <w:color w:val="222222"/>
                <w:sz w:val="24"/>
                <w:szCs w:val="24"/>
                <w:shd w:val="clear" w:color="auto" w:fill="FFFFFF"/>
              </w:rPr>
            </w:rPrChange>
          </w:rPr>
          <w:delText>o</w:delText>
        </w:r>
      </w:del>
      <w:r w:rsidRPr="00072E8E">
        <w:rPr>
          <w:rFonts w:ascii="Times New Roman" w:hAnsi="Times New Roman" w:cs="Times New Roman"/>
          <w:i/>
          <w:iCs/>
          <w:color w:val="222222"/>
          <w:sz w:val="24"/>
          <w:szCs w:val="24"/>
          <w:shd w:val="clear" w:color="auto" w:fill="FFFFFF"/>
          <w:rPrChange w:id="612" w:author="Trevor D." w:date="2022-04-14T17:38:00Z">
            <w:rPr>
              <w:rFonts w:ascii="Times New Roman" w:hAnsi="Times New Roman" w:cs="Times New Roman"/>
              <w:color w:val="222222"/>
              <w:sz w:val="24"/>
              <w:szCs w:val="24"/>
              <w:shd w:val="clear" w:color="auto" w:fill="FFFFFF"/>
            </w:rPr>
          </w:rPrChange>
        </w:rPr>
        <w:t>ne</w:t>
      </w:r>
      <w:r w:rsidRPr="00394E95">
        <w:rPr>
          <w:rFonts w:ascii="Times New Roman" w:hAnsi="Times New Roman" w:cs="Times New Roman"/>
          <w:color w:val="222222"/>
          <w:sz w:val="24"/>
          <w:szCs w:val="24"/>
          <w:shd w:val="clear" w:color="auto" w:fill="FFFFFF"/>
        </w:rPr>
        <w:t xml:space="preserve">, 8(1), </w:t>
      </w:r>
      <w:del w:id="613" w:author="Trevor D." w:date="2022-04-14T17:38:00Z">
        <w:r w:rsidRPr="00394E95" w:rsidDel="00072E8E">
          <w:rPr>
            <w:rFonts w:ascii="Times New Roman" w:hAnsi="Times New Roman" w:cs="Times New Roman"/>
            <w:color w:val="222222"/>
            <w:sz w:val="24"/>
            <w:szCs w:val="24"/>
            <w:shd w:val="clear" w:color="auto" w:fill="FFFFFF"/>
          </w:rPr>
          <w:delText>p.</w:delText>
        </w:r>
      </w:del>
      <w:r w:rsidRPr="00394E95">
        <w:rPr>
          <w:rFonts w:ascii="Times New Roman" w:hAnsi="Times New Roman" w:cs="Times New Roman"/>
          <w:color w:val="222222"/>
          <w:sz w:val="24"/>
          <w:szCs w:val="24"/>
          <w:shd w:val="clear" w:color="auto" w:fill="FFFFFF"/>
        </w:rPr>
        <w:t>e52733.</w:t>
      </w:r>
    </w:p>
    <w:p w14:paraId="1C313538" w14:textId="289D9E50"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A.C.</w:t>
      </w:r>
      <w:ins w:id="614" w:author="Trevor D." w:date="2022-04-14T17:37:00Z">
        <w:r w:rsidR="00072E8E">
          <w:rPr>
            <w:rFonts w:ascii="Times New Roman" w:hAnsi="Times New Roman" w:cs="Times New Roman"/>
            <w:color w:val="222222"/>
            <w:sz w:val="24"/>
            <w:szCs w:val="24"/>
            <w:shd w:val="clear" w:color="auto" w:fill="FFFFFF"/>
          </w:rPr>
          <w:t>,</w:t>
        </w:r>
      </w:ins>
      <w:r w:rsidRPr="00B8707D">
        <w:rPr>
          <w:rFonts w:ascii="Times New Roman" w:hAnsi="Times New Roman" w:cs="Times New Roman"/>
          <w:color w:val="222222"/>
          <w:sz w:val="24"/>
          <w:szCs w:val="24"/>
          <w:shd w:val="clear" w:color="auto" w:fill="FFFFFF"/>
        </w:rPr>
        <w:t xml:space="preserve"> </w:t>
      </w:r>
      <w:del w:id="615" w:author="Trevor D." w:date="2022-04-14T17:37:00Z">
        <w:r w:rsidRPr="00B8707D" w:rsidDel="00072E8E">
          <w:rPr>
            <w:rFonts w:ascii="Times New Roman" w:hAnsi="Times New Roman" w:cs="Times New Roman"/>
            <w:color w:val="222222"/>
            <w:sz w:val="24"/>
            <w:szCs w:val="24"/>
            <w:shd w:val="clear" w:color="auto" w:fill="FFFFFF"/>
          </w:rPr>
          <w:delText xml:space="preserve">and </w:delText>
        </w:r>
      </w:del>
      <w:ins w:id="616" w:author="Trevor D." w:date="2022-04-14T17:37:00Z">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ins>
      <w:r w:rsidRPr="00B8707D">
        <w:rPr>
          <w:rFonts w:ascii="Times New Roman" w:hAnsi="Times New Roman" w:cs="Times New Roman"/>
          <w:color w:val="222222"/>
          <w:sz w:val="24"/>
          <w:szCs w:val="24"/>
          <w:shd w:val="clear" w:color="auto" w:fill="FFFFFF"/>
        </w:rPr>
        <w:t>Jackson, R.B.</w:t>
      </w:r>
      <w:ins w:id="617" w:author="Trevor D." w:date="2022-04-14T17:37:00Z">
        <w:r w:rsidR="00072E8E">
          <w:rPr>
            <w:rFonts w:ascii="Times New Roman" w:hAnsi="Times New Roman" w:cs="Times New Roman"/>
            <w:color w:val="222222"/>
            <w:sz w:val="24"/>
            <w:szCs w:val="24"/>
            <w:shd w:val="clear" w:color="auto" w:fill="FFFFFF"/>
          </w:rPr>
          <w:t xml:space="preserve"> (</w:t>
        </w:r>
      </w:ins>
      <w:del w:id="618" w:author="Trevor D." w:date="2022-04-14T17:37:00Z">
        <w:r w:rsidRPr="00B8707D" w:rsidDel="00072E8E">
          <w:rPr>
            <w:rFonts w:ascii="Times New Roman" w:hAnsi="Times New Roman" w:cs="Times New Roman"/>
            <w:color w:val="222222"/>
            <w:sz w:val="24"/>
            <w:szCs w:val="24"/>
            <w:shd w:val="clear" w:color="auto" w:fill="FFFFFF"/>
          </w:rPr>
          <w:delText xml:space="preserve">, </w:delText>
        </w:r>
      </w:del>
      <w:r w:rsidRPr="00B8707D">
        <w:rPr>
          <w:rFonts w:ascii="Times New Roman" w:hAnsi="Times New Roman" w:cs="Times New Roman"/>
          <w:color w:val="222222"/>
          <w:sz w:val="24"/>
          <w:szCs w:val="24"/>
          <w:shd w:val="clear" w:color="auto" w:fill="FFFFFF"/>
        </w:rPr>
        <w:t>2010</w:t>
      </w:r>
      <w:ins w:id="619" w:author="Trevor D." w:date="2022-04-14T17:37:00Z">
        <w:r w:rsidR="00072E8E">
          <w:rPr>
            <w:rFonts w:ascii="Times New Roman" w:hAnsi="Times New Roman" w:cs="Times New Roman"/>
            <w:color w:val="222222"/>
            <w:sz w:val="24"/>
            <w:szCs w:val="24"/>
            <w:shd w:val="clear" w:color="auto" w:fill="FFFFFF"/>
          </w:rPr>
          <w:t>)</w:t>
        </w:r>
      </w:ins>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w:t>
      </w:r>
      <w:r w:rsidRPr="00072E8E">
        <w:rPr>
          <w:rFonts w:ascii="Times New Roman" w:hAnsi="Times New Roman" w:cs="Times New Roman"/>
          <w:i/>
          <w:iCs/>
          <w:color w:val="222222"/>
          <w:sz w:val="24"/>
          <w:szCs w:val="24"/>
          <w:shd w:val="clear" w:color="auto" w:fill="FFFFFF"/>
          <w:rPrChange w:id="620" w:author="Trevor D." w:date="2022-04-14T17:37:00Z">
            <w:rPr>
              <w:rFonts w:ascii="Times New Roman" w:hAnsi="Times New Roman" w:cs="Times New Roman"/>
              <w:color w:val="222222"/>
              <w:sz w:val="24"/>
              <w:szCs w:val="24"/>
              <w:shd w:val="clear" w:color="auto" w:fill="FFFFFF"/>
            </w:rPr>
          </w:rPrChange>
        </w:rPr>
        <w:t>Global Change Biology</w:t>
      </w:r>
      <w:r w:rsidRPr="00B8707D">
        <w:rPr>
          <w:rFonts w:ascii="Times New Roman" w:hAnsi="Times New Roman" w:cs="Times New Roman"/>
          <w:color w:val="222222"/>
          <w:sz w:val="24"/>
          <w:szCs w:val="24"/>
          <w:shd w:val="clear" w:color="auto" w:fill="FFFFFF"/>
        </w:rPr>
        <w:t xml:space="preserve">, 16(3), </w:t>
      </w:r>
      <w:del w:id="621" w:author="Trevor D." w:date="2022-04-14T17:37:00Z">
        <w:r w:rsidRPr="00B8707D" w:rsidDel="00072E8E">
          <w:rPr>
            <w:rFonts w:ascii="Times New Roman" w:hAnsi="Times New Roman" w:cs="Times New Roman"/>
            <w:color w:val="222222"/>
            <w:sz w:val="24"/>
            <w:szCs w:val="24"/>
            <w:shd w:val="clear" w:color="auto" w:fill="FFFFFF"/>
          </w:rPr>
          <w:delText>pp.</w:delText>
        </w:r>
      </w:del>
      <w:r w:rsidRPr="00B8707D">
        <w:rPr>
          <w:rFonts w:ascii="Times New Roman" w:hAnsi="Times New Roman" w:cs="Times New Roman"/>
          <w:color w:val="222222"/>
          <w:sz w:val="24"/>
          <w:szCs w:val="24"/>
          <w:shd w:val="clear" w:color="auto" w:fill="FFFFFF"/>
        </w:rPr>
        <w:t>1046-1056.</w:t>
      </w:r>
    </w:p>
    <w:p w14:paraId="37D4C15B" w14:textId="1E2AF16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w:t>
      </w:r>
      <w:ins w:id="622" w:author="Trevor D." w:date="2022-04-14T17:37:00Z">
        <w:r w:rsidR="00072E8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w:t>
      </w:r>
      <w:del w:id="623" w:author="Trevor D." w:date="2022-04-14T17:37:00Z">
        <w:r w:rsidRPr="00394E95" w:rsidDel="00072E8E">
          <w:rPr>
            <w:rFonts w:ascii="Times New Roman" w:hAnsi="Times New Roman" w:cs="Times New Roman"/>
            <w:color w:val="222222"/>
            <w:sz w:val="24"/>
            <w:szCs w:val="24"/>
            <w:shd w:val="clear" w:color="auto" w:fill="FFFFFF"/>
          </w:rPr>
          <w:delText xml:space="preserve">and </w:delText>
        </w:r>
      </w:del>
      <w:ins w:id="624" w:author="Trevor D." w:date="2022-04-14T17:37:00Z">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ins>
      <w:r w:rsidRPr="00394E95">
        <w:rPr>
          <w:rFonts w:ascii="Times New Roman" w:hAnsi="Times New Roman" w:cs="Times New Roman"/>
          <w:color w:val="222222"/>
          <w:sz w:val="24"/>
          <w:szCs w:val="24"/>
          <w:shd w:val="clear" w:color="auto" w:fill="FFFFFF"/>
        </w:rPr>
        <w:t>Bullock, J.M.</w:t>
      </w:r>
      <w:ins w:id="625" w:author="Trevor D." w:date="2022-04-14T17:37:00Z">
        <w:r w:rsidR="00072E8E">
          <w:rPr>
            <w:rFonts w:ascii="Times New Roman" w:hAnsi="Times New Roman" w:cs="Times New Roman"/>
            <w:color w:val="222222"/>
            <w:sz w:val="24"/>
            <w:szCs w:val="24"/>
            <w:shd w:val="clear" w:color="auto" w:fill="FFFFFF"/>
          </w:rPr>
          <w:t xml:space="preserve"> (</w:t>
        </w:r>
      </w:ins>
      <w:del w:id="626" w:author="Trevor D." w:date="2022-04-14T17:37:00Z">
        <w:r w:rsidRPr="00394E95" w:rsidDel="00072E8E">
          <w:rPr>
            <w:rFonts w:ascii="Times New Roman" w:hAnsi="Times New Roman" w:cs="Times New Roman"/>
            <w:color w:val="222222"/>
            <w:sz w:val="24"/>
            <w:szCs w:val="24"/>
            <w:shd w:val="clear" w:color="auto" w:fill="FFFFFF"/>
          </w:rPr>
          <w:delText xml:space="preserve">, </w:delText>
        </w:r>
      </w:del>
      <w:r w:rsidRPr="00394E95">
        <w:rPr>
          <w:rFonts w:ascii="Times New Roman" w:hAnsi="Times New Roman" w:cs="Times New Roman"/>
          <w:color w:val="222222"/>
          <w:sz w:val="24"/>
          <w:szCs w:val="24"/>
          <w:shd w:val="clear" w:color="auto" w:fill="FFFFFF"/>
        </w:rPr>
        <w:t>2009</w:t>
      </w:r>
      <w:ins w:id="627" w:author="Trevor D." w:date="2022-04-14T17:37:00Z">
        <w:r w:rsidR="00072E8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Human-mediated dispersal of seeds over long distances. </w:t>
      </w:r>
      <w:r w:rsidRPr="00072E8E">
        <w:rPr>
          <w:rFonts w:ascii="Times New Roman" w:hAnsi="Times New Roman" w:cs="Times New Roman"/>
          <w:i/>
          <w:iCs/>
          <w:color w:val="222222"/>
          <w:sz w:val="24"/>
          <w:szCs w:val="24"/>
          <w:shd w:val="clear" w:color="auto" w:fill="FFFFFF"/>
          <w:rPrChange w:id="628" w:author="Trevor D." w:date="2022-04-14T17:37:00Z">
            <w:rPr>
              <w:rFonts w:ascii="Times New Roman" w:hAnsi="Times New Roman" w:cs="Times New Roman"/>
              <w:color w:val="222222"/>
              <w:sz w:val="24"/>
              <w:szCs w:val="24"/>
              <w:shd w:val="clear" w:color="auto" w:fill="FFFFFF"/>
            </w:rPr>
          </w:rPrChange>
        </w:rPr>
        <w:t>Proceedings of the Royal Society B: Biological Sciences</w:t>
      </w:r>
      <w:r w:rsidRPr="00394E95">
        <w:rPr>
          <w:rFonts w:ascii="Times New Roman" w:hAnsi="Times New Roman" w:cs="Times New Roman"/>
          <w:color w:val="222222"/>
          <w:sz w:val="24"/>
          <w:szCs w:val="24"/>
          <w:shd w:val="clear" w:color="auto" w:fill="FFFFFF"/>
        </w:rPr>
        <w:t xml:space="preserve">, 276(1656), </w:t>
      </w:r>
      <w:del w:id="629" w:author="Trevor D." w:date="2022-04-14T17:37:00Z">
        <w:r w:rsidRPr="00394E95" w:rsidDel="00072E8E">
          <w:rPr>
            <w:rFonts w:ascii="Times New Roman" w:hAnsi="Times New Roman" w:cs="Times New Roman"/>
            <w:color w:val="222222"/>
            <w:sz w:val="24"/>
            <w:szCs w:val="24"/>
            <w:shd w:val="clear" w:color="auto" w:fill="FFFFFF"/>
          </w:rPr>
          <w:delText>pp.</w:delText>
        </w:r>
      </w:del>
      <w:r w:rsidRPr="00394E95">
        <w:rPr>
          <w:rFonts w:ascii="Times New Roman" w:hAnsi="Times New Roman" w:cs="Times New Roman"/>
          <w:color w:val="222222"/>
          <w:sz w:val="24"/>
          <w:szCs w:val="24"/>
          <w:shd w:val="clear" w:color="auto" w:fill="FFFFFF"/>
        </w:rPr>
        <w:t>523-532.</w:t>
      </w:r>
    </w:p>
    <w:p w14:paraId="702A28CB" w14:textId="2977F29C"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94658">
        <w:rPr>
          <w:rFonts w:ascii="Times New Roman" w:hAnsi="Times New Roman" w:cs="Times New Roman"/>
          <w:color w:val="222222"/>
          <w:sz w:val="24"/>
          <w:szCs w:val="24"/>
          <w:shd w:val="clear" w:color="auto" w:fill="FFFFFF"/>
          <w:rPrChange w:id="630" w:author="Trevor D." w:date="2022-04-14T18:21:00Z">
            <w:rPr>
              <w:rFonts w:ascii="Times New Roman" w:hAnsi="Times New Roman" w:cs="Times New Roman"/>
              <w:color w:val="222222"/>
              <w:sz w:val="24"/>
              <w:szCs w:val="24"/>
              <w:shd w:val="clear" w:color="auto" w:fill="FFFFFF"/>
            </w:rPr>
          </w:rPrChange>
        </w:rPr>
        <w:t>Wilson, C.E., Castro, K.L., Thurston, G.B.</w:t>
      </w:r>
      <w:ins w:id="631" w:author="Trevor D." w:date="2022-04-14T17:36:00Z">
        <w:r w:rsidR="00072E8E" w:rsidRPr="00A94658">
          <w:rPr>
            <w:rFonts w:ascii="Times New Roman" w:hAnsi="Times New Roman" w:cs="Times New Roman"/>
            <w:color w:val="222222"/>
            <w:sz w:val="24"/>
            <w:szCs w:val="24"/>
            <w:shd w:val="clear" w:color="auto" w:fill="FFFFFF"/>
            <w:rPrChange w:id="632" w:author="Trevor D." w:date="2022-04-14T18:21:00Z">
              <w:rPr>
                <w:rFonts w:ascii="Times New Roman" w:hAnsi="Times New Roman" w:cs="Times New Roman"/>
                <w:color w:val="222222"/>
                <w:sz w:val="24"/>
                <w:szCs w:val="24"/>
                <w:shd w:val="clear" w:color="auto" w:fill="FFFFFF"/>
              </w:rPr>
            </w:rPrChange>
          </w:rPr>
          <w:t>,</w:t>
        </w:r>
      </w:ins>
      <w:r w:rsidRPr="00A94658">
        <w:rPr>
          <w:rFonts w:ascii="Times New Roman" w:hAnsi="Times New Roman" w:cs="Times New Roman"/>
          <w:color w:val="222222"/>
          <w:sz w:val="24"/>
          <w:szCs w:val="24"/>
          <w:shd w:val="clear" w:color="auto" w:fill="FFFFFF"/>
          <w:rPrChange w:id="633" w:author="Trevor D." w:date="2022-04-14T18:21:00Z">
            <w:rPr>
              <w:rFonts w:ascii="Times New Roman" w:hAnsi="Times New Roman" w:cs="Times New Roman"/>
              <w:color w:val="222222"/>
              <w:sz w:val="24"/>
              <w:szCs w:val="24"/>
              <w:shd w:val="clear" w:color="auto" w:fill="FFFFFF"/>
            </w:rPr>
          </w:rPrChange>
        </w:rPr>
        <w:t xml:space="preserve"> </w:t>
      </w:r>
      <w:del w:id="634" w:author="Trevor D." w:date="2022-04-14T17:36:00Z">
        <w:r w:rsidRPr="00A94658" w:rsidDel="00072E8E">
          <w:rPr>
            <w:rFonts w:ascii="Times New Roman" w:hAnsi="Times New Roman" w:cs="Times New Roman"/>
            <w:color w:val="222222"/>
            <w:sz w:val="24"/>
            <w:szCs w:val="24"/>
            <w:shd w:val="clear" w:color="auto" w:fill="FFFFFF"/>
            <w:rPrChange w:id="635" w:author="Trevor D." w:date="2022-04-14T18:21:00Z">
              <w:rPr>
                <w:rFonts w:ascii="Times New Roman" w:hAnsi="Times New Roman" w:cs="Times New Roman"/>
                <w:color w:val="222222"/>
                <w:sz w:val="24"/>
                <w:szCs w:val="24"/>
                <w:shd w:val="clear" w:color="auto" w:fill="FFFFFF"/>
              </w:rPr>
            </w:rPrChange>
          </w:rPr>
          <w:delText xml:space="preserve">and </w:delText>
        </w:r>
      </w:del>
      <w:ins w:id="636" w:author="Trevor D." w:date="2022-04-14T17:36:00Z">
        <w:r w:rsidR="00072E8E" w:rsidRPr="00A94658">
          <w:rPr>
            <w:rFonts w:ascii="Times New Roman" w:hAnsi="Times New Roman" w:cs="Times New Roman"/>
            <w:color w:val="222222"/>
            <w:sz w:val="24"/>
            <w:szCs w:val="24"/>
            <w:shd w:val="clear" w:color="auto" w:fill="FFFFFF"/>
            <w:rPrChange w:id="637" w:author="Trevor D." w:date="2022-04-14T18:21:00Z">
              <w:rPr>
                <w:rFonts w:ascii="Times New Roman" w:hAnsi="Times New Roman" w:cs="Times New Roman"/>
                <w:color w:val="222222"/>
                <w:sz w:val="24"/>
                <w:szCs w:val="24"/>
                <w:shd w:val="clear" w:color="auto" w:fill="FFFFFF"/>
              </w:rPr>
            </w:rPrChange>
          </w:rPr>
          <w:t>&amp;</w:t>
        </w:r>
        <w:r w:rsidR="00072E8E" w:rsidRPr="00A94658">
          <w:rPr>
            <w:rFonts w:ascii="Times New Roman" w:hAnsi="Times New Roman" w:cs="Times New Roman"/>
            <w:color w:val="222222"/>
            <w:sz w:val="24"/>
            <w:szCs w:val="24"/>
            <w:shd w:val="clear" w:color="auto" w:fill="FFFFFF"/>
            <w:rPrChange w:id="638" w:author="Trevor D." w:date="2022-04-14T18:21:00Z">
              <w:rPr>
                <w:rFonts w:ascii="Times New Roman" w:hAnsi="Times New Roman" w:cs="Times New Roman"/>
                <w:color w:val="222222"/>
                <w:sz w:val="24"/>
                <w:szCs w:val="24"/>
                <w:shd w:val="clear" w:color="auto" w:fill="FFFFFF"/>
              </w:rPr>
            </w:rPrChange>
          </w:rPr>
          <w:t xml:space="preserve"> </w:t>
        </w:r>
      </w:ins>
      <w:proofErr w:type="spellStart"/>
      <w:r w:rsidRPr="00A94658">
        <w:rPr>
          <w:rFonts w:ascii="Times New Roman" w:hAnsi="Times New Roman" w:cs="Times New Roman"/>
          <w:color w:val="222222"/>
          <w:sz w:val="24"/>
          <w:szCs w:val="24"/>
          <w:shd w:val="clear" w:color="auto" w:fill="FFFFFF"/>
          <w:rPrChange w:id="639" w:author="Trevor D." w:date="2022-04-14T18:21:00Z">
            <w:rPr>
              <w:rFonts w:ascii="Times New Roman" w:hAnsi="Times New Roman" w:cs="Times New Roman"/>
              <w:color w:val="222222"/>
              <w:sz w:val="24"/>
              <w:szCs w:val="24"/>
              <w:shd w:val="clear" w:color="auto" w:fill="FFFFFF"/>
            </w:rPr>
          </w:rPrChange>
        </w:rPr>
        <w:t>Sissons</w:t>
      </w:r>
      <w:proofErr w:type="spellEnd"/>
      <w:r w:rsidRPr="00A94658">
        <w:rPr>
          <w:rFonts w:ascii="Times New Roman" w:hAnsi="Times New Roman" w:cs="Times New Roman"/>
          <w:color w:val="222222"/>
          <w:sz w:val="24"/>
          <w:szCs w:val="24"/>
          <w:shd w:val="clear" w:color="auto" w:fill="FFFFFF"/>
          <w:rPrChange w:id="640" w:author="Trevor D." w:date="2022-04-14T18:21:00Z">
            <w:rPr>
              <w:rFonts w:ascii="Times New Roman" w:hAnsi="Times New Roman" w:cs="Times New Roman"/>
              <w:color w:val="222222"/>
              <w:sz w:val="24"/>
              <w:szCs w:val="24"/>
              <w:shd w:val="clear" w:color="auto" w:fill="FFFFFF"/>
            </w:rPr>
          </w:rPrChange>
        </w:rPr>
        <w:t>, A.</w:t>
      </w:r>
      <w:del w:id="641" w:author="Trevor D." w:date="2022-04-14T17:36:00Z">
        <w:r w:rsidRPr="00A94658" w:rsidDel="00072E8E">
          <w:rPr>
            <w:rFonts w:ascii="Times New Roman" w:hAnsi="Times New Roman" w:cs="Times New Roman"/>
            <w:color w:val="222222"/>
            <w:sz w:val="24"/>
            <w:szCs w:val="24"/>
            <w:shd w:val="clear" w:color="auto" w:fill="FFFFFF"/>
            <w:rPrChange w:id="642" w:author="Trevor D." w:date="2022-04-14T18:21:00Z">
              <w:rPr>
                <w:rFonts w:ascii="Times New Roman" w:hAnsi="Times New Roman" w:cs="Times New Roman"/>
                <w:color w:val="222222"/>
                <w:sz w:val="24"/>
                <w:szCs w:val="24"/>
                <w:shd w:val="clear" w:color="auto" w:fill="FFFFFF"/>
              </w:rPr>
            </w:rPrChange>
          </w:rPr>
          <w:delText>,</w:delText>
        </w:r>
      </w:del>
      <w:r w:rsidRPr="00A94658">
        <w:rPr>
          <w:rFonts w:ascii="Times New Roman" w:hAnsi="Times New Roman" w:cs="Times New Roman"/>
          <w:color w:val="222222"/>
          <w:sz w:val="24"/>
          <w:szCs w:val="24"/>
          <w:shd w:val="clear" w:color="auto" w:fill="FFFFFF"/>
          <w:rPrChange w:id="643" w:author="Trevor D." w:date="2022-04-14T18:21:00Z">
            <w:rPr>
              <w:rFonts w:ascii="Times New Roman" w:hAnsi="Times New Roman" w:cs="Times New Roman"/>
              <w:color w:val="222222"/>
              <w:sz w:val="24"/>
              <w:szCs w:val="24"/>
              <w:shd w:val="clear" w:color="auto" w:fill="FFFFFF"/>
            </w:rPr>
          </w:rPrChange>
        </w:rPr>
        <w:t xml:space="preserve"> </w:t>
      </w:r>
      <w:ins w:id="644" w:author="Trevor D." w:date="2022-04-14T17:36:00Z">
        <w:r w:rsidR="00072E8E" w:rsidRPr="00A94658">
          <w:rPr>
            <w:rFonts w:ascii="Times New Roman" w:hAnsi="Times New Roman" w:cs="Times New Roman"/>
            <w:color w:val="222222"/>
            <w:sz w:val="24"/>
            <w:szCs w:val="24"/>
            <w:shd w:val="clear" w:color="auto" w:fill="FFFFFF"/>
            <w:rPrChange w:id="645" w:author="Trevor D." w:date="2022-04-14T18:21:00Z">
              <w:rPr>
                <w:rFonts w:ascii="Times New Roman" w:hAnsi="Times New Roman" w:cs="Times New Roman"/>
                <w:color w:val="222222"/>
                <w:sz w:val="24"/>
                <w:szCs w:val="24"/>
                <w:shd w:val="clear" w:color="auto" w:fill="FFFFFF"/>
              </w:rPr>
            </w:rPrChange>
          </w:rPr>
          <w:t>(</w:t>
        </w:r>
      </w:ins>
      <w:r w:rsidRPr="00A94658">
        <w:rPr>
          <w:rFonts w:ascii="Times New Roman" w:hAnsi="Times New Roman" w:cs="Times New Roman"/>
          <w:color w:val="222222"/>
          <w:sz w:val="24"/>
          <w:szCs w:val="24"/>
          <w:shd w:val="clear" w:color="auto" w:fill="FFFFFF"/>
          <w:rPrChange w:id="646" w:author="Trevor D." w:date="2022-04-14T18:21:00Z">
            <w:rPr>
              <w:rFonts w:ascii="Times New Roman" w:hAnsi="Times New Roman" w:cs="Times New Roman"/>
              <w:color w:val="222222"/>
              <w:sz w:val="24"/>
              <w:szCs w:val="24"/>
              <w:shd w:val="clear" w:color="auto" w:fill="FFFFFF"/>
            </w:rPr>
          </w:rPrChange>
        </w:rPr>
        <w:t>2016</w:t>
      </w:r>
      <w:ins w:id="647" w:author="Trevor D." w:date="2022-04-14T17:36:00Z">
        <w:r w:rsidR="00072E8E" w:rsidRPr="00A94658">
          <w:rPr>
            <w:rFonts w:ascii="Times New Roman" w:hAnsi="Times New Roman" w:cs="Times New Roman"/>
            <w:color w:val="222222"/>
            <w:sz w:val="24"/>
            <w:szCs w:val="24"/>
            <w:shd w:val="clear" w:color="auto" w:fill="FFFFFF"/>
            <w:rPrChange w:id="648" w:author="Trevor D." w:date="2022-04-14T18:21:00Z">
              <w:rPr>
                <w:rFonts w:ascii="Times New Roman" w:hAnsi="Times New Roman" w:cs="Times New Roman"/>
                <w:color w:val="222222"/>
                <w:sz w:val="24"/>
                <w:szCs w:val="24"/>
                <w:shd w:val="clear" w:color="auto" w:fill="FFFFFF"/>
              </w:rPr>
            </w:rPrChange>
          </w:rPr>
          <w:t>)</w:t>
        </w:r>
      </w:ins>
      <w:r w:rsidRPr="00A94658">
        <w:rPr>
          <w:rFonts w:ascii="Times New Roman" w:hAnsi="Times New Roman" w:cs="Times New Roman"/>
          <w:color w:val="222222"/>
          <w:sz w:val="24"/>
          <w:szCs w:val="24"/>
          <w:shd w:val="clear" w:color="auto" w:fill="FFFFFF"/>
          <w:rPrChange w:id="649" w:author="Trevor D." w:date="2022-04-14T18:21:00Z">
            <w:rPr>
              <w:rFonts w:ascii="Times New Roman" w:hAnsi="Times New Roman" w:cs="Times New Roman"/>
              <w:color w:val="222222"/>
              <w:sz w:val="24"/>
              <w:szCs w:val="24"/>
              <w:shd w:val="clear" w:color="auto" w:fill="FFFFFF"/>
            </w:rPr>
          </w:rPrChange>
        </w:rPr>
        <w:t xml:space="preserve">. Pathway risk analysis of weed seeds in imported grain: A Canadian perspective. </w:t>
      </w:r>
      <w:proofErr w:type="spellStart"/>
      <w:r w:rsidRPr="00A94658">
        <w:rPr>
          <w:rFonts w:ascii="Times New Roman" w:hAnsi="Times New Roman" w:cs="Times New Roman"/>
          <w:i/>
          <w:iCs/>
          <w:color w:val="222222"/>
          <w:sz w:val="24"/>
          <w:szCs w:val="24"/>
          <w:shd w:val="clear" w:color="auto" w:fill="FFFFFF"/>
          <w:rPrChange w:id="650" w:author="Trevor D." w:date="2022-04-14T18:21:00Z">
            <w:rPr>
              <w:rFonts w:ascii="Times New Roman" w:hAnsi="Times New Roman" w:cs="Times New Roman"/>
              <w:color w:val="222222"/>
              <w:sz w:val="24"/>
              <w:szCs w:val="24"/>
              <w:shd w:val="clear" w:color="auto" w:fill="FFFFFF"/>
            </w:rPr>
          </w:rPrChange>
        </w:rPr>
        <w:t>NeoBiota</w:t>
      </w:r>
      <w:proofErr w:type="spellEnd"/>
      <w:r w:rsidRPr="00A94658">
        <w:rPr>
          <w:rFonts w:ascii="Times New Roman" w:hAnsi="Times New Roman" w:cs="Times New Roman"/>
          <w:color w:val="222222"/>
          <w:sz w:val="24"/>
          <w:szCs w:val="24"/>
          <w:shd w:val="clear" w:color="auto" w:fill="FFFFFF"/>
          <w:rPrChange w:id="651" w:author="Trevor D." w:date="2022-04-14T18:21:00Z">
            <w:rPr>
              <w:rFonts w:ascii="Times New Roman" w:hAnsi="Times New Roman" w:cs="Times New Roman"/>
              <w:color w:val="222222"/>
              <w:sz w:val="24"/>
              <w:szCs w:val="24"/>
              <w:shd w:val="clear" w:color="auto" w:fill="FFFFFF"/>
            </w:rPr>
          </w:rPrChange>
        </w:rPr>
        <w:t xml:space="preserve">, 30, </w:t>
      </w:r>
      <w:del w:id="652" w:author="Trevor D." w:date="2022-04-14T17:38:00Z">
        <w:r w:rsidRPr="00A94658" w:rsidDel="00072E8E">
          <w:rPr>
            <w:rFonts w:ascii="Times New Roman" w:hAnsi="Times New Roman" w:cs="Times New Roman"/>
            <w:color w:val="222222"/>
            <w:sz w:val="24"/>
            <w:szCs w:val="24"/>
            <w:shd w:val="clear" w:color="auto" w:fill="FFFFFF"/>
            <w:rPrChange w:id="653" w:author="Trevor D." w:date="2022-04-14T18:21:00Z">
              <w:rPr>
                <w:rFonts w:ascii="Times New Roman" w:hAnsi="Times New Roman" w:cs="Times New Roman"/>
                <w:color w:val="222222"/>
                <w:sz w:val="24"/>
                <w:szCs w:val="24"/>
                <w:shd w:val="clear" w:color="auto" w:fill="FFFFFF"/>
              </w:rPr>
            </w:rPrChange>
          </w:rPr>
          <w:delText>p.</w:delText>
        </w:r>
      </w:del>
      <w:r w:rsidRPr="00A94658">
        <w:rPr>
          <w:rFonts w:ascii="Times New Roman" w:hAnsi="Times New Roman" w:cs="Times New Roman"/>
          <w:color w:val="222222"/>
          <w:sz w:val="24"/>
          <w:szCs w:val="24"/>
          <w:shd w:val="clear" w:color="auto" w:fill="FFFFFF"/>
          <w:rPrChange w:id="654" w:author="Trevor D." w:date="2022-04-14T18:21:00Z">
            <w:rPr>
              <w:rFonts w:ascii="Times New Roman" w:hAnsi="Times New Roman" w:cs="Times New Roman"/>
              <w:color w:val="222222"/>
              <w:sz w:val="24"/>
              <w:szCs w:val="24"/>
              <w:shd w:val="clear" w:color="auto" w:fill="FFFFFF"/>
            </w:rPr>
          </w:rPrChange>
        </w:rPr>
        <w:t>49</w:t>
      </w:r>
      <w:ins w:id="655" w:author="Trevor D." w:date="2022-04-14T18:21:00Z">
        <w:r w:rsidR="00A94658" w:rsidRPr="00A94658">
          <w:rPr>
            <w:rFonts w:ascii="Times New Roman" w:hAnsi="Times New Roman" w:cs="Times New Roman"/>
            <w:color w:val="222222"/>
            <w:sz w:val="24"/>
            <w:szCs w:val="24"/>
            <w:shd w:val="clear" w:color="auto" w:fill="FFFFFF"/>
            <w:rPrChange w:id="656" w:author="Trevor D." w:date="2022-04-14T18:21:00Z">
              <w:rPr>
                <w:rFonts w:ascii="Times New Roman" w:hAnsi="Times New Roman" w:cs="Times New Roman"/>
                <w:color w:val="222222"/>
                <w:sz w:val="24"/>
                <w:szCs w:val="24"/>
                <w:highlight w:val="yellow"/>
                <w:shd w:val="clear" w:color="auto" w:fill="FFFFFF"/>
              </w:rPr>
            </w:rPrChange>
          </w:rPr>
          <w:t>-74</w:t>
        </w:r>
      </w:ins>
      <w:r w:rsidRPr="00A94658">
        <w:rPr>
          <w:rFonts w:ascii="Times New Roman" w:hAnsi="Times New Roman" w:cs="Times New Roman"/>
          <w:color w:val="222222"/>
          <w:sz w:val="24"/>
          <w:szCs w:val="24"/>
          <w:shd w:val="clear" w:color="auto" w:fill="FFFFFF"/>
          <w:rPrChange w:id="657" w:author="Trevor D." w:date="2022-04-14T18:21:00Z">
            <w:rPr>
              <w:rFonts w:ascii="Times New Roman" w:hAnsi="Times New Roman" w:cs="Times New Roman"/>
              <w:color w:val="222222"/>
              <w:sz w:val="24"/>
              <w:szCs w:val="24"/>
              <w:shd w:val="clear" w:color="auto" w:fill="FFFFFF"/>
            </w:rPr>
          </w:rPrChange>
        </w:rPr>
        <w:t>.</w:t>
      </w:r>
    </w:p>
    <w:p w14:paraId="4B901E04" w14:textId="49251CBD"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w:t>
      </w:r>
      <w:ins w:id="658" w:author="Trevor D." w:date="2022-04-14T17:36:00Z">
        <w:r w:rsidR="00072E8E">
          <w:rPr>
            <w:rFonts w:ascii="Times New Roman" w:hAnsi="Times New Roman" w:cs="Times New Roman"/>
            <w:color w:val="222222"/>
            <w:sz w:val="24"/>
            <w:szCs w:val="24"/>
            <w:shd w:val="clear" w:color="auto" w:fill="FFFFFF"/>
          </w:rPr>
          <w:t>,</w:t>
        </w:r>
      </w:ins>
      <w:r w:rsidRPr="005545D4">
        <w:rPr>
          <w:rFonts w:ascii="Times New Roman" w:hAnsi="Times New Roman" w:cs="Times New Roman"/>
          <w:color w:val="222222"/>
          <w:sz w:val="24"/>
          <w:szCs w:val="24"/>
          <w:shd w:val="clear" w:color="auto" w:fill="FFFFFF"/>
        </w:rPr>
        <w:t xml:space="preserve"> </w:t>
      </w:r>
      <w:del w:id="659" w:author="Trevor D." w:date="2022-04-14T17:36:00Z">
        <w:r w:rsidRPr="005545D4" w:rsidDel="00072E8E">
          <w:rPr>
            <w:rFonts w:ascii="Times New Roman" w:hAnsi="Times New Roman" w:cs="Times New Roman"/>
            <w:color w:val="222222"/>
            <w:sz w:val="24"/>
            <w:szCs w:val="24"/>
            <w:shd w:val="clear" w:color="auto" w:fill="FFFFFF"/>
          </w:rPr>
          <w:delText xml:space="preserve">and </w:delText>
        </w:r>
      </w:del>
      <w:ins w:id="660" w:author="Trevor D." w:date="2022-04-14T17:36:00Z">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ins>
      <w:r w:rsidRPr="005545D4">
        <w:rPr>
          <w:rFonts w:ascii="Times New Roman" w:hAnsi="Times New Roman" w:cs="Times New Roman"/>
          <w:color w:val="222222"/>
          <w:sz w:val="24"/>
          <w:szCs w:val="24"/>
          <w:shd w:val="clear" w:color="auto" w:fill="FFFFFF"/>
        </w:rPr>
        <w:t>Zhang, Z.</w:t>
      </w:r>
      <w:del w:id="661" w:author="Trevor D." w:date="2022-04-14T17:35:00Z">
        <w:r w:rsidRPr="005545D4" w:rsidDel="00072E8E">
          <w:rPr>
            <w:rFonts w:ascii="Times New Roman" w:hAnsi="Times New Roman" w:cs="Times New Roman"/>
            <w:color w:val="222222"/>
            <w:sz w:val="24"/>
            <w:szCs w:val="24"/>
            <w:shd w:val="clear" w:color="auto" w:fill="FFFFFF"/>
          </w:rPr>
          <w:delText>,</w:delText>
        </w:r>
      </w:del>
      <w:r w:rsidRPr="005545D4">
        <w:rPr>
          <w:rFonts w:ascii="Times New Roman" w:hAnsi="Times New Roman" w:cs="Times New Roman"/>
          <w:color w:val="222222"/>
          <w:sz w:val="24"/>
          <w:szCs w:val="24"/>
          <w:shd w:val="clear" w:color="auto" w:fill="FFFFFF"/>
        </w:rPr>
        <w:t xml:space="preserve"> </w:t>
      </w:r>
      <w:ins w:id="662" w:author="Trevor D." w:date="2022-04-14T17:35:00Z">
        <w:r w:rsidR="00072E8E">
          <w:rPr>
            <w:rFonts w:ascii="Times New Roman" w:hAnsi="Times New Roman" w:cs="Times New Roman"/>
            <w:color w:val="222222"/>
            <w:sz w:val="24"/>
            <w:szCs w:val="24"/>
            <w:shd w:val="clear" w:color="auto" w:fill="FFFFFF"/>
          </w:rPr>
          <w:t>(</w:t>
        </w:r>
      </w:ins>
      <w:r w:rsidRPr="005545D4">
        <w:rPr>
          <w:rFonts w:ascii="Times New Roman" w:hAnsi="Times New Roman" w:cs="Times New Roman"/>
          <w:color w:val="222222"/>
          <w:sz w:val="24"/>
          <w:szCs w:val="24"/>
          <w:shd w:val="clear" w:color="auto" w:fill="FFFFFF"/>
        </w:rPr>
        <w:t>2006</w:t>
      </w:r>
      <w:ins w:id="663" w:author="Trevor D." w:date="2022-04-14T17:35:00Z">
        <w:r w:rsidR="00072E8E">
          <w:rPr>
            <w:rFonts w:ascii="Times New Roman" w:hAnsi="Times New Roman" w:cs="Times New Roman"/>
            <w:color w:val="222222"/>
            <w:sz w:val="24"/>
            <w:szCs w:val="24"/>
            <w:shd w:val="clear" w:color="auto" w:fill="FFFFFF"/>
          </w:rPr>
          <w:t>)</w:t>
        </w:r>
      </w:ins>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072E8E">
        <w:rPr>
          <w:rFonts w:ascii="Times New Roman" w:hAnsi="Times New Roman" w:cs="Times New Roman"/>
          <w:i/>
          <w:iCs/>
          <w:color w:val="222222"/>
          <w:sz w:val="24"/>
          <w:szCs w:val="24"/>
          <w:shd w:val="clear" w:color="auto" w:fill="FFFFFF"/>
          <w:rPrChange w:id="664" w:author="Trevor D." w:date="2022-04-14T17:35:00Z">
            <w:rPr>
              <w:rFonts w:ascii="Times New Roman" w:hAnsi="Times New Roman" w:cs="Times New Roman"/>
              <w:color w:val="222222"/>
              <w:sz w:val="24"/>
              <w:szCs w:val="24"/>
              <w:shd w:val="clear" w:color="auto" w:fill="FFFFFF"/>
            </w:rPr>
          </w:rPrChange>
        </w:rPr>
        <w:t>Forest Ecology and Management</w:t>
      </w:r>
      <w:r w:rsidRPr="005545D4">
        <w:rPr>
          <w:rFonts w:ascii="Times New Roman" w:hAnsi="Times New Roman" w:cs="Times New Roman"/>
          <w:color w:val="222222"/>
          <w:sz w:val="24"/>
          <w:szCs w:val="24"/>
          <w:shd w:val="clear" w:color="auto" w:fill="FFFFFF"/>
        </w:rPr>
        <w:t xml:space="preserve">, 222(1-3), </w:t>
      </w:r>
      <w:del w:id="665" w:author="Trevor D." w:date="2022-04-14T17:35:00Z">
        <w:r w:rsidRPr="005545D4" w:rsidDel="00072E8E">
          <w:rPr>
            <w:rFonts w:ascii="Times New Roman" w:hAnsi="Times New Roman" w:cs="Times New Roman"/>
            <w:color w:val="222222"/>
            <w:sz w:val="24"/>
            <w:szCs w:val="24"/>
            <w:shd w:val="clear" w:color="auto" w:fill="FFFFFF"/>
          </w:rPr>
          <w:delText>pp.</w:delText>
        </w:r>
      </w:del>
      <w:r w:rsidRPr="005545D4">
        <w:rPr>
          <w:rFonts w:ascii="Times New Roman" w:hAnsi="Times New Roman" w:cs="Times New Roman"/>
          <w:color w:val="222222"/>
          <w:sz w:val="24"/>
          <w:szCs w:val="24"/>
          <w:shd w:val="clear" w:color="auto" w:fill="FFFFFF"/>
        </w:rPr>
        <w:t>46-54.</w:t>
      </w:r>
    </w:p>
    <w:p w14:paraId="39A98B83" w14:textId="52BEF19C"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w:t>
      </w:r>
      <w:del w:id="666" w:author="Trevor D." w:date="2022-04-14T17:35:00Z">
        <w:r w:rsidR="00B8707D" w:rsidDel="00072E8E">
          <w:rPr>
            <w:rFonts w:ascii="Times New Roman" w:hAnsi="Times New Roman" w:cs="Times New Roman"/>
            <w:color w:val="222222"/>
            <w:sz w:val="24"/>
            <w:szCs w:val="24"/>
            <w:shd w:val="clear" w:color="auto" w:fill="FFFFFF"/>
          </w:rPr>
          <w:delText>and</w:delText>
        </w:r>
        <w:r w:rsidRPr="00223EE0" w:rsidDel="00072E8E">
          <w:rPr>
            <w:rFonts w:ascii="Times New Roman" w:hAnsi="Times New Roman" w:cs="Times New Roman"/>
            <w:color w:val="222222"/>
            <w:sz w:val="24"/>
            <w:szCs w:val="24"/>
            <w:shd w:val="clear" w:color="auto" w:fill="FFFFFF"/>
          </w:rPr>
          <w:delText xml:space="preserve"> </w:delText>
        </w:r>
      </w:del>
      <w:ins w:id="667" w:author="Trevor D." w:date="2022-04-14T17:35:00Z">
        <w:r w:rsidR="00072E8E">
          <w:rPr>
            <w:rFonts w:ascii="Times New Roman" w:hAnsi="Times New Roman" w:cs="Times New Roman"/>
            <w:color w:val="222222"/>
            <w:sz w:val="24"/>
            <w:szCs w:val="24"/>
            <w:shd w:val="clear" w:color="auto" w:fill="FFFFFF"/>
          </w:rPr>
          <w:t>&amp;</w:t>
        </w:r>
        <w:r w:rsidR="00072E8E" w:rsidRPr="00223EE0">
          <w:rPr>
            <w:rFonts w:ascii="Times New Roman" w:hAnsi="Times New Roman" w:cs="Times New Roman"/>
            <w:color w:val="222222"/>
            <w:sz w:val="24"/>
            <w:szCs w:val="24"/>
            <w:shd w:val="clear" w:color="auto" w:fill="FFFFFF"/>
          </w:rPr>
          <w:t xml:space="preserve"> </w:t>
        </w:r>
      </w:ins>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w:t>
      </w:r>
      <w:r w:rsidRPr="00072E8E">
        <w:rPr>
          <w:rFonts w:ascii="Times New Roman" w:hAnsi="Times New Roman" w:cs="Times New Roman"/>
          <w:i/>
          <w:iCs/>
          <w:color w:val="222222"/>
          <w:sz w:val="24"/>
          <w:szCs w:val="24"/>
          <w:shd w:val="clear" w:color="auto" w:fill="FFFFFF"/>
          <w:rPrChange w:id="668" w:author="Trevor D." w:date="2022-04-14T17:35:00Z">
            <w:rPr>
              <w:rFonts w:ascii="Times New Roman" w:hAnsi="Times New Roman" w:cs="Times New Roman"/>
              <w:color w:val="222222"/>
              <w:sz w:val="24"/>
              <w:szCs w:val="24"/>
              <w:shd w:val="clear" w:color="auto" w:fill="FFFFFF"/>
            </w:rPr>
          </w:rPrChange>
        </w:rPr>
        <w:t>R News</w:t>
      </w:r>
      <w:ins w:id="669" w:author="Trevor D." w:date="2022-04-14T17:35:00Z">
        <w:r w:rsidR="00072E8E">
          <w:rPr>
            <w:rFonts w:ascii="Times New Roman" w:hAnsi="Times New Roman" w:cs="Times New Roman"/>
            <w:color w:val="222222"/>
            <w:sz w:val="24"/>
            <w:szCs w:val="24"/>
            <w:shd w:val="clear" w:color="auto" w:fill="FFFFFF"/>
          </w:rPr>
          <w:t>,</w:t>
        </w:r>
      </w:ins>
      <w:r w:rsidRPr="00223EE0">
        <w:rPr>
          <w:rFonts w:ascii="Times New Roman" w:hAnsi="Times New Roman" w:cs="Times New Roman"/>
          <w:color w:val="222222"/>
          <w:sz w:val="24"/>
          <w:szCs w:val="24"/>
          <w:shd w:val="clear" w:color="auto" w:fill="FFFFFF"/>
        </w:rPr>
        <w:t xml:space="preserve"> 2(3), 7-10.</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lastRenderedPageBreak/>
        <w:t xml:space="preserve">Zhang, R., Jongejans, E., &amp; Shea, K. (2011). Warming increases the spread of an invasive thistle. </w:t>
      </w:r>
      <w:proofErr w:type="spellStart"/>
      <w:r w:rsidRPr="00072E8E">
        <w:rPr>
          <w:rFonts w:ascii="Times New Roman" w:hAnsi="Times New Roman" w:cs="Times New Roman"/>
          <w:i/>
          <w:iCs/>
          <w:color w:val="222222"/>
          <w:sz w:val="24"/>
          <w:szCs w:val="24"/>
          <w:shd w:val="clear" w:color="auto" w:fill="FFFFFF"/>
          <w:rPrChange w:id="670" w:author="Trevor D." w:date="2022-04-14T17:35:00Z">
            <w:rPr>
              <w:rFonts w:ascii="Times New Roman" w:hAnsi="Times New Roman" w:cs="Times New Roman"/>
              <w:color w:val="222222"/>
              <w:sz w:val="24"/>
              <w:szCs w:val="24"/>
              <w:shd w:val="clear" w:color="auto" w:fill="FFFFFF"/>
            </w:rPr>
          </w:rPrChange>
        </w:rPr>
        <w:t>PLoS</w:t>
      </w:r>
      <w:proofErr w:type="spellEnd"/>
      <w:r w:rsidRPr="008E002A">
        <w:rPr>
          <w:rFonts w:ascii="Times New Roman" w:hAnsi="Times New Roman" w:cs="Times New Roman"/>
          <w:color w:val="222222"/>
          <w:sz w:val="24"/>
          <w:szCs w:val="24"/>
          <w:shd w:val="clear" w:color="auto" w:fill="FFFFFF"/>
        </w:rPr>
        <w:t xml:space="preserve"> </w:t>
      </w:r>
      <w:r w:rsidRPr="00EF5B26">
        <w:rPr>
          <w:rFonts w:ascii="Times New Roman" w:hAnsi="Times New Roman" w:cs="Times New Roman"/>
          <w:i/>
          <w:iCs/>
          <w:color w:val="222222"/>
          <w:sz w:val="24"/>
          <w:szCs w:val="24"/>
          <w:shd w:val="clear" w:color="auto" w:fill="FFFFFF"/>
          <w:rPrChange w:id="671" w:author="Trevor D." w:date="2022-04-14T18:07:00Z">
            <w:rPr>
              <w:rFonts w:ascii="Times New Roman" w:hAnsi="Times New Roman" w:cs="Times New Roman"/>
              <w:color w:val="222222"/>
              <w:sz w:val="24"/>
              <w:szCs w:val="24"/>
              <w:shd w:val="clear" w:color="auto" w:fill="FFFFFF"/>
            </w:rPr>
          </w:rPrChange>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012A49E4"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0A796FF8" w:rsidR="0068119A" w:rsidRDefault="004A20E8">
      <w:pPr>
        <w:rPr>
          <w:rFonts w:ascii="Times New Roman" w:hAnsi="Times New Roman" w:cs="Times New Roman"/>
          <w:b/>
          <w:bCs/>
          <w:sz w:val="24"/>
          <w:szCs w:val="24"/>
        </w:rPr>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0"/>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68119A">
        <w:rPr>
          <w:rFonts w:ascii="Times New Roman" w:hAnsi="Times New Roman" w:cs="Times New Roman"/>
          <w:b/>
          <w:bCs/>
          <w:sz w:val="24"/>
          <w:szCs w:val="24"/>
        </w:rPr>
        <w:br w:type="page"/>
      </w:r>
    </w:p>
    <w:p w14:paraId="657CEC3E" w14:textId="5D2150CA"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673A20FF"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58BC3489"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054FD844" w:rsidR="00F018BE" w:rsidRDefault="0048339C">
      <w:r>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p>
    <w:p w14:paraId="535F489D" w14:textId="77777777" w:rsidR="00F018BE" w:rsidRDefault="00F018BE">
      <w:r>
        <w:br w:type="page"/>
      </w:r>
    </w:p>
    <w:p w14:paraId="096CA7EC" w14:textId="6CD34FC8"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 xml:space="preserve">-values are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AE13757" w:rsidR="00F018BE" w:rsidRDefault="0048339C">
      <w:r>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206F4ECB" w14:textId="77777777" w:rsidR="00F018BE" w:rsidRDefault="00F018BE">
      <w:r>
        <w:br w:type="page"/>
      </w:r>
    </w:p>
    <w:p w14:paraId="6053B354" w14:textId="4E615CDC"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6</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 xml:space="preserve">-values are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4C7316AD" w14:textId="033A9D8A" w:rsidR="008C6470" w:rsidRDefault="0048339C">
      <w:r>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EA, KATRIONA" w:date="2022-04-12T13:44:00Z" w:initials="SK">
    <w:p w14:paraId="7592231A" w14:textId="53AE2688" w:rsidR="00F7714B" w:rsidRDefault="00F7714B">
      <w:pPr>
        <w:pStyle w:val="CommentText"/>
      </w:pPr>
      <w:r>
        <w:rPr>
          <w:rStyle w:val="CommentReference"/>
        </w:rPr>
        <w:annotationRef/>
      </w:r>
      <w:r w:rsidR="00A618A8">
        <w:rPr>
          <w:noProof/>
        </w:rPr>
        <w:t>interaction?</w:t>
      </w:r>
    </w:p>
  </w:comment>
  <w:comment w:id="1" w:author="Trevor D." w:date="2022-04-14T17:22:00Z" w:initials="TD">
    <w:p w14:paraId="08344422" w14:textId="52CEA5E1" w:rsidR="00C45936" w:rsidRDefault="00C45936">
      <w:pPr>
        <w:pStyle w:val="CommentText"/>
      </w:pPr>
      <w:r>
        <w:rPr>
          <w:rStyle w:val="CommentReference"/>
        </w:rPr>
        <w:annotationRef/>
      </w:r>
      <w:r>
        <w:t>Will review interaction results and see how to fit them in the abstract.</w:t>
      </w:r>
    </w:p>
  </w:comment>
  <w:comment w:id="2" w:author="SHEA, KATRIONA" w:date="2022-04-12T16:31:00Z" w:initials="SK">
    <w:p w14:paraId="527239DB" w14:textId="3F77089E" w:rsidR="00571C4E" w:rsidRDefault="00571C4E">
      <w:pPr>
        <w:pStyle w:val="CommentText"/>
      </w:pPr>
      <w:r>
        <w:rPr>
          <w:rStyle w:val="CommentReference"/>
        </w:rPr>
        <w:annotationRef/>
      </w:r>
      <w:r>
        <w:rPr>
          <w:rFonts w:ascii="VsbmcbAdvTT3713a231" w:hAnsi="VsbmcbAdvTT3713a231" w:cs="VsbmcbAdvTT3713a231"/>
          <w:color w:val="131413"/>
          <w:sz w:val="17"/>
          <w:szCs w:val="17"/>
          <w:lang w:val="en-US"/>
        </w:rPr>
        <w:t>DOI 10.1007/s12080-014-0245-5</w:t>
      </w:r>
    </w:p>
  </w:comment>
  <w:comment w:id="3" w:author="SHEA, KATRIONA" w:date="2022-04-12T16:45:00Z" w:initials="SK">
    <w:p w14:paraId="69D6ECAD" w14:textId="7EDF5251" w:rsidR="00DC6A1F" w:rsidRDefault="00DC6A1F">
      <w:pPr>
        <w:pStyle w:val="CommentText"/>
      </w:pPr>
      <w:r>
        <w:rPr>
          <w:rStyle w:val="CommentReference"/>
        </w:rPr>
        <w:annotationRef/>
      </w:r>
      <w:r w:rsidR="00C748F0">
        <w:rPr>
          <w:noProof/>
        </w:rPr>
        <w:t xml:space="preserve">Why? Is this better?  </w:t>
      </w:r>
    </w:p>
  </w:comment>
  <w:comment w:id="4" w:author="Trevor D." w:date="2022-04-14T17:25:00Z" w:initials="TD">
    <w:p w14:paraId="3A13F30A" w14:textId="2D0F4BCC" w:rsidR="00C45936" w:rsidRDefault="00C45936">
      <w:pPr>
        <w:pStyle w:val="CommentText"/>
      </w:pPr>
      <w:r>
        <w:rPr>
          <w:rStyle w:val="CommentReference"/>
        </w:rPr>
        <w:annotationRef/>
      </w:r>
      <w:r>
        <w:t xml:space="preserve">Not </w:t>
      </w:r>
      <w:proofErr w:type="gramStart"/>
      <w:r>
        <w:t>necessarily;</w:t>
      </w:r>
      <w:proofErr w:type="gramEnd"/>
      <w:r>
        <w:t xml:space="preserve"> this was just easier for me to do. Thought it was worth mentioning, though, in case I receive any questions about it.</w:t>
      </w:r>
    </w:p>
  </w:comment>
  <w:comment w:id="5" w:author="SHEA, KATRIONA" w:date="2022-04-12T16:50:00Z" w:initials="SK">
    <w:p w14:paraId="6C04A5C7" w14:textId="0E689CEC" w:rsidR="001F4C63" w:rsidRDefault="001F4C63">
      <w:pPr>
        <w:pStyle w:val="CommentText"/>
      </w:pPr>
      <w:r>
        <w:rPr>
          <w:rStyle w:val="CommentReference"/>
        </w:rPr>
        <w:annotationRef/>
      </w:r>
      <w:r w:rsidR="00C748F0">
        <w:rPr>
          <w:noProof/>
        </w:rPr>
        <w:t>do we need to report both the averaged data and the model?  To chat</w:t>
      </w:r>
    </w:p>
  </w:comment>
  <w:comment w:id="6" w:author="SHEA, KATRIONA" w:date="2022-04-12T16:52:00Z" w:initials="SK">
    <w:p w14:paraId="2B9DBCCA" w14:textId="4329362F" w:rsidR="00876EB3" w:rsidRDefault="00876EB3">
      <w:pPr>
        <w:pStyle w:val="CommentText"/>
      </w:pPr>
      <w:r>
        <w:rPr>
          <w:rStyle w:val="CommentReference"/>
        </w:rPr>
        <w:annotationRef/>
      </w:r>
      <w:r w:rsidR="00C748F0">
        <w:rPr>
          <w:noProof/>
        </w:rPr>
        <w:t>So there was an interaction?</w:t>
      </w:r>
    </w:p>
  </w:comment>
  <w:comment w:id="7" w:author="SHEA, KATRIONA" w:date="2022-04-12T16:52:00Z" w:initials="SK">
    <w:p w14:paraId="45B016F3" w14:textId="313F1322" w:rsidR="00876EB3" w:rsidRDefault="00876EB3">
      <w:pPr>
        <w:pStyle w:val="CommentText"/>
      </w:pPr>
      <w:r>
        <w:rPr>
          <w:rStyle w:val="CommentReference"/>
        </w:rPr>
        <w:annotationRef/>
      </w:r>
      <w:r w:rsidR="00C748F0">
        <w:rPr>
          <w:noProof/>
        </w:rPr>
        <w:t>ok this is the interesting interaction.  Did the warming make the eliaosome even more attractive?</w:t>
      </w:r>
    </w:p>
  </w:comment>
  <w:comment w:id="8" w:author="SHEA, KATRIONA" w:date="2021-09-10T09:16:00Z" w:initials="SK">
    <w:p w14:paraId="130B6C5B" w14:textId="77777777"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p w14:paraId="2FF9B7F5" w14:textId="77777777" w:rsidR="00A442AA" w:rsidRDefault="00A442AA">
      <w:pPr>
        <w:pStyle w:val="CommentText"/>
      </w:pPr>
    </w:p>
    <w:p w14:paraId="3B03CD66" w14:textId="77777777" w:rsidR="00A442AA" w:rsidRDefault="00A442AA">
      <w:pPr>
        <w:pStyle w:val="CommentText"/>
      </w:pPr>
      <w:r>
        <w:t>Can you cite it?</w:t>
      </w:r>
    </w:p>
    <w:p w14:paraId="2871F9D2" w14:textId="1835C9CD" w:rsidR="00A442AA" w:rsidRDefault="00A442AA">
      <w:pPr>
        <w:pStyle w:val="CommentText"/>
      </w:pPr>
      <w:r w:rsidRPr="00A442AA">
        <w:t>https://esajournals.onlinelibrary.wiley.com/doi/abs/10.1890/06-1463.1</w:t>
      </w:r>
    </w:p>
  </w:comment>
  <w:comment w:id="9" w:author="Trevor D." w:date="2021-10-08T21:55:00Z" w:initials="TD">
    <w:p w14:paraId="489A5D3C" w14:textId="0755CB51" w:rsidR="008773C6" w:rsidRDefault="008773C6">
      <w:pPr>
        <w:pStyle w:val="CommentText"/>
      </w:pPr>
      <w:r>
        <w:rPr>
          <w:rStyle w:val="CommentReference"/>
        </w:rPr>
        <w:annotationRef/>
      </w:r>
      <w:r>
        <w:t>Added in a concluding sentence.</w:t>
      </w:r>
    </w:p>
  </w:comment>
  <w:comment w:id="10" w:author="SHEA, KATRIONA" w:date="2022-04-12T17:19:00Z" w:initials="SK">
    <w:p w14:paraId="4A3E5979" w14:textId="62E9BC2E" w:rsidR="00A442AA" w:rsidRDefault="00A442AA">
      <w:pPr>
        <w:pStyle w:val="CommentText"/>
      </w:pPr>
      <w:r>
        <w:rPr>
          <w:rStyle w:val="CommentReference"/>
        </w:rPr>
        <w:annotationRef/>
      </w:r>
      <w:r>
        <w:t>Great!</w:t>
      </w:r>
    </w:p>
  </w:comment>
  <w:comment w:id="311" w:author="SHEA, KATRIONA" w:date="2022-04-12T17:07:00Z" w:initials="SK">
    <w:p w14:paraId="494F744C" w14:textId="32738211" w:rsidR="00C25B53" w:rsidRDefault="00C25B53">
      <w:pPr>
        <w:pStyle w:val="CommentText"/>
      </w:pPr>
      <w:r>
        <w:rPr>
          <w:rStyle w:val="CommentReference"/>
        </w:rPr>
        <w:annotationRef/>
      </w:r>
      <w:r w:rsidR="00C748F0">
        <w:rPr>
          <w:noProof/>
        </w:rPr>
        <w:t>Add the other jongejans et al 2015 from Theoretical Ecology - the gravity model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92231A" w15:done="0"/>
  <w15:commentEx w15:paraId="08344422" w15:paraIdParent="7592231A" w15:done="0"/>
  <w15:commentEx w15:paraId="527239DB" w15:done="0"/>
  <w15:commentEx w15:paraId="69D6ECAD" w15:done="0"/>
  <w15:commentEx w15:paraId="3A13F30A" w15:paraIdParent="69D6ECAD" w15:done="0"/>
  <w15:commentEx w15:paraId="6C04A5C7" w15:done="0"/>
  <w15:commentEx w15:paraId="2B9DBCCA" w15:done="0"/>
  <w15:commentEx w15:paraId="45B016F3" w15:done="0"/>
  <w15:commentEx w15:paraId="2871F9D2" w15:done="0"/>
  <w15:commentEx w15:paraId="489A5D3C" w15:done="0"/>
  <w15:commentEx w15:paraId="4A3E5979" w15:paraIdParent="489A5D3C" w15:done="0"/>
  <w15:commentEx w15:paraId="494F74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000D1" w16cex:dateUtc="2022-04-12T17:44:00Z"/>
  <w16cex:commentExtensible w16cex:durableId="2602D6CB" w16cex:dateUtc="2022-04-14T21:22:00Z"/>
  <w16cex:commentExtensible w16cex:durableId="260027F9" w16cex:dateUtc="2022-04-12T20:31:00Z"/>
  <w16cex:commentExtensible w16cex:durableId="26002B25" w16cex:dateUtc="2022-04-12T20:45:00Z"/>
  <w16cex:commentExtensible w16cex:durableId="2602D79D" w16cex:dateUtc="2022-04-14T21:25:00Z"/>
  <w16cex:commentExtensible w16cex:durableId="26002C44" w16cex:dateUtc="2022-04-12T20:50:00Z"/>
  <w16cex:commentExtensible w16cex:durableId="26002CB1" w16cex:dateUtc="2022-04-12T20:52:00Z"/>
  <w16cex:commentExtensible w16cex:durableId="26002CDF" w16cex:dateUtc="2022-04-12T20:52:00Z"/>
  <w16cex:commentExtensible w16cex:durableId="24E5A102" w16cex:dateUtc="2021-09-10T13:16:00Z"/>
  <w16cex:commentExtensible w16cex:durableId="250B3CD3" w16cex:dateUtc="2021-10-09T01:55:00Z"/>
  <w16cex:commentExtensible w16cex:durableId="26003314" w16cex:dateUtc="2022-04-12T21:19:00Z"/>
  <w16cex:commentExtensible w16cex:durableId="26003040" w16cex:dateUtc="2022-04-12T21: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92231A" w16cid:durableId="260000D1"/>
  <w16cid:commentId w16cid:paraId="08344422" w16cid:durableId="2602D6CB"/>
  <w16cid:commentId w16cid:paraId="527239DB" w16cid:durableId="260027F9"/>
  <w16cid:commentId w16cid:paraId="69D6ECAD" w16cid:durableId="26002B25"/>
  <w16cid:commentId w16cid:paraId="3A13F30A" w16cid:durableId="2602D79D"/>
  <w16cid:commentId w16cid:paraId="6C04A5C7" w16cid:durableId="26002C44"/>
  <w16cid:commentId w16cid:paraId="2B9DBCCA" w16cid:durableId="26002CB1"/>
  <w16cid:commentId w16cid:paraId="45B016F3" w16cid:durableId="26002CDF"/>
  <w16cid:commentId w16cid:paraId="2871F9D2" w16cid:durableId="24E5A102"/>
  <w16cid:commentId w16cid:paraId="489A5D3C" w16cid:durableId="250B3CD3"/>
  <w16cid:commentId w16cid:paraId="4A3E5979" w16cid:durableId="26003314"/>
  <w16cid:commentId w16cid:paraId="494F744C" w16cid:durableId="2600304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sbmcbAdvTT3713a231">
    <w:altName w:val="Cambri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EA, KATRIONA">
    <w15:presenceInfo w15:providerId="AD" w15:userId="S::kus3@psu.edu::4f61b47b-7e2f-4101-890b-e3a900e20289"/>
  </w15:person>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474BC"/>
    <w:rsid w:val="00050DDB"/>
    <w:rsid w:val="00050EEE"/>
    <w:rsid w:val="000556FA"/>
    <w:rsid w:val="00071C42"/>
    <w:rsid w:val="00072E8E"/>
    <w:rsid w:val="00083B1D"/>
    <w:rsid w:val="000A064E"/>
    <w:rsid w:val="000A2425"/>
    <w:rsid w:val="000B02F9"/>
    <w:rsid w:val="000B0D23"/>
    <w:rsid w:val="000B63BA"/>
    <w:rsid w:val="000C13FA"/>
    <w:rsid w:val="000D4928"/>
    <w:rsid w:val="000D514A"/>
    <w:rsid w:val="0010506E"/>
    <w:rsid w:val="00120277"/>
    <w:rsid w:val="00131573"/>
    <w:rsid w:val="001318CD"/>
    <w:rsid w:val="00137740"/>
    <w:rsid w:val="00147A50"/>
    <w:rsid w:val="00147B4A"/>
    <w:rsid w:val="00151874"/>
    <w:rsid w:val="00152286"/>
    <w:rsid w:val="001536F2"/>
    <w:rsid w:val="001543AE"/>
    <w:rsid w:val="00165110"/>
    <w:rsid w:val="001653B5"/>
    <w:rsid w:val="00167F4F"/>
    <w:rsid w:val="00170229"/>
    <w:rsid w:val="00174098"/>
    <w:rsid w:val="0018488E"/>
    <w:rsid w:val="00196CCD"/>
    <w:rsid w:val="001B533C"/>
    <w:rsid w:val="001C3C05"/>
    <w:rsid w:val="001C7AE8"/>
    <w:rsid w:val="001E08BA"/>
    <w:rsid w:val="001F4C63"/>
    <w:rsid w:val="00204FAB"/>
    <w:rsid w:val="00216120"/>
    <w:rsid w:val="00222C0F"/>
    <w:rsid w:val="00223EE0"/>
    <w:rsid w:val="00226663"/>
    <w:rsid w:val="00226FD9"/>
    <w:rsid w:val="002278B7"/>
    <w:rsid w:val="00236781"/>
    <w:rsid w:val="002375B4"/>
    <w:rsid w:val="00286EBE"/>
    <w:rsid w:val="00290B07"/>
    <w:rsid w:val="0029647E"/>
    <w:rsid w:val="002C5462"/>
    <w:rsid w:val="002D7B86"/>
    <w:rsid w:val="002F73EA"/>
    <w:rsid w:val="00301B99"/>
    <w:rsid w:val="003056AF"/>
    <w:rsid w:val="00313C1E"/>
    <w:rsid w:val="00334F10"/>
    <w:rsid w:val="00346C6D"/>
    <w:rsid w:val="00352A50"/>
    <w:rsid w:val="0035456F"/>
    <w:rsid w:val="00356DD3"/>
    <w:rsid w:val="00361261"/>
    <w:rsid w:val="00374ACA"/>
    <w:rsid w:val="003835BB"/>
    <w:rsid w:val="00385CA2"/>
    <w:rsid w:val="003909FF"/>
    <w:rsid w:val="00394E95"/>
    <w:rsid w:val="003A01C8"/>
    <w:rsid w:val="003A1447"/>
    <w:rsid w:val="003B4F50"/>
    <w:rsid w:val="003C03C7"/>
    <w:rsid w:val="003C0C62"/>
    <w:rsid w:val="003C2041"/>
    <w:rsid w:val="003C78ED"/>
    <w:rsid w:val="003D5A17"/>
    <w:rsid w:val="003E2536"/>
    <w:rsid w:val="00415ECC"/>
    <w:rsid w:val="0043340B"/>
    <w:rsid w:val="004659BE"/>
    <w:rsid w:val="00466778"/>
    <w:rsid w:val="004802DF"/>
    <w:rsid w:val="0048339C"/>
    <w:rsid w:val="0049206F"/>
    <w:rsid w:val="00497079"/>
    <w:rsid w:val="004A20E8"/>
    <w:rsid w:val="004A475B"/>
    <w:rsid w:val="004C2AB5"/>
    <w:rsid w:val="004C4CE7"/>
    <w:rsid w:val="004F3F90"/>
    <w:rsid w:val="00507E59"/>
    <w:rsid w:val="00510833"/>
    <w:rsid w:val="005132FF"/>
    <w:rsid w:val="00520BB0"/>
    <w:rsid w:val="00542FAD"/>
    <w:rsid w:val="0055327E"/>
    <w:rsid w:val="005545D4"/>
    <w:rsid w:val="00562CE0"/>
    <w:rsid w:val="00571C4E"/>
    <w:rsid w:val="005758F8"/>
    <w:rsid w:val="0058649C"/>
    <w:rsid w:val="005955CF"/>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4466"/>
    <w:rsid w:val="00696987"/>
    <w:rsid w:val="006C2638"/>
    <w:rsid w:val="006D0C19"/>
    <w:rsid w:val="006D2E4D"/>
    <w:rsid w:val="006E6EC1"/>
    <w:rsid w:val="006F3305"/>
    <w:rsid w:val="00706007"/>
    <w:rsid w:val="00713078"/>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5B59"/>
    <w:rsid w:val="008546C5"/>
    <w:rsid w:val="00860960"/>
    <w:rsid w:val="008644D3"/>
    <w:rsid w:val="008712A6"/>
    <w:rsid w:val="00876EB3"/>
    <w:rsid w:val="008773C6"/>
    <w:rsid w:val="008A150B"/>
    <w:rsid w:val="008A5B33"/>
    <w:rsid w:val="008B2AE6"/>
    <w:rsid w:val="008C4F57"/>
    <w:rsid w:val="008C6470"/>
    <w:rsid w:val="008C6725"/>
    <w:rsid w:val="008C6F4A"/>
    <w:rsid w:val="008E279E"/>
    <w:rsid w:val="008F1D04"/>
    <w:rsid w:val="008F45FD"/>
    <w:rsid w:val="009024E3"/>
    <w:rsid w:val="00904F00"/>
    <w:rsid w:val="00907C17"/>
    <w:rsid w:val="0093614E"/>
    <w:rsid w:val="00945490"/>
    <w:rsid w:val="00951781"/>
    <w:rsid w:val="009532F2"/>
    <w:rsid w:val="0097676B"/>
    <w:rsid w:val="009826B2"/>
    <w:rsid w:val="009847B2"/>
    <w:rsid w:val="00992F36"/>
    <w:rsid w:val="009A2816"/>
    <w:rsid w:val="009C0227"/>
    <w:rsid w:val="009D1071"/>
    <w:rsid w:val="009D3FC2"/>
    <w:rsid w:val="009D5A7E"/>
    <w:rsid w:val="009D5E60"/>
    <w:rsid w:val="009D6535"/>
    <w:rsid w:val="009E2499"/>
    <w:rsid w:val="009E31A2"/>
    <w:rsid w:val="009E6A5E"/>
    <w:rsid w:val="009F3B69"/>
    <w:rsid w:val="00A02EDA"/>
    <w:rsid w:val="00A33D14"/>
    <w:rsid w:val="00A442AA"/>
    <w:rsid w:val="00A50152"/>
    <w:rsid w:val="00A51B0E"/>
    <w:rsid w:val="00A527CB"/>
    <w:rsid w:val="00A618A8"/>
    <w:rsid w:val="00A70DC5"/>
    <w:rsid w:val="00A802F6"/>
    <w:rsid w:val="00A838EB"/>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773F"/>
    <w:rsid w:val="00C04157"/>
    <w:rsid w:val="00C05AC4"/>
    <w:rsid w:val="00C1549D"/>
    <w:rsid w:val="00C25B53"/>
    <w:rsid w:val="00C25D2F"/>
    <w:rsid w:val="00C302CA"/>
    <w:rsid w:val="00C34816"/>
    <w:rsid w:val="00C45936"/>
    <w:rsid w:val="00C5252C"/>
    <w:rsid w:val="00C71007"/>
    <w:rsid w:val="00C748F0"/>
    <w:rsid w:val="00C77B70"/>
    <w:rsid w:val="00C91512"/>
    <w:rsid w:val="00C93440"/>
    <w:rsid w:val="00C939BE"/>
    <w:rsid w:val="00CB742C"/>
    <w:rsid w:val="00CC4AE9"/>
    <w:rsid w:val="00CF4EA1"/>
    <w:rsid w:val="00CF6E1C"/>
    <w:rsid w:val="00D1188E"/>
    <w:rsid w:val="00D15DF0"/>
    <w:rsid w:val="00D17587"/>
    <w:rsid w:val="00D34C40"/>
    <w:rsid w:val="00D40D3C"/>
    <w:rsid w:val="00D53D74"/>
    <w:rsid w:val="00D72390"/>
    <w:rsid w:val="00D812A8"/>
    <w:rsid w:val="00D90B9C"/>
    <w:rsid w:val="00D92BE8"/>
    <w:rsid w:val="00D94430"/>
    <w:rsid w:val="00D9723C"/>
    <w:rsid w:val="00DC45D5"/>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245E"/>
    <w:rsid w:val="00E14F87"/>
    <w:rsid w:val="00E41751"/>
    <w:rsid w:val="00E57197"/>
    <w:rsid w:val="00E57B27"/>
    <w:rsid w:val="00E63DEA"/>
    <w:rsid w:val="00E77CD3"/>
    <w:rsid w:val="00E906F4"/>
    <w:rsid w:val="00E95559"/>
    <w:rsid w:val="00EA3282"/>
    <w:rsid w:val="00EC4D93"/>
    <w:rsid w:val="00ED00F1"/>
    <w:rsid w:val="00EE70CD"/>
    <w:rsid w:val="00EF0441"/>
    <w:rsid w:val="00EF5383"/>
    <w:rsid w:val="00EF5B26"/>
    <w:rsid w:val="00EF67A7"/>
    <w:rsid w:val="00F018BE"/>
    <w:rsid w:val="00F208D5"/>
    <w:rsid w:val="00F26B09"/>
    <w:rsid w:val="00F30DC8"/>
    <w:rsid w:val="00F36D35"/>
    <w:rsid w:val="00F423B1"/>
    <w:rsid w:val="00F531A6"/>
    <w:rsid w:val="00F6155A"/>
    <w:rsid w:val="00F65A3F"/>
    <w:rsid w:val="00F65D3B"/>
    <w:rsid w:val="00F70A4D"/>
    <w:rsid w:val="00F7714B"/>
    <w:rsid w:val="00F95BD7"/>
    <w:rsid w:val="00FA1D5A"/>
    <w:rsid w:val="00FA1FCE"/>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e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2685</TotalTime>
  <Pages>21</Pages>
  <Words>7373</Words>
  <Characters>42030</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43</cp:revision>
  <dcterms:created xsi:type="dcterms:W3CDTF">2021-10-02T01:15:00Z</dcterms:created>
  <dcterms:modified xsi:type="dcterms:W3CDTF">2022-04-14T22:28:00Z</dcterms:modified>
</cp:coreProperties>
</file>