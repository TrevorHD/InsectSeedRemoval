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eliaosome-bearing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Katriona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0AA0BB14"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Carduus acanthoides</w:t>
      </w:r>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insect dispersers than their unwarmed counterparts</w:t>
      </w:r>
      <w:r w:rsidR="00CB742C">
        <w:rPr>
          <w:rFonts w:ascii="Times New Roman" w:hAnsi="Times New Roman" w:cs="Times New Roman"/>
          <w:sz w:val="24"/>
          <w:szCs w:val="24"/>
        </w:rPr>
        <w:t xml:space="preserve">. We also observe that seed elaiosomes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elaiosomes were significantly less likely to be </w:t>
      </w:r>
      <w:del w:id="0" w:author="Drees, Trevor" w:date="2023-01-29T10:15:00Z">
        <w:r w:rsidR="00CB742C" w:rsidDel="00467F3C">
          <w:rPr>
            <w:rFonts w:ascii="Times New Roman" w:hAnsi="Times New Roman" w:cs="Times New Roman"/>
            <w:sz w:val="24"/>
            <w:szCs w:val="24"/>
          </w:rPr>
          <w:delText xml:space="preserve">taken </w:delText>
        </w:r>
      </w:del>
      <w:ins w:id="1" w:author="Drees, Trevor" w:date="2023-01-29T10:15:00Z">
        <w:r w:rsidR="00467F3C">
          <w:rPr>
            <w:rFonts w:ascii="Times New Roman" w:hAnsi="Times New Roman" w:cs="Times New Roman"/>
            <w:sz w:val="24"/>
            <w:szCs w:val="24"/>
          </w:rPr>
          <w:t>removed</w:t>
        </w:r>
        <w:r w:rsidR="00467F3C">
          <w:rPr>
            <w:rFonts w:ascii="Times New Roman" w:hAnsi="Times New Roman" w:cs="Times New Roman"/>
            <w:sz w:val="24"/>
            <w:szCs w:val="24"/>
          </w:rPr>
          <w:t xml:space="preserve"> </w:t>
        </w:r>
      </w:ins>
      <w:r w:rsidR="00CB742C">
        <w:rPr>
          <w:rFonts w:ascii="Times New Roman" w:hAnsi="Times New Roman" w:cs="Times New Roman"/>
          <w:sz w:val="24"/>
          <w:szCs w:val="24"/>
        </w:rPr>
        <w:t>by insects</w:t>
      </w:r>
      <w:r w:rsidR="00507E59">
        <w:rPr>
          <w:rFonts w:ascii="Times New Roman" w:hAnsi="Times New Roman" w:cs="Times New Roman"/>
          <w:sz w:val="24"/>
          <w:szCs w:val="24"/>
        </w:rPr>
        <w:t xml:space="preserve"> over the same time period</w:t>
      </w:r>
      <w:r w:rsidR="00CB742C">
        <w:rPr>
          <w:rFonts w:ascii="Times New Roman" w:hAnsi="Times New Roman" w:cs="Times New Roman"/>
          <w:sz w:val="24"/>
          <w:szCs w:val="24"/>
        </w:rPr>
        <w:t>.</w:t>
      </w:r>
      <w:r w:rsidR="00BF798A">
        <w:rPr>
          <w:rFonts w:ascii="Times New Roman" w:hAnsi="Times New Roman" w:cs="Times New Roman"/>
          <w:sz w:val="24"/>
          <w:szCs w:val="24"/>
        </w:rPr>
        <w:t xml:space="preserve"> Significant interaction effects between </w:t>
      </w:r>
      <w:del w:id="2" w:author="Drees, Trevor" w:date="2023-01-29T10:52:00Z">
        <w:r w:rsidR="00BF798A" w:rsidDel="00C534DF">
          <w:rPr>
            <w:rFonts w:ascii="Times New Roman" w:hAnsi="Times New Roman" w:cs="Times New Roman"/>
            <w:sz w:val="24"/>
            <w:szCs w:val="24"/>
          </w:rPr>
          <w:delText xml:space="preserve">warming treatment and </w:delText>
        </w:r>
      </w:del>
      <w:r w:rsidR="00BF798A">
        <w:rPr>
          <w:rFonts w:ascii="Times New Roman" w:hAnsi="Times New Roman" w:cs="Times New Roman"/>
          <w:sz w:val="24"/>
          <w:szCs w:val="24"/>
        </w:rPr>
        <w:t xml:space="preserve">elaiosome presence/absence </w:t>
      </w:r>
      <w:ins w:id="3" w:author="Drees, Trevor" w:date="2023-01-29T10:52:00Z">
        <w:r w:rsidR="00C534DF">
          <w:rPr>
            <w:rFonts w:ascii="Times New Roman" w:hAnsi="Times New Roman" w:cs="Times New Roman"/>
            <w:sz w:val="24"/>
            <w:szCs w:val="24"/>
          </w:rPr>
          <w:t xml:space="preserve">and warming treatment </w:t>
        </w:r>
      </w:ins>
      <w:r w:rsidR="00BF798A">
        <w:rPr>
          <w:rFonts w:ascii="Times New Roman" w:hAnsi="Times New Roman" w:cs="Times New Roman"/>
          <w:sz w:val="24"/>
          <w:szCs w:val="24"/>
        </w:rPr>
        <w:t>were observed as well</w:t>
      </w:r>
      <w:ins w:id="4" w:author="Drees, Trevor" w:date="2023-01-29T10:15:00Z">
        <w:r w:rsidR="00467F3C">
          <w:rPr>
            <w:rFonts w:ascii="Times New Roman" w:hAnsi="Times New Roman" w:cs="Times New Roman"/>
            <w:sz w:val="24"/>
            <w:szCs w:val="24"/>
          </w:rPr>
          <w:t xml:space="preserve">, though only for </w:t>
        </w:r>
        <w:r w:rsidR="00467F3C">
          <w:rPr>
            <w:rFonts w:ascii="Times New Roman" w:hAnsi="Times New Roman" w:cs="Times New Roman"/>
            <w:i/>
            <w:iCs/>
            <w:sz w:val="24"/>
            <w:szCs w:val="24"/>
          </w:rPr>
          <w:t>C. acanthoides</w:t>
        </w:r>
        <w:r w:rsidR="00467F3C">
          <w:rPr>
            <w:rFonts w:ascii="Times New Roman" w:hAnsi="Times New Roman" w:cs="Times New Roman"/>
            <w:sz w:val="24"/>
            <w:szCs w:val="24"/>
          </w:rPr>
          <w:t>, with</w:t>
        </w:r>
      </w:ins>
      <w:ins w:id="5" w:author="Drees, Trevor" w:date="2023-01-29T10:16:00Z">
        <w:r w:rsidR="00467F3C">
          <w:rPr>
            <w:rFonts w:ascii="Times New Roman" w:hAnsi="Times New Roman" w:cs="Times New Roman"/>
            <w:sz w:val="24"/>
            <w:szCs w:val="24"/>
          </w:rPr>
          <w:t xml:space="preserve"> the boost in seed removal from</w:t>
        </w:r>
      </w:ins>
      <w:ins w:id="6" w:author="Drees, Trevor" w:date="2023-01-29T10:15:00Z">
        <w:r w:rsidR="00467F3C">
          <w:rPr>
            <w:rFonts w:ascii="Times New Roman" w:hAnsi="Times New Roman" w:cs="Times New Roman"/>
            <w:sz w:val="24"/>
            <w:szCs w:val="24"/>
          </w:rPr>
          <w:t xml:space="preserve"> warming </w:t>
        </w:r>
      </w:ins>
      <w:ins w:id="7" w:author="Drees, Trevor" w:date="2023-01-29T10:16:00Z">
        <w:r w:rsidR="00467F3C">
          <w:rPr>
            <w:rFonts w:ascii="Times New Roman" w:hAnsi="Times New Roman" w:cs="Times New Roman"/>
            <w:sz w:val="24"/>
            <w:szCs w:val="24"/>
          </w:rPr>
          <w:t>dampened when the elaiosome was present compared to when it was absent</w:t>
        </w:r>
      </w:ins>
      <w:r w:rsidR="00BF798A">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w:t>
      </w:r>
      <w:r w:rsidR="003D5A17">
        <w:rPr>
          <w:rFonts w:ascii="Times New Roman" w:hAnsi="Times New Roman" w:cs="Times New Roman"/>
          <w:sz w:val="24"/>
          <w:szCs w:val="24"/>
        </w:rPr>
        <w:lastRenderedPageBreak/>
        <w:t>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emoval of a seed by ants is not guaranteed to result in successful dispersal of that particular seed,</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(Jongejans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6B3457D9" w:rsidR="000B63BA" w:rsidRPr="001A7562"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Hedhly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Caignard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r w:rsidR="00B8707D" w:rsidRPr="00B8707D">
        <w:rPr>
          <w:rFonts w:ascii="Times New Roman" w:hAnsi="Times New Roman" w:cs="Times New Roman"/>
          <w:sz w:val="24"/>
          <w:szCs w:val="24"/>
        </w:rPr>
        <w:t>Thürig</w:t>
      </w:r>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r w:rsidR="00E57B27">
        <w:rPr>
          <w:rFonts w:ascii="Times New Roman" w:hAnsi="Times New Roman" w:cs="Times New Roman"/>
          <w:sz w:val="24"/>
          <w:szCs w:val="24"/>
        </w:rPr>
        <w:t xml:space="preserve">Mokany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r w:rsidR="006E1378">
        <w:rPr>
          <w:rFonts w:ascii="Times New Roman" w:hAnsi="Times New Roman" w:cs="Times New Roman"/>
          <w:sz w:val="24"/>
          <w:szCs w:val="24"/>
        </w:rPr>
        <w:t>are still gaps in knowledge regarding</w:t>
      </w:r>
      <w:r w:rsidR="00A70DC5">
        <w:rPr>
          <w:rFonts w:ascii="Times New Roman" w:hAnsi="Times New Roman" w:cs="Times New Roman"/>
          <w:sz w:val="24"/>
          <w:szCs w:val="24"/>
        </w:rPr>
        <w:t xml:space="preserve"> how</w:t>
      </w:r>
      <w:r w:rsidR="009E1176">
        <w:rPr>
          <w:rFonts w:ascii="Times New Roman" w:hAnsi="Times New Roman" w:cs="Times New Roman"/>
          <w:sz w:val="24"/>
          <w:szCs w:val="24"/>
        </w:rPr>
        <w:t xml:space="preserve"> such</w:t>
      </w:r>
      <w:r w:rsidR="00A70DC5">
        <w:rPr>
          <w:rFonts w:ascii="Times New Roman" w:hAnsi="Times New Roman" w:cs="Times New Roman"/>
          <w:sz w:val="24"/>
          <w:szCs w:val="24"/>
        </w:rPr>
        <w:t xml:space="preserve"> </w:t>
      </w:r>
      <w:r w:rsidR="00082BC1">
        <w:rPr>
          <w:rFonts w:ascii="Times New Roman" w:hAnsi="Times New Roman" w:cs="Times New Roman"/>
          <w:sz w:val="24"/>
          <w:szCs w:val="24"/>
        </w:rPr>
        <w:t xml:space="preserve">climate-driven </w:t>
      </w:r>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6E1378">
        <w:rPr>
          <w:rFonts w:ascii="Times New Roman" w:hAnsi="Times New Roman" w:cs="Times New Roman"/>
          <w:sz w:val="24"/>
          <w:szCs w:val="24"/>
        </w:rPr>
        <w: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Addressing these gaps</w:t>
      </w:r>
      <w:r w:rsidR="00082BC1">
        <w:rPr>
          <w:rFonts w:ascii="Times New Roman" w:hAnsi="Times New Roman" w:cs="Times New Roman"/>
          <w:sz w:val="24"/>
          <w:szCs w:val="24"/>
        </w:rPr>
        <w:t xml:space="preserve">, though, </w:t>
      </w:r>
      <w:r w:rsidR="008956F8">
        <w:rPr>
          <w:rFonts w:ascii="Times New Roman" w:hAnsi="Times New Roman" w:cs="Times New Roman"/>
          <w:sz w:val="24"/>
          <w:szCs w:val="24"/>
        </w:rPr>
        <w:t>must start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with a better understanding of the</w:t>
      </w:r>
      <w:r w:rsidR="008956F8">
        <w:rPr>
          <w:rFonts w:ascii="Times New Roman" w:hAnsi="Times New Roman" w:cs="Times New Roman"/>
          <w:sz w:val="24"/>
          <w:szCs w:val="24"/>
        </w:rPr>
        <w:t xml:space="preserve"> underlying</w:t>
      </w:r>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(Jongejans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r w:rsidR="005545D4">
        <w:rPr>
          <w:rFonts w:ascii="Times New Roman" w:hAnsi="Times New Roman" w:cs="Times New Roman"/>
          <w:sz w:val="24"/>
          <w:szCs w:val="24"/>
        </w:rPr>
        <w:t xml:space="preserve">e.g.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Fischer and Türke</w:t>
      </w:r>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Linabury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t>
      </w:r>
      <w:r w:rsidR="00EA3282">
        <w:rPr>
          <w:rFonts w:ascii="Times New Roman" w:hAnsi="Times New Roman" w:cs="Times New Roman"/>
          <w:sz w:val="24"/>
          <w:szCs w:val="24"/>
        </w:rPr>
        <w:lastRenderedPageBreak/>
        <w:t>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r w:rsidR="00216120" w:rsidRPr="007C1F05">
        <w:rPr>
          <w:rFonts w:ascii="Times New Roman" w:hAnsi="Times New Roman" w:cs="Times New Roman"/>
          <w:sz w:val="24"/>
          <w:szCs w:val="24"/>
        </w:rPr>
        <w:t xml:space="preserve">Jongejans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easily-manageable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elaiosome</w:t>
      </w:r>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elaiosome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are seeds from maternal plants that experienced increased growing temperatures any more or less likely to be removed by insects than their unwarmed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does the effect of the seed elaiosome on removal rates change based on whether the maternal plant is warmed or unwarmed?</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(Trumble and Kok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C. acanthoides</w:t>
      </w:r>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r w:rsidR="00D40D3C">
        <w:rPr>
          <w:rFonts w:ascii="Times New Roman" w:hAnsi="Times New Roman" w:cs="Times New Roman"/>
          <w:sz w:val="24"/>
          <w:szCs w:val="24"/>
        </w:rPr>
        <w:t>annual</w:t>
      </w:r>
      <w:r w:rsidR="00B20BA4">
        <w:rPr>
          <w:rFonts w:ascii="Times New Roman" w:hAnsi="Times New Roman" w:cs="Times New Roman"/>
          <w:sz w:val="24"/>
          <w:szCs w:val="24"/>
        </w:rPr>
        <w:t>ism</w:t>
      </w:r>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elaiosomes</w:t>
      </w:r>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 xml:space="preserve">(Jongejans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 xml:space="preserve">a grid-like </w:t>
      </w:r>
      <w:r w:rsidR="00334F10">
        <w:rPr>
          <w:rFonts w:ascii="Times New Roman" w:hAnsi="Times New Roman" w:cs="Times New Roman"/>
          <w:sz w:val="24"/>
          <w:szCs w:val="24"/>
        </w:rPr>
        <w:lastRenderedPageBreak/>
        <w:t>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3FC3AAEA"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xml:space="preserve">) to prevent any germination without affecting </w:t>
      </w:r>
      <w:del w:id="8" w:author="Drees, Trevor" w:date="2023-01-29T10:07:00Z">
        <w:r w:rsidRPr="00D34C40" w:rsidDel="009F1588">
          <w:rPr>
            <w:rFonts w:ascii="Times New Roman" w:hAnsi="Times New Roman" w:cs="Times New Roman"/>
            <w:sz w:val="24"/>
            <w:szCs w:val="24"/>
          </w:rPr>
          <w:delText>how attractive seeds</w:delText>
        </w:r>
        <w:r w:rsidDel="009F1588">
          <w:rPr>
            <w:rFonts w:ascii="Times New Roman" w:hAnsi="Times New Roman" w:cs="Times New Roman"/>
            <w:sz w:val="24"/>
            <w:szCs w:val="24"/>
          </w:rPr>
          <w:delText xml:space="preserve"> </w:delText>
        </w:r>
        <w:r w:rsidR="00DC6A1F" w:rsidDel="009F1588">
          <w:rPr>
            <w:rFonts w:ascii="Times New Roman" w:hAnsi="Times New Roman" w:cs="Times New Roman"/>
            <w:sz w:val="24"/>
            <w:szCs w:val="24"/>
          </w:rPr>
          <w:delText xml:space="preserve">of </w:delText>
        </w:r>
        <w:r w:rsidDel="009F1588">
          <w:rPr>
            <w:rFonts w:ascii="Times New Roman" w:hAnsi="Times New Roman" w:cs="Times New Roman"/>
            <w:sz w:val="24"/>
            <w:szCs w:val="24"/>
          </w:rPr>
          <w:delText>either of these species</w:delText>
        </w:r>
        <w:r w:rsidRPr="00D34C40" w:rsidDel="009F1588">
          <w:rPr>
            <w:rFonts w:ascii="Times New Roman" w:hAnsi="Times New Roman" w:cs="Times New Roman"/>
            <w:sz w:val="24"/>
            <w:szCs w:val="24"/>
          </w:rPr>
          <w:delText xml:space="preserve"> are</w:delText>
        </w:r>
      </w:del>
      <w:ins w:id="9" w:author="Drees, Trevor" w:date="2023-01-29T10:07:00Z">
        <w:r w:rsidR="009F1588">
          <w:rPr>
            <w:rFonts w:ascii="Times New Roman" w:hAnsi="Times New Roman" w:cs="Times New Roman"/>
            <w:sz w:val="24"/>
            <w:szCs w:val="24"/>
          </w:rPr>
          <w:t>attractiveness of seeds</w:t>
        </w:r>
      </w:ins>
      <w:r w:rsidRPr="00D34C40">
        <w:rPr>
          <w:rFonts w:ascii="Times New Roman" w:hAnsi="Times New Roman" w:cs="Times New Roman"/>
          <w:sz w:val="24"/>
          <w:szCs w:val="24"/>
        </w:rPr>
        <w:t xml:space="preserve"> to insects.</w:t>
      </w:r>
    </w:p>
    <w:p w14:paraId="5021B6D8" w14:textId="537B4D1F"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w:t>
      </w:r>
      <w:ins w:id="10" w:author="Drees, Trevor" w:date="2023-01-29T10:09:00Z">
        <w:r w:rsidR="009F1588">
          <w:rPr>
            <w:rFonts w:ascii="Times New Roman" w:hAnsi="Times New Roman" w:cs="Times New Roman"/>
            <w:sz w:val="24"/>
            <w:szCs w:val="24"/>
          </w:rPr>
          <w:t xml:space="preserve"> maternal</w:t>
        </w:r>
      </w:ins>
      <w:r w:rsidR="004659BE">
        <w:rPr>
          <w:rFonts w:ascii="Times New Roman" w:hAnsi="Times New Roman" w:cs="Times New Roman"/>
          <w:sz w:val="24"/>
          <w:szCs w:val="24"/>
        </w:rPr>
        <w:t xml:space="preserve"> treatment were assigned </w:t>
      </w:r>
      <w:del w:id="11" w:author="Drees, Trevor" w:date="2023-01-29T10:09:00Z">
        <w:r w:rsidR="004659BE" w:rsidDel="009F1588">
          <w:rPr>
            <w:rFonts w:ascii="Times New Roman" w:hAnsi="Times New Roman" w:cs="Times New Roman"/>
            <w:sz w:val="24"/>
            <w:szCs w:val="24"/>
          </w:rPr>
          <w:delText xml:space="preserve">an </w:delText>
        </w:r>
      </w:del>
      <w:r w:rsidR="00DC6A1F">
        <w:rPr>
          <w:rFonts w:ascii="Times New Roman" w:hAnsi="Times New Roman" w:cs="Times New Roman"/>
          <w:sz w:val="24"/>
          <w:szCs w:val="24"/>
        </w:rPr>
        <w:t>to</w:t>
      </w:r>
      <w:ins w:id="12" w:author="Drees, Trevor" w:date="2023-01-29T10:09:00Z">
        <w:r w:rsidR="009F1588">
          <w:rPr>
            <w:rFonts w:ascii="Times New Roman" w:hAnsi="Times New Roman" w:cs="Times New Roman"/>
            <w:sz w:val="24"/>
            <w:szCs w:val="24"/>
          </w:rPr>
          <w:t xml:space="preserve"> an</w:t>
        </w:r>
      </w:ins>
      <w:r w:rsidR="00DC6A1F">
        <w:rPr>
          <w:rFonts w:ascii="Times New Roman" w:hAnsi="Times New Roman" w:cs="Times New Roman"/>
          <w:sz w:val="24"/>
          <w:szCs w:val="24"/>
        </w:rPr>
        <w:t xml:space="preserve"> </w:t>
      </w:r>
      <w:r w:rsidR="004659BE">
        <w:rPr>
          <w:rFonts w:ascii="Times New Roman" w:hAnsi="Times New Roman" w:cs="Times New Roman"/>
          <w:sz w:val="24"/>
          <w:szCs w:val="24"/>
        </w:rPr>
        <w:t>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Elaiosomes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5FAFF836" w:rsidR="00813613" w:rsidRPr="00813613" w:rsidDel="00467F3C" w:rsidRDefault="0055327E" w:rsidP="007C1F05">
      <w:pPr>
        <w:spacing w:line="240" w:lineRule="auto"/>
        <w:ind w:firstLine="360"/>
        <w:jc w:val="both"/>
        <w:rPr>
          <w:del w:id="13" w:author="Drees, Trevor" w:date="2023-01-29T10:16:00Z"/>
        </w:rPr>
      </w:pPr>
      <w:r>
        <w:rPr>
          <w:rFonts w:ascii="Times New Roman" w:hAnsi="Times New Roman" w:cs="Times New Roman"/>
          <w:sz w:val="24"/>
          <w:szCs w:val="24"/>
        </w:rPr>
        <w:t xml:space="preserve">Seed depots were then </w:t>
      </w:r>
      <w:r w:rsidR="00BF798A">
        <w:rPr>
          <w:rFonts w:ascii="Times New Roman" w:hAnsi="Times New Roman" w:cs="Times New Roman"/>
          <w:sz w:val="24"/>
          <w:szCs w:val="24"/>
        </w:rPr>
        <w:t>built in a controlled environment before being transported to the field site, where they</w:t>
      </w:r>
      <w:r w:rsidRPr="0055327E">
        <w:rPr>
          <w:rFonts w:ascii="Times New Roman" w:hAnsi="Times New Roman" w:cs="Times New Roman"/>
          <w:sz w:val="24"/>
          <w:szCs w:val="24"/>
        </w:rPr>
        <w:t xml:space="preserve"> </w:t>
      </w:r>
      <w:r w:rsidR="00BF798A">
        <w:rPr>
          <w:rFonts w:ascii="Times New Roman" w:hAnsi="Times New Roman" w:cs="Times New Roman"/>
          <w:sz w:val="24"/>
          <w:szCs w:val="24"/>
        </w:rPr>
        <w:t>would</w:t>
      </w:r>
      <w:r w:rsidR="00BF798A" w:rsidRPr="0055327E">
        <w:rPr>
          <w:rFonts w:ascii="Times New Roman" w:hAnsi="Times New Roman" w:cs="Times New Roman"/>
          <w:sz w:val="24"/>
          <w:szCs w:val="24"/>
        </w:rPr>
        <w:t xml:space="preserve"> </w:t>
      </w:r>
      <w:r w:rsidRPr="0055327E">
        <w:rPr>
          <w:rFonts w:ascii="Times New Roman" w:hAnsi="Times New Roman" w:cs="Times New Roman"/>
          <w:sz w:val="24"/>
          <w:szCs w:val="24"/>
        </w:rPr>
        <w:t>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r w:rsidR="00DC6A1F" w:rsidRPr="0055327E">
        <w:rPr>
          <w:rFonts w:ascii="Times New Roman" w:hAnsi="Times New Roman" w:cs="Times New Roman"/>
          <w:sz w:val="24"/>
          <w:szCs w:val="24"/>
        </w:rPr>
        <w:t xml:space="preserve">Jongejans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xml:space="preserve">.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w:t>
      </w:r>
      <w:r w:rsidR="00BF798A">
        <w:rPr>
          <w:rFonts w:ascii="Times New Roman" w:hAnsi="Times New Roman" w:cs="Times New Roman"/>
          <w:sz w:val="24"/>
          <w:szCs w:val="24"/>
        </w:rPr>
        <w:t>Each depot</w:t>
      </w:r>
      <w:r w:rsidR="009532F2">
        <w:rPr>
          <w:rFonts w:ascii="Times New Roman" w:hAnsi="Times New Roman" w:cs="Times New Roman"/>
          <w:sz w:val="24"/>
          <w:szCs w:val="24"/>
        </w:rPr>
        <w:t xml:space="preserv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w:t>
      </w:r>
      <w:r w:rsidR="001C1DB3">
        <w:rPr>
          <w:rFonts w:ascii="Times New Roman" w:hAnsi="Times New Roman" w:cs="Times New Roman"/>
          <w:sz w:val="24"/>
          <w:szCs w:val="24"/>
        </w:rPr>
        <w:t xml:space="preserve"> of a given treatment combination located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p>
    <w:p w14:paraId="58B2E26A" w14:textId="77777777" w:rsidR="00813613" w:rsidRPr="00813613" w:rsidRDefault="00813613" w:rsidP="00467F3C">
      <w:pPr>
        <w:spacing w:line="240" w:lineRule="auto"/>
        <w:ind w:firstLine="360"/>
        <w:jc w:val="both"/>
        <w:pPrChange w:id="14" w:author="Drees, Trevor" w:date="2023-01-29T10:16:00Z">
          <w:pPr>
            <w:jc w:val="both"/>
          </w:pPr>
        </w:pPrChange>
      </w:pPr>
    </w:p>
    <w:p w14:paraId="697F3F13" w14:textId="77777777" w:rsidR="00C534DF" w:rsidRDefault="00C534DF" w:rsidP="007C1F05">
      <w:pPr>
        <w:spacing w:line="240" w:lineRule="auto"/>
        <w:jc w:val="both"/>
        <w:rPr>
          <w:ins w:id="15" w:author="Drees, Trevor" w:date="2023-01-29T10:52:00Z"/>
          <w:rFonts w:ascii="Times New Roman" w:hAnsi="Times New Roman" w:cs="Times New Roman"/>
          <w:b/>
          <w:bCs/>
          <w:i/>
          <w:iCs/>
          <w:sz w:val="24"/>
          <w:szCs w:val="24"/>
        </w:rPr>
      </w:pPr>
    </w:p>
    <w:p w14:paraId="04E0579C" w14:textId="21CA5082"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4C7DACFC"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w:t>
      </w:r>
      <w:ins w:id="16" w:author="Drees, Trevor" w:date="2023-01-29T10:10:00Z">
        <w:r w:rsidR="009F1588">
          <w:rPr>
            <w:rFonts w:ascii="Times New Roman" w:hAnsi="Times New Roman" w:cs="Times New Roman"/>
            <w:sz w:val="24"/>
            <w:szCs w:val="24"/>
          </w:rPr>
          <w:t xml:space="preserve"> </w:t>
        </w:r>
      </w:ins>
      <w:del w:id="17" w:author="Drees, Trevor" w:date="2023-01-29T10:10:00Z">
        <w:r w:rsidR="00A50152" w:rsidDel="009F1588">
          <w:rPr>
            <w:rFonts w:ascii="Times New Roman" w:hAnsi="Times New Roman" w:cs="Times New Roman"/>
            <w:sz w:val="24"/>
            <w:szCs w:val="24"/>
          </w:rPr>
          <w:delText xml:space="preserve"> warming </w:delText>
        </w:r>
      </w:del>
      <w:r w:rsidR="00A50152">
        <w:rPr>
          <w:rFonts w:ascii="Times New Roman" w:hAnsi="Times New Roman" w:cs="Times New Roman"/>
          <w:sz w:val="24"/>
          <w:szCs w:val="24"/>
        </w:rPr>
        <w:t>experiment</w:t>
      </w:r>
      <w:ins w:id="18" w:author="Drees, Trevor" w:date="2023-01-29T10:10:00Z">
        <w:r w:rsidR="009F1588">
          <w:rPr>
            <w:rFonts w:ascii="Times New Roman" w:hAnsi="Times New Roman" w:cs="Times New Roman"/>
            <w:sz w:val="24"/>
            <w:szCs w:val="24"/>
          </w:rPr>
          <w:t xml:space="preserve"> from which the s</w:t>
        </w:r>
      </w:ins>
      <w:ins w:id="19" w:author="Drees, Trevor" w:date="2023-01-29T10:11:00Z">
        <w:r w:rsidR="009F1588">
          <w:rPr>
            <w:rFonts w:ascii="Times New Roman" w:hAnsi="Times New Roman" w:cs="Times New Roman"/>
            <w:sz w:val="24"/>
            <w:szCs w:val="24"/>
          </w:rPr>
          <w:t>eeds were collected</w:t>
        </w:r>
      </w:ins>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xml:space="preserve">), warming treatment </w:t>
      </w:r>
      <w:ins w:id="20" w:author="Drees, Trevor" w:date="2023-01-29T10:11:00Z">
        <w:r w:rsidR="009F1588">
          <w:rPr>
            <w:rFonts w:ascii="Times New Roman" w:hAnsi="Times New Roman" w:cs="Times New Roman"/>
            <w:sz w:val="24"/>
            <w:szCs w:val="24"/>
          </w:rPr>
          <w:t>on the materna</w:t>
        </w:r>
      </w:ins>
      <w:ins w:id="21" w:author="Drees, Trevor" w:date="2023-01-29T10:12:00Z">
        <w:r w:rsidR="009F1588">
          <w:rPr>
            <w:rFonts w:ascii="Times New Roman" w:hAnsi="Times New Roman" w:cs="Times New Roman"/>
            <w:sz w:val="24"/>
            <w:szCs w:val="24"/>
          </w:rPr>
          <w:t xml:space="preserve">l plant </w:t>
        </w:r>
      </w:ins>
      <w:r w:rsidR="00A90D75" w:rsidRPr="00A90D75">
        <w:rPr>
          <w:rFonts w:ascii="Times New Roman" w:hAnsi="Times New Roman" w:cs="Times New Roman"/>
          <w:sz w:val="24"/>
          <w:szCs w:val="24"/>
        </w:rPr>
        <w:t>(warmed vs unwarmed</w:t>
      </w:r>
      <w:ins w:id="22" w:author="Drees, Trevor" w:date="2023-01-29T10:12:00Z">
        <w:r w:rsidR="009F1588">
          <w:rPr>
            <w:rFonts w:ascii="Times New Roman" w:hAnsi="Times New Roman" w:cs="Times New Roman"/>
            <w:sz w:val="24"/>
            <w:szCs w:val="24"/>
          </w:rPr>
          <w:t>, with “maternal plant warming” henceforth referred to as “warming” for brevity</w:t>
        </w:r>
      </w:ins>
      <w:r w:rsidR="00A90D75" w:rsidRPr="00A90D75">
        <w:rPr>
          <w:rFonts w:ascii="Times New Roman" w:hAnsi="Times New Roman" w:cs="Times New Roman"/>
          <w:sz w:val="24"/>
          <w:szCs w:val="24"/>
        </w:rPr>
        <w:t>),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6B3B951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459A889F" w14:textId="5FCF66D0" w:rsidR="00F018BE" w:rsidRDefault="006F3305" w:rsidP="001A7562">
      <w:pPr>
        <w:spacing w:line="240" w:lineRule="auto"/>
        <w:ind w:firstLine="284"/>
        <w:jc w:val="both"/>
        <w:rPr>
          <w:ins w:id="23" w:author="Drees, Trevor" w:date="2023-01-28T17:52:00Z"/>
          <w:rFonts w:ascii="Times New Roman" w:hAnsi="Times New Roman" w:cs="Times New Roman"/>
          <w:sz w:val="24"/>
          <w:szCs w:val="24"/>
        </w:rPr>
      </w:pPr>
      <w:r>
        <w:rPr>
          <w:rFonts w:ascii="Times New Roman" w:hAnsi="Times New Roman" w:cs="Times New Roman"/>
          <w:sz w:val="24"/>
          <w:szCs w:val="24"/>
        </w:rPr>
        <w:t>All statistical analyses were conducted in R</w:t>
      </w:r>
      <w:ins w:id="24" w:author="Drees, Trevor" w:date="2023-01-28T17:31:00Z">
        <w:r w:rsidR="00851F8B">
          <w:rPr>
            <w:rFonts w:ascii="Times New Roman" w:hAnsi="Times New Roman" w:cs="Times New Roman"/>
            <w:sz w:val="24"/>
            <w:szCs w:val="24"/>
          </w:rPr>
          <w:t xml:space="preserve"> version 4.2.2</w:t>
        </w:r>
      </w:ins>
      <w:r>
        <w:rPr>
          <w:rFonts w:ascii="Times New Roman" w:hAnsi="Times New Roman" w:cs="Times New Roman"/>
          <w:sz w:val="24"/>
          <w:szCs w:val="24"/>
        </w:rPr>
        <w:t xml:space="preserve"> (R Development Core Team 2009). To assess significance of the </w:t>
      </w:r>
      <w:del w:id="25" w:author="Drees, Trevor" w:date="2023-01-29T09:54:00Z">
        <w:r w:rsidDel="00037D61">
          <w:rPr>
            <w:rFonts w:ascii="Times New Roman" w:hAnsi="Times New Roman" w:cs="Times New Roman"/>
            <w:sz w:val="24"/>
            <w:szCs w:val="24"/>
          </w:rPr>
          <w:delText>three treatment variables (species, warming, and elaiosome removal)</w:delText>
        </w:r>
      </w:del>
      <w:ins w:id="26" w:author="Drees, Trevor" w:date="2023-01-29T09:54:00Z">
        <w:r w:rsidR="00037D61">
          <w:rPr>
            <w:rFonts w:ascii="Times New Roman" w:hAnsi="Times New Roman" w:cs="Times New Roman"/>
            <w:sz w:val="24"/>
            <w:szCs w:val="24"/>
          </w:rPr>
          <w:t>warming and elaiosome removal treatments</w:t>
        </w:r>
      </w:ins>
      <w:r>
        <w:rPr>
          <w:rFonts w:ascii="Times New Roman" w:hAnsi="Times New Roman" w:cs="Times New Roman"/>
          <w:sz w:val="24"/>
          <w:szCs w:val="24"/>
        </w:rPr>
        <w:t xml:space="preserve">, we used the </w:t>
      </w:r>
      <w:r w:rsidRPr="00B31113">
        <w:rPr>
          <w:rFonts w:ascii="Consolas" w:hAnsi="Consolas" w:cs="Times New Roman"/>
          <w:b/>
          <w:bCs/>
          <w:sz w:val="23"/>
          <w:szCs w:val="23"/>
        </w:rPr>
        <w:t>glmer</w:t>
      </w:r>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w:t>
      </w:r>
      <w:ins w:id="27" w:author="Drees, Trevor" w:date="2023-01-28T17:31:00Z">
        <w:r w:rsidR="00851F8B">
          <w:rPr>
            <w:rFonts w:ascii="Times New Roman" w:hAnsi="Times New Roman" w:cs="Times New Roman"/>
            <w:sz w:val="24"/>
            <w:szCs w:val="24"/>
          </w:rPr>
          <w:t xml:space="preserve">version 1.1-31 </w:t>
        </w:r>
      </w:ins>
      <w:r>
        <w:rPr>
          <w:rFonts w:ascii="Times New Roman" w:hAnsi="Times New Roman" w:cs="Times New Roman"/>
          <w:sz w:val="24"/>
          <w:szCs w:val="24"/>
        </w:rPr>
        <w:t xml:space="preserve">(Bates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xml:space="preserve">. </w:t>
      </w:r>
      <w:ins w:id="28" w:author="Drees, Trevor" w:date="2023-01-29T09:57:00Z">
        <w:r w:rsidR="00037D61">
          <w:rPr>
            <w:rFonts w:ascii="Times New Roman" w:hAnsi="Times New Roman" w:cs="Times New Roman"/>
            <w:sz w:val="24"/>
            <w:szCs w:val="24"/>
          </w:rPr>
          <w:t xml:space="preserve">Since </w:t>
        </w:r>
      </w:ins>
      <w:ins w:id="29" w:author="Drees, Trevor" w:date="2023-01-29T09:56:00Z">
        <w:r w:rsidR="00037D61">
          <w:rPr>
            <w:rFonts w:ascii="Times New Roman" w:hAnsi="Times New Roman" w:cs="Times New Roman"/>
            <w:sz w:val="24"/>
            <w:szCs w:val="24"/>
          </w:rPr>
          <w:t>between-species comparisons were not of interest</w:t>
        </w:r>
      </w:ins>
      <w:del w:id="30" w:author="Drees, Trevor" w:date="2023-01-28T17:38:00Z">
        <w:r w:rsidDel="00851F8B">
          <w:rPr>
            <w:rFonts w:ascii="Times New Roman" w:hAnsi="Times New Roman" w:cs="Times New Roman"/>
            <w:sz w:val="24"/>
            <w:szCs w:val="24"/>
          </w:rPr>
          <w:delText>Each of the three treatment variables</w:delText>
        </w:r>
        <w:r w:rsidR="000B02F9" w:rsidDel="00851F8B">
          <w:rPr>
            <w:rFonts w:ascii="Times New Roman" w:hAnsi="Times New Roman" w:cs="Times New Roman"/>
            <w:sz w:val="24"/>
            <w:szCs w:val="24"/>
          </w:rPr>
          <w:delText xml:space="preserve"> </w:delText>
        </w:r>
        <w:r w:rsidR="00BE38E8" w:rsidDel="00851F8B">
          <w:rPr>
            <w:rFonts w:ascii="Times New Roman" w:hAnsi="Times New Roman" w:cs="Times New Roman"/>
            <w:sz w:val="24"/>
            <w:szCs w:val="24"/>
          </w:rPr>
          <w:delText xml:space="preserve">was </w:delText>
        </w:r>
        <w:r w:rsidR="000B02F9" w:rsidDel="00851F8B">
          <w:rPr>
            <w:rFonts w:ascii="Times New Roman" w:hAnsi="Times New Roman" w:cs="Times New Roman"/>
            <w:sz w:val="24"/>
            <w:szCs w:val="24"/>
          </w:rPr>
          <w:delText>encoded as a two-level factor and treated as a fixed effe</w:delText>
        </w:r>
      </w:del>
      <w:ins w:id="31" w:author="Drees, Trevor" w:date="2023-01-29T09:57:00Z">
        <w:r w:rsidR="00037D61">
          <w:rPr>
            <w:rFonts w:ascii="Times New Roman" w:hAnsi="Times New Roman" w:cs="Times New Roman"/>
            <w:sz w:val="24"/>
            <w:szCs w:val="24"/>
          </w:rPr>
          <w:t>, m</w:t>
        </w:r>
      </w:ins>
      <w:del w:id="32" w:author="Drees, Trevor" w:date="2023-01-28T17:38:00Z">
        <w:r w:rsidR="000B02F9" w:rsidDel="00851F8B">
          <w:rPr>
            <w:rFonts w:ascii="Times New Roman" w:hAnsi="Times New Roman" w:cs="Times New Roman"/>
            <w:sz w:val="24"/>
            <w:szCs w:val="24"/>
          </w:rPr>
          <w:delText>ct</w:delText>
        </w:r>
      </w:del>
      <w:ins w:id="33" w:author="Drees, Trevor" w:date="2023-01-28T17:38:00Z">
        <w:r w:rsidR="00851F8B">
          <w:rPr>
            <w:rFonts w:ascii="Times New Roman" w:hAnsi="Times New Roman" w:cs="Times New Roman"/>
            <w:sz w:val="24"/>
            <w:szCs w:val="24"/>
          </w:rPr>
          <w:t>odels were fit separately for each of the two species</w:t>
        </w:r>
      </w:ins>
      <w:ins w:id="34" w:author="Drees, Trevor" w:date="2023-01-29T09:55:00Z">
        <w:r w:rsidR="00037D61">
          <w:rPr>
            <w:rFonts w:ascii="Times New Roman" w:hAnsi="Times New Roman" w:cs="Times New Roman"/>
            <w:sz w:val="24"/>
            <w:szCs w:val="24"/>
          </w:rPr>
          <w:t xml:space="preserve"> </w:t>
        </w:r>
      </w:ins>
      <w:ins w:id="35" w:author="Drees, Trevor" w:date="2023-01-29T09:57:00Z">
        <w:r w:rsidR="00037D61">
          <w:rPr>
            <w:rFonts w:ascii="Times New Roman" w:hAnsi="Times New Roman" w:cs="Times New Roman"/>
            <w:sz w:val="24"/>
            <w:szCs w:val="24"/>
          </w:rPr>
          <w:t>to facilitate</w:t>
        </w:r>
      </w:ins>
      <w:ins w:id="36" w:author="Drees, Trevor" w:date="2023-01-29T09:55:00Z">
        <w:r w:rsidR="00037D61">
          <w:rPr>
            <w:rFonts w:ascii="Times New Roman" w:hAnsi="Times New Roman" w:cs="Times New Roman"/>
            <w:sz w:val="24"/>
            <w:szCs w:val="24"/>
          </w:rPr>
          <w:t xml:space="preserve"> ease of model interpretation</w:t>
        </w:r>
      </w:ins>
      <w:ins w:id="37" w:author="Drees, Trevor" w:date="2023-01-28T17:38:00Z">
        <w:r w:rsidR="00851F8B">
          <w:rPr>
            <w:rFonts w:ascii="Times New Roman" w:hAnsi="Times New Roman" w:cs="Times New Roman"/>
            <w:sz w:val="24"/>
            <w:szCs w:val="24"/>
          </w:rPr>
          <w:t xml:space="preserve">, with </w:t>
        </w:r>
      </w:ins>
      <w:ins w:id="38" w:author="Drees, Trevor" w:date="2023-01-29T10:51:00Z">
        <w:r w:rsidR="00C534DF">
          <w:rPr>
            <w:rFonts w:ascii="Times New Roman" w:hAnsi="Times New Roman" w:cs="Times New Roman"/>
            <w:sz w:val="24"/>
            <w:szCs w:val="24"/>
          </w:rPr>
          <w:t>elaiosome</w:t>
        </w:r>
      </w:ins>
      <w:ins w:id="39" w:author="Drees, Trevor" w:date="2023-01-28T17:38:00Z">
        <w:r w:rsidR="00851F8B">
          <w:rPr>
            <w:rFonts w:ascii="Times New Roman" w:hAnsi="Times New Roman" w:cs="Times New Roman"/>
            <w:sz w:val="24"/>
            <w:szCs w:val="24"/>
          </w:rPr>
          <w:t xml:space="preserve"> and </w:t>
        </w:r>
      </w:ins>
      <w:ins w:id="40" w:author="Drees, Trevor" w:date="2023-01-29T10:51:00Z">
        <w:r w:rsidR="00C534DF">
          <w:rPr>
            <w:rFonts w:ascii="Times New Roman" w:hAnsi="Times New Roman" w:cs="Times New Roman"/>
            <w:sz w:val="24"/>
            <w:szCs w:val="24"/>
          </w:rPr>
          <w:t>warming</w:t>
        </w:r>
      </w:ins>
      <w:ins w:id="41" w:author="Drees, Trevor" w:date="2023-01-28T17:38:00Z">
        <w:r w:rsidR="00851F8B">
          <w:rPr>
            <w:rFonts w:ascii="Times New Roman" w:hAnsi="Times New Roman" w:cs="Times New Roman"/>
            <w:sz w:val="24"/>
            <w:szCs w:val="24"/>
          </w:rPr>
          <w:t xml:space="preserve"> treatments </w:t>
        </w:r>
      </w:ins>
      <w:ins w:id="42" w:author="Drees, Trevor" w:date="2023-01-28T17:39:00Z">
        <w:r w:rsidR="00851F8B">
          <w:rPr>
            <w:rFonts w:ascii="Times New Roman" w:hAnsi="Times New Roman" w:cs="Times New Roman"/>
            <w:sz w:val="24"/>
            <w:szCs w:val="24"/>
          </w:rPr>
          <w:t>encoded as fixed effects</w:t>
        </w:r>
      </w:ins>
      <w:r w:rsidR="000B02F9">
        <w:rPr>
          <w:rFonts w:ascii="Times New Roman" w:hAnsi="Times New Roman" w:cs="Times New Roman"/>
          <w:sz w:val="24"/>
          <w:szCs w:val="24"/>
        </w:rPr>
        <w:t xml:space="preserve">; interactions between treatments were </w:t>
      </w:r>
      <w:del w:id="43" w:author="Drees, Trevor" w:date="2023-01-28T17:39:00Z">
        <w:r w:rsidR="000B02F9" w:rsidDel="00851F8B">
          <w:rPr>
            <w:rFonts w:ascii="Times New Roman" w:hAnsi="Times New Roman" w:cs="Times New Roman"/>
            <w:sz w:val="24"/>
            <w:szCs w:val="24"/>
          </w:rPr>
          <w:delText xml:space="preserve">treated </w:delText>
        </w:r>
      </w:del>
      <w:ins w:id="44"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sidR="000B02F9">
        <w:rPr>
          <w:rFonts w:ascii="Times New Roman" w:hAnsi="Times New Roman" w:cs="Times New Roman"/>
          <w:sz w:val="24"/>
          <w:szCs w:val="24"/>
        </w:rPr>
        <w:t>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w:t>
      </w:r>
      <w:del w:id="45" w:author="Drees, Trevor" w:date="2023-01-28T17:39:00Z">
        <w:r w:rsidDel="00851F8B">
          <w:rPr>
            <w:rFonts w:ascii="Times New Roman" w:hAnsi="Times New Roman" w:cs="Times New Roman"/>
            <w:sz w:val="24"/>
            <w:szCs w:val="24"/>
          </w:rPr>
          <w:delText xml:space="preserve">treated </w:delText>
        </w:r>
      </w:del>
      <w:ins w:id="46"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Pr>
          <w:rFonts w:ascii="Times New Roman" w:hAnsi="Times New Roman" w:cs="Times New Roman"/>
          <w:sz w:val="24"/>
          <w:szCs w:val="24"/>
        </w:rPr>
        <w:t>as a random effect.</w:t>
      </w:r>
      <w:r w:rsidR="000B02F9">
        <w:rPr>
          <w:rFonts w:ascii="Times New Roman" w:hAnsi="Times New Roman" w:cs="Times New Roman"/>
          <w:sz w:val="24"/>
          <w:szCs w:val="24"/>
        </w:rPr>
        <w:t xml:space="preserve"> To examine significance of</w:t>
      </w:r>
      <w:ins w:id="47" w:author="Drees, Trevor" w:date="2023-01-29T09:57:00Z">
        <w:r w:rsidR="00037D61">
          <w:rPr>
            <w:rFonts w:ascii="Times New Roman" w:hAnsi="Times New Roman" w:cs="Times New Roman"/>
            <w:sz w:val="24"/>
            <w:szCs w:val="24"/>
          </w:rPr>
          <w:t xml:space="preserve"> the</w:t>
        </w:r>
      </w:ins>
      <w:r w:rsidR="000B02F9">
        <w:rPr>
          <w:rFonts w:ascii="Times New Roman" w:hAnsi="Times New Roman" w:cs="Times New Roman"/>
          <w:sz w:val="24"/>
          <w:szCs w:val="24"/>
        </w:rPr>
        <w:t xml:space="preserve"> treatment</w:t>
      </w:r>
      <w:ins w:id="48" w:author="Drees, Trevor" w:date="2023-01-29T09:57:00Z">
        <w:r w:rsidR="00037D61">
          <w:rPr>
            <w:rFonts w:ascii="Times New Roman" w:hAnsi="Times New Roman" w:cs="Times New Roman"/>
            <w:sz w:val="24"/>
            <w:szCs w:val="24"/>
          </w:rPr>
          <w:t>s</w:t>
        </w:r>
      </w:ins>
      <w:r w:rsidR="000B02F9">
        <w:rPr>
          <w:rFonts w:ascii="Times New Roman" w:hAnsi="Times New Roman" w:cs="Times New Roman"/>
          <w:sz w:val="24"/>
          <w:szCs w:val="24"/>
        </w:rPr>
        <w:t xml:space="preserve"> at different points in time, the model</w:t>
      </w:r>
      <w:ins w:id="49" w:author="Drees, Trevor" w:date="2023-01-29T09:58:00Z">
        <w:r w:rsidR="00037D61">
          <w:rPr>
            <w:rFonts w:ascii="Times New Roman" w:hAnsi="Times New Roman" w:cs="Times New Roman"/>
            <w:sz w:val="24"/>
            <w:szCs w:val="24"/>
          </w:rPr>
          <w:t>s</w:t>
        </w:r>
      </w:ins>
      <w:r w:rsidR="000B02F9">
        <w:rPr>
          <w:rFonts w:ascii="Times New Roman" w:hAnsi="Times New Roman" w:cs="Times New Roman"/>
          <w:sz w:val="24"/>
          <w:szCs w:val="24"/>
        </w:rPr>
        <w:t xml:space="preserve"> </w:t>
      </w:r>
      <w:del w:id="50" w:author="Drees, Trevor" w:date="2023-01-29T09:58:00Z">
        <w:r w:rsidR="000B02F9" w:rsidDel="00037D61">
          <w:rPr>
            <w:rFonts w:ascii="Times New Roman" w:hAnsi="Times New Roman" w:cs="Times New Roman"/>
            <w:sz w:val="24"/>
            <w:szCs w:val="24"/>
          </w:rPr>
          <w:delText xml:space="preserve">was </w:delText>
        </w:r>
      </w:del>
      <w:ins w:id="51" w:author="Drees, Trevor" w:date="2023-01-29T09:58:00Z">
        <w:r w:rsidR="00037D61">
          <w:rPr>
            <w:rFonts w:ascii="Times New Roman" w:hAnsi="Times New Roman" w:cs="Times New Roman"/>
            <w:sz w:val="24"/>
            <w:szCs w:val="24"/>
          </w:rPr>
          <w:t>w</w:t>
        </w:r>
        <w:r w:rsidR="00037D61">
          <w:rPr>
            <w:rFonts w:ascii="Times New Roman" w:hAnsi="Times New Roman" w:cs="Times New Roman"/>
            <w:sz w:val="24"/>
            <w:szCs w:val="24"/>
          </w:rPr>
          <w:t>ere</w:t>
        </w:r>
        <w:r w:rsidR="00037D61">
          <w:rPr>
            <w:rFonts w:ascii="Times New Roman" w:hAnsi="Times New Roman" w:cs="Times New Roman"/>
            <w:sz w:val="24"/>
            <w:szCs w:val="24"/>
          </w:rPr>
          <w:t xml:space="preserve"> </w:t>
        </w:r>
      </w:ins>
      <w:r w:rsidR="000B02F9">
        <w:rPr>
          <w:rFonts w:ascii="Times New Roman" w:hAnsi="Times New Roman" w:cs="Times New Roman"/>
          <w:sz w:val="24"/>
          <w:szCs w:val="24"/>
        </w:rPr>
        <w:t>fit separately at the 6</w:t>
      </w:r>
      <w:ins w:id="52" w:author="Drees, Trevor" w:date="2023-01-29T19:09:00Z">
        <w:r w:rsidR="00C6004E">
          <w:rPr>
            <w:rFonts w:ascii="Times New Roman" w:hAnsi="Times New Roman" w:cs="Times New Roman"/>
            <w:sz w:val="24"/>
            <w:szCs w:val="24"/>
          </w:rPr>
          <w:t>-</w:t>
        </w:r>
      </w:ins>
      <w:r w:rsidR="000B02F9">
        <w:rPr>
          <w:rFonts w:ascii="Times New Roman" w:hAnsi="Times New Roman" w:cs="Times New Roman"/>
          <w:sz w:val="24"/>
          <w:szCs w:val="24"/>
        </w:rPr>
        <w:t>, 12</w:t>
      </w:r>
      <w:ins w:id="53" w:author="Drees, Trevor" w:date="2023-01-29T19:09:00Z">
        <w:r w:rsidR="00C6004E">
          <w:rPr>
            <w:rFonts w:ascii="Times New Roman" w:hAnsi="Times New Roman" w:cs="Times New Roman"/>
            <w:sz w:val="24"/>
            <w:szCs w:val="24"/>
          </w:rPr>
          <w:t>-</w:t>
        </w:r>
      </w:ins>
      <w:r w:rsidR="000B02F9">
        <w:rPr>
          <w:rFonts w:ascii="Times New Roman" w:hAnsi="Times New Roman" w:cs="Times New Roman"/>
          <w:sz w:val="24"/>
          <w:szCs w:val="24"/>
        </w:rPr>
        <w:t xml:space="preserve">, </w:t>
      </w:r>
      <w:del w:id="54" w:author="Drees, Trevor" w:date="2023-01-28T17:39:00Z">
        <w:r w:rsidR="000B02F9" w:rsidDel="00851F8B">
          <w:rPr>
            <w:rFonts w:ascii="Times New Roman" w:hAnsi="Times New Roman" w:cs="Times New Roman"/>
            <w:sz w:val="24"/>
            <w:szCs w:val="24"/>
          </w:rPr>
          <w:delText>24, and 48</w:delText>
        </w:r>
      </w:del>
      <w:ins w:id="55" w:author="Drees, Trevor" w:date="2023-01-28T17:39:00Z">
        <w:r w:rsidR="00851F8B">
          <w:rPr>
            <w:rFonts w:ascii="Times New Roman" w:hAnsi="Times New Roman" w:cs="Times New Roman"/>
            <w:sz w:val="24"/>
            <w:szCs w:val="24"/>
          </w:rPr>
          <w:t>and</w:t>
        </w:r>
      </w:ins>
      <w:ins w:id="56" w:author="Drees, Trevor" w:date="2023-01-28T17:40:00Z">
        <w:r w:rsidR="00F134E1">
          <w:rPr>
            <w:rFonts w:ascii="Times New Roman" w:hAnsi="Times New Roman" w:cs="Times New Roman"/>
            <w:sz w:val="24"/>
            <w:szCs w:val="24"/>
          </w:rPr>
          <w:t xml:space="preserve"> 24</w:t>
        </w:r>
      </w:ins>
      <w:ins w:id="57" w:author="Drees, Trevor" w:date="2023-01-29T19:09:00Z">
        <w:r w:rsidR="00C6004E">
          <w:rPr>
            <w:rFonts w:ascii="Times New Roman" w:hAnsi="Times New Roman" w:cs="Times New Roman"/>
            <w:sz w:val="24"/>
            <w:szCs w:val="24"/>
          </w:rPr>
          <w:t>-</w:t>
        </w:r>
      </w:ins>
      <w:del w:id="58" w:author="Drees, Trevor" w:date="2023-01-29T19:09:00Z">
        <w:r w:rsidR="000B02F9" w:rsidDel="00C6004E">
          <w:rPr>
            <w:rFonts w:ascii="Times New Roman" w:hAnsi="Times New Roman" w:cs="Times New Roman"/>
            <w:sz w:val="24"/>
            <w:szCs w:val="24"/>
          </w:rPr>
          <w:delText xml:space="preserve"> </w:delText>
        </w:r>
      </w:del>
      <w:r w:rsidR="000B02F9">
        <w:rPr>
          <w:rFonts w:ascii="Times New Roman" w:hAnsi="Times New Roman" w:cs="Times New Roman"/>
          <w:sz w:val="24"/>
          <w:szCs w:val="24"/>
        </w:rPr>
        <w:t>hour marks</w:t>
      </w:r>
      <w:del w:id="59" w:author="Drees, Trevor" w:date="2023-01-28T17:52:00Z">
        <w:r w:rsidR="00EC4D93" w:rsidDel="002164ED">
          <w:rPr>
            <w:rFonts w:ascii="Times New Roman" w:hAnsi="Times New Roman" w:cs="Times New Roman"/>
            <w:sz w:val="24"/>
            <w:szCs w:val="24"/>
          </w:rPr>
          <w:delText>,</w:delText>
        </w:r>
      </w:del>
      <w:r w:rsidR="00EC4D93">
        <w:rPr>
          <w:rFonts w:ascii="Times New Roman" w:hAnsi="Times New Roman" w:cs="Times New Roman"/>
          <w:sz w:val="24"/>
          <w:szCs w:val="24"/>
        </w:rPr>
        <w:t xml:space="preserve"> </w:t>
      </w:r>
      <w:del w:id="60" w:author="Drees, Trevor" w:date="2023-01-29T09:58:00Z">
        <w:r w:rsidR="00EC4D93" w:rsidDel="00037D61">
          <w:rPr>
            <w:rFonts w:ascii="Times New Roman" w:hAnsi="Times New Roman" w:cs="Times New Roman"/>
            <w:sz w:val="24"/>
            <w:szCs w:val="24"/>
          </w:rPr>
          <w:delText>in a similar fashion to the analyses</w:delText>
        </w:r>
      </w:del>
      <w:ins w:id="61" w:author="Drees, Trevor" w:date="2023-01-29T09:58:00Z">
        <w:r w:rsidR="00037D61">
          <w:rPr>
            <w:rFonts w:ascii="Times New Roman" w:hAnsi="Times New Roman" w:cs="Times New Roman"/>
            <w:sz w:val="24"/>
            <w:szCs w:val="24"/>
          </w:rPr>
          <w:t>akin to similar analyses</w:t>
        </w:r>
      </w:ins>
      <w:r w:rsidR="00EC4D93">
        <w:rPr>
          <w:rFonts w:ascii="Times New Roman" w:hAnsi="Times New Roman" w:cs="Times New Roman"/>
          <w:sz w:val="24"/>
          <w:szCs w:val="24"/>
        </w:rPr>
        <w:t xml:space="preserve"> performed by Jongejans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ins w:id="62" w:author="Drees, Trevor" w:date="2023-01-28T17:52:00Z">
        <w:r w:rsidR="002164ED">
          <w:rPr>
            <w:rFonts w:ascii="Times New Roman" w:hAnsi="Times New Roman" w:cs="Times New Roman"/>
            <w:sz w:val="24"/>
            <w:szCs w:val="24"/>
          </w:rPr>
          <w:t xml:space="preserve">, </w:t>
        </w:r>
        <w:r w:rsidR="002164ED">
          <w:rPr>
            <w:rFonts w:ascii="Times New Roman" w:hAnsi="Times New Roman" w:cs="Times New Roman"/>
            <w:sz w:val="24"/>
            <w:szCs w:val="24"/>
          </w:rPr>
          <w:t xml:space="preserve">and </w:t>
        </w:r>
        <w:r w:rsidR="002164ED">
          <w:rPr>
            <w:rFonts w:ascii="Times New Roman" w:hAnsi="Times New Roman" w:cs="Times New Roman"/>
            <w:sz w:val="24"/>
            <w:szCs w:val="24"/>
          </w:rPr>
          <w:lastRenderedPageBreak/>
          <w:t xml:space="preserve">conditioned on the number of seeds at the previous </w:t>
        </w:r>
      </w:ins>
      <w:ins w:id="63" w:author="Drees, Trevor" w:date="2023-01-29T09:58:00Z">
        <w:r w:rsidR="00037D61">
          <w:rPr>
            <w:rFonts w:ascii="Times New Roman" w:hAnsi="Times New Roman" w:cs="Times New Roman"/>
            <w:sz w:val="24"/>
            <w:szCs w:val="24"/>
          </w:rPr>
          <w:t>mark</w:t>
        </w:r>
      </w:ins>
      <w:r w:rsidR="000B02F9">
        <w:rPr>
          <w:rFonts w:ascii="Times New Roman" w:hAnsi="Times New Roman" w:cs="Times New Roman"/>
          <w:sz w:val="24"/>
          <w:szCs w:val="24"/>
        </w:rPr>
        <w:t>.</w:t>
      </w:r>
      <w:ins w:id="64" w:author="Drees, Trevor" w:date="2023-01-29T19:08:00Z">
        <w:r w:rsidR="00C6004E">
          <w:rPr>
            <w:rFonts w:ascii="Times New Roman" w:hAnsi="Times New Roman" w:cs="Times New Roman"/>
            <w:sz w:val="24"/>
            <w:szCs w:val="24"/>
          </w:rPr>
          <w:t xml:space="preserve"> Models were not fit at the 48-hour mark due to convergence issues, </w:t>
        </w:r>
      </w:ins>
      <w:ins w:id="65" w:author="Drees, Trevor" w:date="2023-01-29T19:09:00Z">
        <w:r w:rsidR="00C6004E">
          <w:rPr>
            <w:rFonts w:ascii="Times New Roman" w:hAnsi="Times New Roman" w:cs="Times New Roman"/>
            <w:sz w:val="24"/>
            <w:szCs w:val="24"/>
          </w:rPr>
          <w:t>as</w:t>
        </w:r>
      </w:ins>
      <w:ins w:id="66" w:author="Drees, Trevor" w:date="2023-01-29T19:08:00Z">
        <w:r w:rsidR="00C6004E">
          <w:rPr>
            <w:rFonts w:ascii="Times New Roman" w:hAnsi="Times New Roman" w:cs="Times New Roman"/>
            <w:sz w:val="24"/>
            <w:szCs w:val="24"/>
          </w:rPr>
          <w:t xml:space="preserve"> many seed depots </w:t>
        </w:r>
      </w:ins>
      <w:ins w:id="67" w:author="Drees, Trevor" w:date="2023-01-29T19:09:00Z">
        <w:r w:rsidR="00C6004E">
          <w:rPr>
            <w:rFonts w:ascii="Times New Roman" w:hAnsi="Times New Roman" w:cs="Times New Roman"/>
            <w:sz w:val="24"/>
            <w:szCs w:val="24"/>
          </w:rPr>
          <w:t>had zero seeds remaining at this point in the experiment.</w:t>
        </w:r>
      </w:ins>
      <w:ins w:id="68" w:author="Drees, Trevor" w:date="2023-01-29T09:59:00Z">
        <w:r w:rsidR="00037D61">
          <w:rPr>
            <w:rFonts w:ascii="Times New Roman" w:hAnsi="Times New Roman" w:cs="Times New Roman"/>
            <w:sz w:val="24"/>
            <w:szCs w:val="24"/>
          </w:rPr>
          <w:t xml:space="preserve"> Survival curves from observational data across all timesteps were constructed,</w:t>
        </w:r>
      </w:ins>
      <w:r w:rsidR="00223EE0">
        <w:rPr>
          <w:rFonts w:ascii="Times New Roman" w:hAnsi="Times New Roman" w:cs="Times New Roman"/>
          <w:sz w:val="24"/>
          <w:szCs w:val="24"/>
        </w:rPr>
        <w:t xml:space="preserve"> </w:t>
      </w:r>
      <w:ins w:id="69" w:author="Drees, Trevor" w:date="2023-01-29T09:59:00Z">
        <w:r w:rsidR="00037D61">
          <w:rPr>
            <w:rFonts w:ascii="Times New Roman" w:hAnsi="Times New Roman" w:cs="Times New Roman"/>
            <w:sz w:val="24"/>
            <w:szCs w:val="24"/>
          </w:rPr>
          <w:t xml:space="preserve">and </w:t>
        </w:r>
      </w:ins>
      <w:del w:id="70" w:author="Drees, Trevor" w:date="2023-01-29T09:59:00Z">
        <w:r w:rsidR="00681A1E" w:rsidDel="00037D61">
          <w:rPr>
            <w:rFonts w:ascii="Times New Roman" w:hAnsi="Times New Roman" w:cs="Times New Roman"/>
            <w:sz w:val="24"/>
            <w:szCs w:val="24"/>
          </w:rPr>
          <w:delText>Two</w:delText>
        </w:r>
      </w:del>
      <w:ins w:id="71" w:author="Drees, Trevor" w:date="2023-01-29T09:59:00Z">
        <w:r w:rsidR="00037D61">
          <w:rPr>
            <w:rFonts w:ascii="Times New Roman" w:hAnsi="Times New Roman" w:cs="Times New Roman"/>
            <w:sz w:val="24"/>
            <w:szCs w:val="24"/>
          </w:rPr>
          <w:t>t</w:t>
        </w:r>
        <w:r w:rsidR="00037D61">
          <w:rPr>
            <w:rFonts w:ascii="Times New Roman" w:hAnsi="Times New Roman" w:cs="Times New Roman"/>
            <w:sz w:val="24"/>
            <w:szCs w:val="24"/>
          </w:rPr>
          <w:t>wo</w:t>
        </w:r>
      </w:ins>
      <w:r w:rsidR="00681A1E">
        <w:rPr>
          <w:rFonts w:ascii="Times New Roman" w:hAnsi="Times New Roman" w:cs="Times New Roman"/>
          <w:sz w:val="24"/>
          <w:szCs w:val="24"/>
        </w:rPr>
        <w:t xml:space="preserve">-sided Kolmogorov-Smirnov tests were used to determine whether survival curves for a given combination of </w:t>
      </w:r>
      <w:del w:id="72" w:author="Drees, Trevor" w:date="2023-01-29T09:59:00Z">
        <w:r w:rsidR="00681A1E" w:rsidDel="00037D61">
          <w:rPr>
            <w:rFonts w:ascii="Times New Roman" w:hAnsi="Times New Roman" w:cs="Times New Roman"/>
            <w:sz w:val="24"/>
            <w:szCs w:val="24"/>
          </w:rPr>
          <w:delText>two treatments</w:delText>
        </w:r>
      </w:del>
      <w:ins w:id="73" w:author="Drees, Trevor" w:date="2023-01-29T09:59:00Z">
        <w:r w:rsidR="00037D61">
          <w:rPr>
            <w:rFonts w:ascii="Times New Roman" w:hAnsi="Times New Roman" w:cs="Times New Roman"/>
            <w:sz w:val="24"/>
            <w:szCs w:val="24"/>
          </w:rPr>
          <w:t>species and one treatment</w:t>
        </w:r>
      </w:ins>
      <w:r w:rsidR="00681A1E">
        <w:rPr>
          <w:rFonts w:ascii="Times New Roman" w:hAnsi="Times New Roman" w:cs="Times New Roman"/>
          <w:sz w:val="24"/>
          <w:szCs w:val="24"/>
        </w:rPr>
        <w:t xml:space="preserve"> differed between levels of the </w:t>
      </w:r>
      <w:del w:id="74" w:author="Drees, Trevor" w:date="2023-01-29T10:00:00Z">
        <w:r w:rsidR="00681A1E" w:rsidDel="00037D61">
          <w:rPr>
            <w:rFonts w:ascii="Times New Roman" w:hAnsi="Times New Roman" w:cs="Times New Roman"/>
            <w:sz w:val="24"/>
            <w:szCs w:val="24"/>
          </w:rPr>
          <w:delText xml:space="preserve">third </w:delText>
        </w:r>
      </w:del>
      <w:ins w:id="75" w:author="Drees, Trevor" w:date="2023-01-29T10:00:00Z">
        <w:r w:rsidR="00037D61">
          <w:rPr>
            <w:rFonts w:ascii="Times New Roman" w:hAnsi="Times New Roman" w:cs="Times New Roman"/>
            <w:sz w:val="24"/>
            <w:szCs w:val="24"/>
          </w:rPr>
          <w:t>other</w:t>
        </w:r>
        <w:r w:rsidR="00037D61">
          <w:rPr>
            <w:rFonts w:ascii="Times New Roman" w:hAnsi="Times New Roman" w:cs="Times New Roman"/>
            <w:sz w:val="24"/>
            <w:szCs w:val="24"/>
          </w:rPr>
          <w:t xml:space="preserve"> </w:t>
        </w:r>
      </w:ins>
      <w:r w:rsidR="00681A1E">
        <w:rPr>
          <w:rFonts w:ascii="Times New Roman" w:hAnsi="Times New Roman" w:cs="Times New Roman"/>
          <w:sz w:val="24"/>
          <w:szCs w:val="24"/>
        </w:rPr>
        <w:t>treatment.</w:t>
      </w:r>
    </w:p>
    <w:p w14:paraId="7E6B4647" w14:textId="77777777" w:rsidR="002164ED" w:rsidRDefault="002164ED" w:rsidP="001A7562">
      <w:pPr>
        <w:spacing w:line="240" w:lineRule="auto"/>
        <w:ind w:firstLine="284"/>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DF46B46"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w:t>
      </w:r>
      <w:del w:id="76" w:author="Drees, Trevor" w:date="2023-01-28T18:53:00Z">
        <w:r w:rsidR="00B9480E" w:rsidDel="00005F83">
          <w:rPr>
            <w:rFonts w:ascii="Times New Roman" w:hAnsi="Times New Roman" w:cs="Times New Roman"/>
            <w:sz w:val="24"/>
            <w:szCs w:val="24"/>
          </w:rPr>
          <w:delText>vicinity of the</w:delText>
        </w:r>
      </w:del>
      <w:ins w:id="77" w:author="Drees, Trevor" w:date="2023-01-28T18:53:00Z">
        <w:r w:rsidR="00005F83">
          <w:rPr>
            <w:rFonts w:ascii="Times New Roman" w:hAnsi="Times New Roman" w:cs="Times New Roman"/>
            <w:sz w:val="24"/>
            <w:szCs w:val="24"/>
          </w:rPr>
          <w:t>marked</w:t>
        </w:r>
      </w:ins>
      <w:r w:rsidR="00B9480E">
        <w:rPr>
          <w:rFonts w:ascii="Times New Roman" w:hAnsi="Times New Roman" w:cs="Times New Roman"/>
          <w:sz w:val="24"/>
          <w:szCs w:val="24"/>
        </w:rPr>
        <w:t xml:space="preserv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w:t>
      </w:r>
      <w:del w:id="78" w:author="Drees, Trevor" w:date="2023-01-24T22:21: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2</w:delText>
        </w:r>
      </w:del>
      <w:ins w:id="79" w:author="Drees, Trevor" w:date="2023-01-24T22:21:00Z">
        <w:r w:rsidR="001644B6">
          <w:rPr>
            <w:rFonts w:ascii="Times New Roman" w:hAnsi="Times New Roman" w:cs="Times New Roman"/>
            <w:sz w:val="24"/>
            <w:szCs w:val="24"/>
          </w:rPr>
          <w:t xml:space="preserve">Appendix S1, Figure </w:t>
        </w:r>
      </w:ins>
      <w:ins w:id="80" w:author="Drees, Trevor" w:date="2023-01-24T22:22:00Z">
        <w:r w:rsidR="001644B6">
          <w:rPr>
            <w:rFonts w:ascii="Times New Roman" w:hAnsi="Times New Roman" w:cs="Times New Roman"/>
            <w:sz w:val="24"/>
            <w:szCs w:val="24"/>
          </w:rPr>
          <w:t>S1</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w:t>
      </w:r>
      <w:ins w:id="81" w:author="Drees, Trevor" w:date="2023-01-24T22:22:00Z">
        <w:r w:rsidR="001644B6">
          <w:rPr>
            <w:rFonts w:ascii="Times New Roman" w:hAnsi="Times New Roman" w:cs="Times New Roman"/>
            <w:sz w:val="24"/>
            <w:szCs w:val="24"/>
          </w:rPr>
          <w:t>Appendix S1, Figure S</w:t>
        </w:r>
        <w:r w:rsidR="001644B6">
          <w:rPr>
            <w:rFonts w:ascii="Times New Roman" w:hAnsi="Times New Roman" w:cs="Times New Roman"/>
            <w:sz w:val="24"/>
            <w:szCs w:val="24"/>
          </w:rPr>
          <w:t>2</w:t>
        </w:r>
      </w:ins>
      <w:del w:id="82" w:author="Drees, Trevor" w:date="2023-01-24T22:22: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3</w:delText>
        </w:r>
      </w:del>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37787D6B"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 xml:space="preserve">rates of seed removal </w:t>
      </w:r>
      <w:ins w:id="83" w:author="Drees, Trevor" w:date="2023-01-28T22:21:00Z">
        <w:r w:rsidR="009E5CC2">
          <w:rPr>
            <w:rFonts w:ascii="Times New Roman" w:hAnsi="Times New Roman" w:cs="Times New Roman"/>
            <w:sz w:val="24"/>
            <w:szCs w:val="24"/>
          </w:rPr>
          <w:t xml:space="preserve">from depots </w:t>
        </w:r>
      </w:ins>
      <w:r w:rsidR="005132FF">
        <w:rPr>
          <w:rFonts w:ascii="Times New Roman" w:hAnsi="Times New Roman" w:cs="Times New Roman"/>
          <w:sz w:val="24"/>
          <w:szCs w:val="24"/>
        </w:rPr>
        <w:t>were high</w:t>
      </w:r>
      <w:ins w:id="84" w:author="Drees, Trevor" w:date="2023-01-29T18:25:00Z">
        <w:r w:rsidR="00282DEE">
          <w:rPr>
            <w:rFonts w:ascii="Times New Roman" w:hAnsi="Times New Roman" w:cs="Times New Roman"/>
            <w:sz w:val="24"/>
            <w:szCs w:val="24"/>
          </w:rPr>
          <w:t>, though varied bet</w:t>
        </w:r>
      </w:ins>
      <w:ins w:id="85" w:author="Drees, Trevor" w:date="2023-01-29T18:26:00Z">
        <w:r w:rsidR="00282DEE">
          <w:rPr>
            <w:rFonts w:ascii="Times New Roman" w:hAnsi="Times New Roman" w:cs="Times New Roman"/>
            <w:sz w:val="24"/>
            <w:szCs w:val="24"/>
          </w:rPr>
          <w:t>ween treatment combinations.</w:t>
        </w:r>
      </w:ins>
      <w:del w:id="86" w:author="Drees, Trevor" w:date="2023-01-28T22:23:00Z">
        <w:r w:rsidR="005132FF" w:rsidDel="009E5CC2">
          <w:rPr>
            <w:rFonts w:ascii="Times New Roman" w:hAnsi="Times New Roman" w:cs="Times New Roman"/>
            <w:sz w:val="24"/>
            <w:szCs w:val="24"/>
          </w:rPr>
          <w:delText>;</w:delText>
        </w:r>
      </w:del>
      <w:ins w:id="87" w:author="Drees, Trevor" w:date="2023-01-28T22:21:00Z">
        <w:r w:rsidR="009E5CC2">
          <w:rPr>
            <w:rFonts w:ascii="Times New Roman" w:hAnsi="Times New Roman" w:cs="Times New Roman"/>
            <w:sz w:val="24"/>
            <w:szCs w:val="24"/>
          </w:rPr>
          <w:t xml:space="preserve"> </w:t>
        </w:r>
      </w:ins>
      <w:ins w:id="88" w:author="Drees, Trevor" w:date="2023-01-28T22:23:00Z">
        <w:r w:rsidR="009E5CC2">
          <w:rPr>
            <w:rFonts w:ascii="Times New Roman" w:hAnsi="Times New Roman" w:cs="Times New Roman"/>
            <w:sz w:val="24"/>
            <w:szCs w:val="24"/>
          </w:rPr>
          <w:t>O</w:t>
        </w:r>
      </w:ins>
      <w:ins w:id="89" w:author="Drees, Trevor" w:date="2023-01-28T22:21:00Z">
        <w:r w:rsidR="009E5CC2">
          <w:rPr>
            <w:rFonts w:ascii="Times New Roman" w:hAnsi="Times New Roman" w:cs="Times New Roman"/>
            <w:sz w:val="24"/>
            <w:szCs w:val="24"/>
          </w:rPr>
          <w:t>n average,</w:t>
        </w:r>
      </w:ins>
      <w:ins w:id="90" w:author="Drees, Trevor" w:date="2023-01-29T19:03:00Z">
        <w:r w:rsidR="00CE32CD">
          <w:rPr>
            <w:rFonts w:ascii="Times New Roman" w:hAnsi="Times New Roman" w:cs="Times New Roman"/>
            <w:sz w:val="24"/>
            <w:szCs w:val="24"/>
          </w:rPr>
          <w:t xml:space="preserve"> 24.7</w:t>
        </w:r>
        <w:r w:rsidR="00CE32CD">
          <w:rPr>
            <w:rFonts w:ascii="Times New Roman" w:hAnsi="Times New Roman" w:cs="Times New Roman"/>
            <w:sz w:val="24"/>
            <w:szCs w:val="24"/>
          </w:rPr>
          <w:t>% (</w:t>
        </w:r>
      </w:ins>
      <m:oMath>
        <m:r>
          <w:ins w:id="91" w:author="Drees, Trevor" w:date="2023-01-29T19:03:00Z">
            <w:rPr>
              <w:rFonts w:ascii="Cambria Math" w:hAnsi="Cambria Math" w:cs="Times New Roman"/>
              <w:sz w:val="24"/>
              <w:szCs w:val="24"/>
            </w:rPr>
            <m:t>±</m:t>
          </w:ins>
        </m:r>
      </m:oMath>
      <w:ins w:id="92" w:author="Drees, Trevor" w:date="2023-01-29T19:03:00Z">
        <w:r w:rsidR="00CE32CD">
          <w:rPr>
            <w:rFonts w:ascii="Times New Roman" w:eastAsiaTheme="minorEastAsia" w:hAnsi="Times New Roman" w:cs="Times New Roman"/>
            <w:sz w:val="24"/>
            <w:szCs w:val="24"/>
          </w:rPr>
          <w:t>3.6</w:t>
        </w:r>
        <w:r w:rsidR="00CE32CD">
          <w:rPr>
            <w:rFonts w:ascii="Times New Roman" w:eastAsiaTheme="minorEastAsia" w:hAnsi="Times New Roman" w:cs="Times New Roman"/>
            <w:sz w:val="24"/>
            <w:szCs w:val="24"/>
          </w:rPr>
          <w:t>%</w:t>
        </w:r>
        <w:r w:rsidR="00CE32CD">
          <w:rPr>
            <w:rFonts w:ascii="Times New Roman" w:hAnsi="Times New Roman" w:cs="Times New Roman"/>
            <w:sz w:val="24"/>
            <w:szCs w:val="24"/>
          </w:rPr>
          <w:t xml:space="preserve">) of seeds were removed after </w:t>
        </w:r>
        <w:r w:rsidR="00CE32CD">
          <w:rPr>
            <w:rFonts w:ascii="Times New Roman" w:hAnsi="Times New Roman" w:cs="Times New Roman"/>
            <w:sz w:val="24"/>
            <w:szCs w:val="24"/>
          </w:rPr>
          <w:t>6</w:t>
        </w:r>
        <w:r w:rsidR="00CE32CD">
          <w:rPr>
            <w:rFonts w:ascii="Times New Roman" w:hAnsi="Times New Roman" w:cs="Times New Roman"/>
            <w:sz w:val="24"/>
            <w:szCs w:val="24"/>
          </w:rPr>
          <w:t xml:space="preserve"> hours</w:t>
        </w:r>
        <w:r w:rsidR="00CE32CD">
          <w:rPr>
            <w:rFonts w:ascii="Times New Roman" w:hAnsi="Times New Roman" w:cs="Times New Roman"/>
            <w:sz w:val="24"/>
            <w:szCs w:val="24"/>
          </w:rPr>
          <w:t>,</w:t>
        </w:r>
      </w:ins>
      <w:r w:rsidR="005132FF">
        <w:rPr>
          <w:rFonts w:ascii="Times New Roman" w:hAnsi="Times New Roman" w:cs="Times New Roman"/>
          <w:sz w:val="24"/>
          <w:szCs w:val="24"/>
        </w:rPr>
        <w:t xml:space="preserve">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w:t>
      </w:r>
      <w:ins w:id="93" w:author="Drees, Trevor" w:date="2023-01-28T22:22:00Z">
        <w:r w:rsidR="009E5CC2">
          <w:rPr>
            <w:rFonts w:ascii="Times New Roman" w:hAnsi="Times New Roman" w:cs="Times New Roman"/>
            <w:sz w:val="24"/>
            <w:szCs w:val="24"/>
          </w:rPr>
          <w:t xml:space="preserve"> (</w:t>
        </w:r>
      </w:ins>
      <m:oMath>
        <m:r>
          <w:ins w:id="94" w:author="Drees, Trevor" w:date="2023-01-28T22:22:00Z">
            <w:rPr>
              <w:rFonts w:ascii="Cambria Math" w:hAnsi="Cambria Math" w:cs="Times New Roman"/>
              <w:sz w:val="24"/>
              <w:szCs w:val="24"/>
            </w:rPr>
            <m:t>±</m:t>
          </w:ins>
        </m:r>
      </m:oMath>
      <w:ins w:id="95" w:author="Drees, Trevor" w:date="2023-01-28T22:23:00Z">
        <w:r w:rsidR="009E5CC2">
          <w:rPr>
            <w:rFonts w:ascii="Times New Roman" w:eastAsiaTheme="minorEastAsia" w:hAnsi="Times New Roman" w:cs="Times New Roman"/>
            <w:sz w:val="24"/>
            <w:szCs w:val="24"/>
          </w:rPr>
          <w:t>4.5%</w:t>
        </w:r>
      </w:ins>
      <w:ins w:id="96" w:author="Drees, Trevor" w:date="2023-01-28T22:22:00Z">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w:t>
      </w:r>
      <w:del w:id="97" w:author="Drees, Trevor" w:date="2023-01-29T19:05:00Z">
        <w:r w:rsidR="005132FF" w:rsidDel="00CE32CD">
          <w:rPr>
            <w:rFonts w:ascii="Times New Roman" w:hAnsi="Times New Roman" w:cs="Times New Roman"/>
            <w:sz w:val="24"/>
            <w:szCs w:val="24"/>
          </w:rPr>
          <w:delText xml:space="preserve">of seeds were removed </w:delText>
        </w:r>
      </w:del>
      <w:r w:rsidR="005132FF">
        <w:rPr>
          <w:rFonts w:ascii="Times New Roman" w:hAnsi="Times New Roman" w:cs="Times New Roman"/>
          <w:sz w:val="24"/>
          <w:szCs w:val="24"/>
        </w:rPr>
        <w:t>after 12 hours, 85.5%</w:t>
      </w:r>
      <w:ins w:id="98" w:author="Drees, Trevor" w:date="2023-01-28T22:23:00Z">
        <w:r w:rsidR="009E5CC2">
          <w:rPr>
            <w:rFonts w:ascii="Times New Roman" w:hAnsi="Times New Roman" w:cs="Times New Roman"/>
            <w:sz w:val="24"/>
            <w:szCs w:val="24"/>
          </w:rPr>
          <w:t xml:space="preserve"> </w:t>
        </w:r>
        <w:r w:rsidR="009E5CC2">
          <w:rPr>
            <w:rFonts w:ascii="Times New Roman" w:hAnsi="Times New Roman" w:cs="Times New Roman"/>
            <w:sz w:val="24"/>
            <w:szCs w:val="24"/>
          </w:rPr>
          <w:t>(</w:t>
        </w:r>
      </w:ins>
      <m:oMath>
        <m:r>
          <w:ins w:id="99" w:author="Drees, Trevor" w:date="2023-01-28T22:23:00Z">
            <w:rPr>
              <w:rFonts w:ascii="Cambria Math" w:hAnsi="Cambria Math" w:cs="Times New Roman"/>
              <w:sz w:val="24"/>
              <w:szCs w:val="24"/>
            </w:rPr>
            <m:t>±</m:t>
          </w:ins>
        </m:r>
      </m:oMath>
      <w:ins w:id="100" w:author="Drees, Trevor" w:date="2023-01-28T22:23:00Z">
        <w:r w:rsidR="009E5CC2">
          <w:rPr>
            <w:rFonts w:ascii="Times New Roman" w:eastAsiaTheme="minorEastAsia" w:hAnsi="Times New Roman" w:cs="Times New Roman"/>
            <w:sz w:val="24"/>
            <w:szCs w:val="24"/>
          </w:rPr>
          <w:t>3.2</w:t>
        </w:r>
        <w:r w:rsidR="009E5CC2">
          <w:rPr>
            <w:rFonts w:ascii="Times New Roman" w:eastAsiaTheme="minorEastAsia" w:hAnsi="Times New Roman" w:cs="Times New Roman"/>
            <w:sz w:val="24"/>
            <w:szCs w:val="24"/>
          </w:rPr>
          <w:t>%</w:t>
        </w:r>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xml:space="preserve">% </w:t>
      </w:r>
      <w:ins w:id="101" w:author="Drees, Trevor" w:date="2023-01-28T22:23:00Z">
        <w:r w:rsidR="009E5CC2">
          <w:rPr>
            <w:rFonts w:ascii="Times New Roman" w:hAnsi="Times New Roman" w:cs="Times New Roman"/>
            <w:sz w:val="24"/>
            <w:szCs w:val="24"/>
          </w:rPr>
          <w:t>(</w:t>
        </w:r>
      </w:ins>
      <m:oMath>
        <m:r>
          <w:ins w:id="102" w:author="Drees, Trevor" w:date="2023-01-28T22:23:00Z">
            <w:rPr>
              <w:rFonts w:ascii="Cambria Math" w:hAnsi="Cambria Math" w:cs="Times New Roman"/>
              <w:sz w:val="24"/>
              <w:szCs w:val="24"/>
            </w:rPr>
            <m:t>±</m:t>
          </w:ins>
        </m:r>
      </m:oMath>
      <w:ins w:id="103" w:author="Drees, Trevor" w:date="2023-01-28T22:23:00Z">
        <w:r w:rsidR="009E5CC2">
          <w:rPr>
            <w:rFonts w:ascii="Times New Roman" w:eastAsiaTheme="minorEastAsia" w:hAnsi="Times New Roman" w:cs="Times New Roman"/>
            <w:sz w:val="24"/>
            <w:szCs w:val="24"/>
          </w:rPr>
          <w:t>1</w:t>
        </w:r>
        <w:r w:rsidR="009E5CC2">
          <w:rPr>
            <w:rFonts w:ascii="Times New Roman" w:eastAsiaTheme="minorEastAsia" w:hAnsi="Times New Roman" w:cs="Times New Roman"/>
            <w:sz w:val="24"/>
            <w:szCs w:val="24"/>
          </w:rPr>
          <w:t>.5%</w:t>
        </w:r>
        <w:r w:rsidR="009E5CC2">
          <w:rPr>
            <w:rFonts w:ascii="Times New Roman" w:hAnsi="Times New Roman" w:cs="Times New Roman"/>
            <w:sz w:val="24"/>
            <w:szCs w:val="24"/>
          </w:rPr>
          <w:t xml:space="preserve">) </w:t>
        </w:r>
      </w:ins>
      <w:r w:rsidR="005132FF">
        <w:rPr>
          <w:rFonts w:ascii="Times New Roman" w:hAnsi="Times New Roman" w:cs="Times New Roman"/>
          <w:sz w:val="24"/>
          <w:szCs w:val="24"/>
        </w:rPr>
        <w:t>after 48 hours</w:t>
      </w:r>
      <w:ins w:id="104" w:author="Drees, Trevor" w:date="2023-01-29T18:35:00Z">
        <w:r w:rsidR="00282DEE">
          <w:rPr>
            <w:rFonts w:ascii="Times New Roman" w:hAnsi="Times New Roman" w:cs="Times New Roman"/>
            <w:sz w:val="24"/>
            <w:szCs w:val="24"/>
          </w:rPr>
          <w:t>, where</w:t>
        </w:r>
      </w:ins>
      <w:ins w:id="105" w:author="Drees, Trevor" w:date="2023-01-28T22:23:00Z">
        <w:r w:rsidR="009E5CC2">
          <w:rPr>
            <w:rFonts w:ascii="Times New Roman" w:hAnsi="Times New Roman" w:cs="Times New Roman"/>
            <w:sz w:val="24"/>
            <w:szCs w:val="24"/>
          </w:rPr>
          <w:t xml:space="preserve"> plus/minus term</w:t>
        </w:r>
      </w:ins>
      <w:ins w:id="106" w:author="Drees, Trevor" w:date="2023-01-28T22:24:00Z">
        <w:r w:rsidR="009E5CC2">
          <w:rPr>
            <w:rFonts w:ascii="Times New Roman" w:hAnsi="Times New Roman" w:cs="Times New Roman"/>
            <w:sz w:val="24"/>
            <w:szCs w:val="24"/>
          </w:rPr>
          <w:t>s indicate one standard error</w:t>
        </w:r>
      </w:ins>
      <w:r w:rsidR="005132FF">
        <w:rPr>
          <w:rFonts w:ascii="Times New Roman" w:hAnsi="Times New Roman" w:cs="Times New Roman"/>
          <w:sz w:val="24"/>
          <w:szCs w:val="24"/>
        </w:rPr>
        <w:t>.</w:t>
      </w:r>
      <w:ins w:id="107" w:author="Drees, Trevor" w:date="2023-01-29T19:07:00Z">
        <w:r w:rsidR="00C6004E">
          <w:rPr>
            <w:rFonts w:ascii="Times New Roman" w:hAnsi="Times New Roman" w:cs="Times New Roman"/>
            <w:sz w:val="24"/>
            <w:szCs w:val="24"/>
          </w:rPr>
          <w:t xml:space="preserve"> </w:t>
        </w:r>
        <w:r w:rsidR="00C6004E">
          <w:rPr>
            <w:rFonts w:ascii="Times New Roman" w:hAnsi="Times New Roman" w:cs="Times New Roman"/>
            <w:sz w:val="24"/>
            <w:szCs w:val="24"/>
          </w:rPr>
          <w:t xml:space="preserve">Rates of removal for warmed </w:t>
        </w:r>
        <w:r w:rsidR="00C6004E">
          <w:rPr>
            <w:rFonts w:ascii="Times New Roman" w:hAnsi="Times New Roman" w:cs="Times New Roman"/>
            <w:i/>
            <w:iCs/>
            <w:sz w:val="24"/>
            <w:szCs w:val="24"/>
          </w:rPr>
          <w:t>C. nutans</w:t>
        </w:r>
        <w:r w:rsidR="00C6004E">
          <w:rPr>
            <w:rFonts w:ascii="Times New Roman" w:hAnsi="Times New Roman" w:cs="Times New Roman"/>
            <w:sz w:val="24"/>
            <w:szCs w:val="24"/>
          </w:rPr>
          <w:t xml:space="preserve"> with elaiosomes were particularly high compared to the overall averages, with 55.6% (</w:t>
        </w:r>
      </w:ins>
      <m:oMath>
        <m:r>
          <w:ins w:id="108" w:author="Drees, Trevor" w:date="2023-01-29T19:07:00Z">
            <w:rPr>
              <w:rFonts w:ascii="Cambria Math" w:hAnsi="Cambria Math" w:cs="Times New Roman"/>
              <w:sz w:val="24"/>
              <w:szCs w:val="24"/>
            </w:rPr>
            <m:t>±</m:t>
          </w:ins>
        </m:r>
      </m:oMath>
      <w:ins w:id="109" w:author="Drees, Trevor" w:date="2023-01-29T19:07:00Z">
        <w:r w:rsidR="00C6004E">
          <w:rPr>
            <w:rFonts w:ascii="Times New Roman" w:eastAsiaTheme="minorEastAsia" w:hAnsi="Times New Roman" w:cs="Times New Roman"/>
            <w:sz w:val="24"/>
            <w:szCs w:val="24"/>
          </w:rPr>
          <w:t>13.1%</w:t>
        </w:r>
        <w:r w:rsidR="00C6004E">
          <w:rPr>
            <w:rFonts w:ascii="Times New Roman" w:hAnsi="Times New Roman" w:cs="Times New Roman"/>
            <w:sz w:val="24"/>
            <w:szCs w:val="24"/>
          </w:rPr>
          <w:t>) of seeds were removed after 6 hours, 79.6% (</w:t>
        </w:r>
      </w:ins>
      <m:oMath>
        <m:r>
          <w:ins w:id="110" w:author="Drees, Trevor" w:date="2023-01-29T19:07:00Z">
            <w:rPr>
              <w:rFonts w:ascii="Cambria Math" w:hAnsi="Cambria Math" w:cs="Times New Roman"/>
              <w:sz w:val="24"/>
              <w:szCs w:val="24"/>
            </w:rPr>
            <m:t>±</m:t>
          </w:ins>
        </m:r>
      </m:oMath>
      <w:ins w:id="111" w:author="Drees, Trevor" w:date="2023-01-29T19:07:00Z">
        <w:r w:rsidR="00C6004E">
          <w:rPr>
            <w:rFonts w:ascii="Times New Roman" w:eastAsiaTheme="minorEastAsia" w:hAnsi="Times New Roman" w:cs="Times New Roman"/>
            <w:sz w:val="24"/>
            <w:szCs w:val="24"/>
          </w:rPr>
          <w:t>9.2%</w:t>
        </w:r>
        <w:r w:rsidR="00C6004E">
          <w:rPr>
            <w:rFonts w:ascii="Times New Roman" w:hAnsi="Times New Roman" w:cs="Times New Roman"/>
            <w:sz w:val="24"/>
            <w:szCs w:val="24"/>
          </w:rPr>
          <w:t>) after 12 hours, 98.0% (</w:t>
        </w:r>
      </w:ins>
      <m:oMath>
        <m:r>
          <w:ins w:id="112" w:author="Drees, Trevor" w:date="2023-01-29T19:07:00Z">
            <w:rPr>
              <w:rFonts w:ascii="Cambria Math" w:hAnsi="Cambria Math" w:cs="Times New Roman"/>
              <w:sz w:val="24"/>
              <w:szCs w:val="24"/>
            </w:rPr>
            <m:t>±</m:t>
          </w:ins>
        </m:r>
      </m:oMath>
      <w:ins w:id="113" w:author="Drees, Trevor" w:date="2023-01-29T19:07:00Z">
        <w:r w:rsidR="00C6004E">
          <w:rPr>
            <w:rFonts w:ascii="Times New Roman" w:eastAsiaTheme="minorEastAsia" w:hAnsi="Times New Roman" w:cs="Times New Roman"/>
            <w:sz w:val="24"/>
            <w:szCs w:val="24"/>
          </w:rPr>
          <w:t>2.0%</w:t>
        </w:r>
        <w:r w:rsidR="00C6004E">
          <w:rPr>
            <w:rFonts w:ascii="Times New Roman" w:hAnsi="Times New Roman" w:cs="Times New Roman"/>
            <w:sz w:val="24"/>
            <w:szCs w:val="24"/>
          </w:rPr>
          <w:t>) after 24 hours, and 98.4% (</w:t>
        </w:r>
      </w:ins>
      <m:oMath>
        <m:r>
          <w:ins w:id="114" w:author="Drees, Trevor" w:date="2023-01-29T19:07:00Z">
            <w:rPr>
              <w:rFonts w:ascii="Cambria Math" w:hAnsi="Cambria Math" w:cs="Times New Roman"/>
              <w:sz w:val="24"/>
              <w:szCs w:val="24"/>
            </w:rPr>
            <m:t>±</m:t>
          </w:ins>
        </m:r>
      </m:oMath>
      <w:ins w:id="115" w:author="Drees, Trevor" w:date="2023-01-29T19:07:00Z">
        <w:r w:rsidR="00C6004E">
          <w:rPr>
            <w:rFonts w:ascii="Times New Roman" w:eastAsiaTheme="minorEastAsia" w:hAnsi="Times New Roman" w:cs="Times New Roman"/>
            <w:sz w:val="24"/>
            <w:szCs w:val="24"/>
          </w:rPr>
          <w:t>1.6%</w:t>
        </w:r>
        <w:r w:rsidR="00C6004E">
          <w:rPr>
            <w:rFonts w:ascii="Times New Roman" w:hAnsi="Times New Roman" w:cs="Times New Roman"/>
            <w:sz w:val="24"/>
            <w:szCs w:val="24"/>
          </w:rPr>
          <w:t>) after 48 hours.</w:t>
        </w:r>
      </w:ins>
      <w:ins w:id="116" w:author="Drees, Trevor" w:date="2023-01-28T22:37:00Z">
        <w:r w:rsidR="00FA25FD">
          <w:rPr>
            <w:rFonts w:ascii="Times New Roman" w:hAnsi="Times New Roman" w:cs="Times New Roman"/>
            <w:sz w:val="24"/>
            <w:szCs w:val="24"/>
          </w:rPr>
          <w:t xml:space="preserve"> </w:t>
        </w:r>
      </w:ins>
      <w:ins w:id="117" w:author="Drees, Trevor" w:date="2023-01-29T18:32:00Z">
        <w:r w:rsidR="00282DEE">
          <w:rPr>
            <w:rFonts w:ascii="Times New Roman" w:hAnsi="Times New Roman" w:cs="Times New Roman"/>
            <w:sz w:val="24"/>
            <w:szCs w:val="24"/>
          </w:rPr>
          <w:t xml:space="preserve">For both </w:t>
        </w:r>
        <w:r w:rsidR="00282DEE">
          <w:rPr>
            <w:rFonts w:ascii="Times New Roman" w:hAnsi="Times New Roman" w:cs="Times New Roman"/>
            <w:i/>
            <w:iCs/>
            <w:sz w:val="24"/>
            <w:szCs w:val="24"/>
          </w:rPr>
          <w:t xml:space="preserve">C. </w:t>
        </w:r>
        <w:r w:rsidR="00282DEE" w:rsidRPr="00282DEE">
          <w:rPr>
            <w:rFonts w:ascii="Times New Roman" w:hAnsi="Times New Roman" w:cs="Times New Roman"/>
            <w:i/>
            <w:iCs/>
            <w:sz w:val="24"/>
            <w:szCs w:val="24"/>
          </w:rPr>
          <w:t>nutans</w:t>
        </w:r>
        <w:r w:rsidR="00282DEE">
          <w:rPr>
            <w:rFonts w:ascii="Times New Roman" w:hAnsi="Times New Roman" w:cs="Times New Roman"/>
            <w:sz w:val="24"/>
            <w:szCs w:val="24"/>
          </w:rPr>
          <w:t xml:space="preserve"> and </w:t>
        </w:r>
        <w:r w:rsidR="00282DEE">
          <w:rPr>
            <w:rFonts w:ascii="Times New Roman" w:hAnsi="Times New Roman" w:cs="Times New Roman"/>
            <w:i/>
            <w:iCs/>
            <w:sz w:val="24"/>
            <w:szCs w:val="24"/>
          </w:rPr>
          <w:t xml:space="preserve">C. </w:t>
        </w:r>
        <w:r w:rsidR="00282DEE" w:rsidRPr="00282DEE">
          <w:rPr>
            <w:rFonts w:ascii="Times New Roman" w:hAnsi="Times New Roman" w:cs="Times New Roman"/>
            <w:i/>
            <w:iCs/>
            <w:sz w:val="24"/>
            <w:szCs w:val="24"/>
          </w:rPr>
          <w:t>acanthoides</w:t>
        </w:r>
        <w:r w:rsidR="00282DEE">
          <w:rPr>
            <w:rFonts w:ascii="Times New Roman" w:hAnsi="Times New Roman" w:cs="Times New Roman"/>
            <w:sz w:val="24"/>
            <w:szCs w:val="24"/>
          </w:rPr>
          <w:t xml:space="preserve">, </w:t>
        </w:r>
      </w:ins>
      <w:ins w:id="118" w:author="Drees, Trevor" w:date="2023-01-29T18:33:00Z">
        <w:r w:rsidR="00282DEE">
          <w:rPr>
            <w:rFonts w:ascii="Times New Roman" w:hAnsi="Times New Roman" w:cs="Times New Roman"/>
            <w:sz w:val="24"/>
            <w:szCs w:val="24"/>
          </w:rPr>
          <w:t xml:space="preserve">removal of seeds with no warming treatment and no elaiosomes lagged behind that of the other treatment combinations </w:t>
        </w:r>
      </w:ins>
      <w:ins w:id="119" w:author="Drees, Trevor" w:date="2023-01-29T18:34:00Z">
        <w:r w:rsidR="00282DEE">
          <w:rPr>
            <w:rFonts w:ascii="Times New Roman" w:hAnsi="Times New Roman" w:cs="Times New Roman"/>
            <w:sz w:val="24"/>
            <w:szCs w:val="24"/>
          </w:rPr>
          <w:t>(</w:t>
        </w:r>
      </w:ins>
      <w:ins w:id="120" w:author="Drees, Trevor" w:date="2023-01-29T18:33:00Z">
        <w:r w:rsidR="00282DEE">
          <w:rPr>
            <w:rFonts w:ascii="Times New Roman" w:hAnsi="Times New Roman" w:cs="Times New Roman"/>
            <w:sz w:val="24"/>
            <w:szCs w:val="24"/>
          </w:rPr>
          <w:t>Appendix S1, Figure S2</w:t>
        </w:r>
      </w:ins>
      <w:ins w:id="121" w:author="Drees, Trevor" w:date="2023-01-29T18:34:00Z">
        <w:r w:rsidR="00282DEE">
          <w:rPr>
            <w:rFonts w:ascii="Times New Roman" w:hAnsi="Times New Roman" w:cs="Times New Roman"/>
            <w:sz w:val="24"/>
            <w:szCs w:val="24"/>
          </w:rPr>
          <w:t>)</w:t>
        </w:r>
      </w:ins>
      <w:ins w:id="122" w:author="Drees, Trevor" w:date="2023-01-29T18:35:00Z">
        <w:r w:rsidR="00282DEE">
          <w:rPr>
            <w:rFonts w:ascii="Times New Roman" w:hAnsi="Times New Roman" w:cs="Times New Roman"/>
            <w:sz w:val="24"/>
            <w:szCs w:val="24"/>
          </w:rPr>
          <w:t>; however, removal at the end of the experiment was still</w:t>
        </w:r>
      </w:ins>
      <w:ins w:id="123" w:author="Drees, Trevor" w:date="2023-01-29T18:36:00Z">
        <w:r w:rsidR="00194B26">
          <w:rPr>
            <w:rFonts w:ascii="Times New Roman" w:hAnsi="Times New Roman" w:cs="Times New Roman"/>
            <w:sz w:val="24"/>
            <w:szCs w:val="24"/>
          </w:rPr>
          <w:t xml:space="preserve"> high</w:t>
        </w:r>
      </w:ins>
      <w:ins w:id="124" w:author="Drees, Trevor" w:date="2023-01-29T18:40:00Z">
        <w:r w:rsidR="00194B26">
          <w:rPr>
            <w:rFonts w:ascii="Times New Roman" w:hAnsi="Times New Roman" w:cs="Times New Roman"/>
            <w:sz w:val="24"/>
            <w:szCs w:val="24"/>
          </w:rPr>
          <w:t xml:space="preserve">, with </w:t>
        </w:r>
      </w:ins>
      <w:ins w:id="125" w:author="Drees, Trevor" w:date="2023-01-29T18:42:00Z">
        <w:r w:rsidR="00194B26">
          <w:rPr>
            <w:rFonts w:ascii="Times New Roman" w:hAnsi="Times New Roman" w:cs="Times New Roman"/>
            <w:sz w:val="24"/>
            <w:szCs w:val="24"/>
          </w:rPr>
          <w:t xml:space="preserve">87.2% </w:t>
        </w:r>
      </w:ins>
      <m:oMath>
        <m:r>
          <w:ins w:id="126" w:author="Drees, Trevor" w:date="2023-01-29T19:07:00Z">
            <w:rPr>
              <w:rFonts w:ascii="Cambria Math" w:hAnsi="Cambria Math" w:cs="Times New Roman"/>
              <w:sz w:val="24"/>
              <w:szCs w:val="24"/>
            </w:rPr>
            <m:t>(</m:t>
          </w:ins>
        </m:r>
        <m:r>
          <w:ins w:id="127" w:author="Drees, Trevor" w:date="2023-01-29T18:43:00Z">
            <w:rPr>
              <w:rFonts w:ascii="Cambria Math" w:hAnsi="Cambria Math" w:cs="Times New Roman"/>
              <w:sz w:val="24"/>
              <w:szCs w:val="24"/>
            </w:rPr>
            <m:t>±</m:t>
          </w:ins>
        </m:r>
      </m:oMath>
      <w:ins w:id="128" w:author="Drees, Trevor" w:date="2023-01-29T18:43:00Z">
        <w:r w:rsidR="00194B26">
          <w:rPr>
            <w:rFonts w:ascii="Times New Roman" w:eastAsiaTheme="minorEastAsia" w:hAnsi="Times New Roman" w:cs="Times New Roman"/>
            <w:sz w:val="24"/>
            <w:szCs w:val="24"/>
          </w:rPr>
          <w:t>5.4%</w:t>
        </w:r>
      </w:ins>
      <w:ins w:id="129" w:author="Drees, Trevor" w:date="2023-01-29T19:07:00Z">
        <w:r w:rsidR="00C6004E">
          <w:rPr>
            <w:rFonts w:ascii="Times New Roman" w:eastAsiaTheme="minorEastAsia" w:hAnsi="Times New Roman" w:cs="Times New Roman"/>
            <w:sz w:val="24"/>
            <w:szCs w:val="24"/>
          </w:rPr>
          <w:t>)</w:t>
        </w:r>
      </w:ins>
      <w:ins w:id="130" w:author="Drees, Trevor" w:date="2023-01-29T18:43:00Z">
        <w:r w:rsidR="00194B26">
          <w:rPr>
            <w:rFonts w:ascii="Times New Roman" w:eastAsiaTheme="minorEastAsia" w:hAnsi="Times New Roman" w:cs="Times New Roman"/>
            <w:sz w:val="24"/>
            <w:szCs w:val="24"/>
          </w:rPr>
          <w:t xml:space="preserve"> removed for </w:t>
        </w:r>
        <w:r w:rsidR="00194B26">
          <w:rPr>
            <w:rFonts w:ascii="Times New Roman" w:eastAsiaTheme="minorEastAsia" w:hAnsi="Times New Roman" w:cs="Times New Roman"/>
            <w:i/>
            <w:iCs/>
            <w:sz w:val="24"/>
            <w:szCs w:val="24"/>
          </w:rPr>
          <w:t xml:space="preserve">C. nutans </w:t>
        </w:r>
        <w:r w:rsidR="00194B26">
          <w:rPr>
            <w:rFonts w:ascii="Times New Roman" w:eastAsiaTheme="minorEastAsia" w:hAnsi="Times New Roman" w:cs="Times New Roman"/>
            <w:sz w:val="24"/>
            <w:szCs w:val="24"/>
          </w:rPr>
          <w:t xml:space="preserve">and </w:t>
        </w:r>
        <w:r w:rsidR="00194B26">
          <w:rPr>
            <w:rFonts w:ascii="Times New Roman" w:hAnsi="Times New Roman" w:cs="Times New Roman"/>
            <w:sz w:val="24"/>
            <w:szCs w:val="24"/>
          </w:rPr>
          <w:t>8</w:t>
        </w:r>
        <w:r w:rsidR="00194B26">
          <w:rPr>
            <w:rFonts w:ascii="Times New Roman" w:hAnsi="Times New Roman" w:cs="Times New Roman"/>
            <w:sz w:val="24"/>
            <w:szCs w:val="24"/>
          </w:rPr>
          <w:t>8</w:t>
        </w:r>
        <w:r w:rsidR="00194B26">
          <w:rPr>
            <w:rFonts w:ascii="Times New Roman" w:hAnsi="Times New Roman" w:cs="Times New Roman"/>
            <w:sz w:val="24"/>
            <w:szCs w:val="24"/>
          </w:rPr>
          <w:t>.</w:t>
        </w:r>
        <w:r w:rsidR="00194B26">
          <w:rPr>
            <w:rFonts w:ascii="Times New Roman" w:hAnsi="Times New Roman" w:cs="Times New Roman"/>
            <w:sz w:val="24"/>
            <w:szCs w:val="24"/>
          </w:rPr>
          <w:t>9</w:t>
        </w:r>
        <w:r w:rsidR="00194B26">
          <w:rPr>
            <w:rFonts w:ascii="Times New Roman" w:hAnsi="Times New Roman" w:cs="Times New Roman"/>
            <w:sz w:val="24"/>
            <w:szCs w:val="24"/>
          </w:rPr>
          <w:t xml:space="preserve">% </w:t>
        </w:r>
      </w:ins>
      <w:ins w:id="131" w:author="Drees, Trevor" w:date="2023-01-29T19:07:00Z">
        <w:r w:rsidR="00C6004E">
          <w:rPr>
            <w:rFonts w:ascii="Times New Roman" w:eastAsiaTheme="minorEastAsia" w:hAnsi="Times New Roman" w:cs="Times New Roman"/>
            <w:sz w:val="24"/>
            <w:szCs w:val="24"/>
          </w:rPr>
          <w:t>(</w:t>
        </w:r>
      </w:ins>
      <m:oMath>
        <m:r>
          <w:ins w:id="132" w:author="Drees, Trevor" w:date="2023-01-29T18:43:00Z">
            <w:rPr>
              <w:rFonts w:ascii="Cambria Math" w:hAnsi="Cambria Math" w:cs="Times New Roman"/>
              <w:sz w:val="24"/>
              <w:szCs w:val="24"/>
            </w:rPr>
            <m:t>±</m:t>
          </w:ins>
        </m:r>
      </m:oMath>
      <w:ins w:id="133" w:author="Drees, Trevor" w:date="2023-01-29T18:43:00Z">
        <w:r w:rsidR="00194B26">
          <w:rPr>
            <w:rFonts w:ascii="Times New Roman" w:eastAsiaTheme="minorEastAsia" w:hAnsi="Times New Roman" w:cs="Times New Roman"/>
            <w:sz w:val="24"/>
            <w:szCs w:val="24"/>
          </w:rPr>
          <w:t>7</w:t>
        </w:r>
        <w:r w:rsidR="00194B26">
          <w:rPr>
            <w:rFonts w:ascii="Times New Roman" w:eastAsiaTheme="minorEastAsia" w:hAnsi="Times New Roman" w:cs="Times New Roman"/>
            <w:sz w:val="24"/>
            <w:szCs w:val="24"/>
          </w:rPr>
          <w:t>.</w:t>
        </w:r>
        <w:r w:rsidR="00194B26">
          <w:rPr>
            <w:rFonts w:ascii="Times New Roman" w:eastAsiaTheme="minorEastAsia" w:hAnsi="Times New Roman" w:cs="Times New Roman"/>
            <w:sz w:val="24"/>
            <w:szCs w:val="24"/>
          </w:rPr>
          <w:t>1</w:t>
        </w:r>
        <w:r w:rsidR="00194B26">
          <w:rPr>
            <w:rFonts w:ascii="Times New Roman" w:eastAsiaTheme="minorEastAsia" w:hAnsi="Times New Roman" w:cs="Times New Roman"/>
            <w:sz w:val="24"/>
            <w:szCs w:val="24"/>
          </w:rPr>
          <w:t>%</w:t>
        </w:r>
      </w:ins>
      <w:ins w:id="134" w:author="Drees, Trevor" w:date="2023-01-29T19:07:00Z">
        <w:r w:rsidR="00C6004E">
          <w:rPr>
            <w:rFonts w:ascii="Times New Roman" w:eastAsiaTheme="minorEastAsia" w:hAnsi="Times New Roman" w:cs="Times New Roman"/>
            <w:sz w:val="24"/>
            <w:szCs w:val="24"/>
          </w:rPr>
          <w:t>)</w:t>
        </w:r>
      </w:ins>
      <w:ins w:id="135" w:author="Drees, Trevor" w:date="2023-01-29T18:43:00Z">
        <w:r w:rsidR="00194B26">
          <w:rPr>
            <w:rFonts w:ascii="Times New Roman" w:eastAsiaTheme="minorEastAsia" w:hAnsi="Times New Roman" w:cs="Times New Roman"/>
            <w:sz w:val="24"/>
            <w:szCs w:val="24"/>
          </w:rPr>
          <w:t xml:space="preserve"> removed for </w:t>
        </w:r>
        <w:r w:rsidR="00194B26">
          <w:rPr>
            <w:rFonts w:ascii="Times New Roman" w:eastAsiaTheme="minorEastAsia" w:hAnsi="Times New Roman" w:cs="Times New Roman"/>
            <w:i/>
            <w:iCs/>
            <w:sz w:val="24"/>
            <w:szCs w:val="24"/>
          </w:rPr>
          <w:t xml:space="preserve">C. </w:t>
        </w:r>
        <w:r w:rsidR="00194B26">
          <w:rPr>
            <w:rFonts w:ascii="Times New Roman" w:eastAsiaTheme="minorEastAsia" w:hAnsi="Times New Roman" w:cs="Times New Roman"/>
            <w:i/>
            <w:iCs/>
            <w:sz w:val="24"/>
            <w:szCs w:val="24"/>
          </w:rPr>
          <w:t>acanthoides</w:t>
        </w:r>
      </w:ins>
      <w:ins w:id="136" w:author="Drees, Trevor" w:date="2023-01-29T18:36:00Z">
        <w:r w:rsidR="00194B26">
          <w:rPr>
            <w:rFonts w:ascii="Times New Roman" w:hAnsi="Times New Roman" w:cs="Times New Roman"/>
            <w:sz w:val="24"/>
            <w:szCs w:val="24"/>
          </w:rPr>
          <w:t>.</w:t>
        </w:r>
      </w:ins>
      <w:del w:id="137" w:author="Drees, Trevor" w:date="2023-01-29T18:36:00Z">
        <w:r w:rsidR="002F73EA" w:rsidDel="00194B26">
          <w:rPr>
            <w:rFonts w:ascii="Times New Roman" w:hAnsi="Times New Roman" w:cs="Times New Roman"/>
            <w:sz w:val="24"/>
            <w:szCs w:val="24"/>
          </w:rPr>
          <w:delText xml:space="preserve"> </w:delText>
        </w:r>
      </w:del>
      <w:del w:id="138" w:author="Drees, Trevor" w:date="2023-01-29T18:55:00Z">
        <w:r w:rsidR="002F73EA" w:rsidRPr="00BD06A9" w:rsidDel="003F298E">
          <w:rPr>
            <w:rFonts w:ascii="Times New Roman" w:hAnsi="Times New Roman" w:cs="Times New Roman"/>
            <w:sz w:val="24"/>
            <w:szCs w:val="24"/>
            <w:highlight w:val="yellow"/>
            <w:rPrChange w:id="139" w:author="Drees, Trevor" w:date="2023-01-29T09:33:00Z">
              <w:rPr>
                <w:rFonts w:ascii="Times New Roman" w:hAnsi="Times New Roman" w:cs="Times New Roman"/>
                <w:sz w:val="24"/>
                <w:szCs w:val="24"/>
              </w:rPr>
            </w:rPrChange>
          </w:rPr>
          <w:delText xml:space="preserve">Out of the eight possible treatment combinations of species, warming, and elaiosome presence/absence, warmed </w:delText>
        </w:r>
        <w:r w:rsidR="002F73EA" w:rsidRPr="00BD06A9" w:rsidDel="003F298E">
          <w:rPr>
            <w:rFonts w:ascii="Times New Roman" w:hAnsi="Times New Roman" w:cs="Times New Roman"/>
            <w:i/>
            <w:iCs/>
            <w:sz w:val="24"/>
            <w:szCs w:val="24"/>
            <w:highlight w:val="yellow"/>
            <w:rPrChange w:id="140" w:author="Drees, Trevor" w:date="2023-01-29T09:33:00Z">
              <w:rPr>
                <w:rFonts w:ascii="Times New Roman" w:hAnsi="Times New Roman" w:cs="Times New Roman"/>
                <w:i/>
                <w:iCs/>
                <w:sz w:val="24"/>
                <w:szCs w:val="24"/>
              </w:rPr>
            </w:rPrChange>
          </w:rPr>
          <w:delText>C. nutans</w:delText>
        </w:r>
        <w:r w:rsidR="002F73EA" w:rsidRPr="00BD06A9" w:rsidDel="003F298E">
          <w:rPr>
            <w:rFonts w:ascii="Times New Roman" w:hAnsi="Times New Roman" w:cs="Times New Roman"/>
            <w:sz w:val="24"/>
            <w:szCs w:val="24"/>
            <w:highlight w:val="yellow"/>
            <w:rPrChange w:id="141" w:author="Drees, Trevor" w:date="2023-01-29T09:33:00Z">
              <w:rPr>
                <w:rFonts w:ascii="Times New Roman" w:hAnsi="Times New Roman" w:cs="Times New Roman"/>
                <w:sz w:val="24"/>
                <w:szCs w:val="24"/>
              </w:rPr>
            </w:rPrChange>
          </w:rPr>
          <w:delText xml:space="preserve"> seeds with elaiosomes experienced the highest rates of removal, with 79.6% of seeds removed after 12 hours, 98.0% after 24 hours, and 98.4% after 48 hours</w:delText>
        </w:r>
        <w:r w:rsidR="001C39B9" w:rsidRPr="00BD06A9" w:rsidDel="003F298E">
          <w:rPr>
            <w:rFonts w:ascii="Times New Roman" w:hAnsi="Times New Roman" w:cs="Times New Roman"/>
            <w:sz w:val="24"/>
            <w:szCs w:val="24"/>
            <w:highlight w:val="yellow"/>
            <w:rPrChange w:id="142" w:author="Drees, Trevor" w:date="2023-01-29T09:33:00Z">
              <w:rPr>
                <w:rFonts w:ascii="Times New Roman" w:hAnsi="Times New Roman" w:cs="Times New Roman"/>
                <w:sz w:val="24"/>
                <w:szCs w:val="24"/>
              </w:rPr>
            </w:rPrChange>
          </w:rPr>
          <w:delText xml:space="preserve">. </w:delText>
        </w:r>
        <w:r w:rsidR="00A51B0E" w:rsidRPr="00BD06A9" w:rsidDel="003F298E">
          <w:rPr>
            <w:rFonts w:ascii="Times New Roman" w:hAnsi="Times New Roman" w:cs="Times New Roman"/>
            <w:sz w:val="24"/>
            <w:szCs w:val="24"/>
            <w:highlight w:val="yellow"/>
            <w:rPrChange w:id="143" w:author="Drees, Trevor" w:date="2023-01-29T09:33:00Z">
              <w:rPr>
                <w:rFonts w:ascii="Times New Roman" w:hAnsi="Times New Roman" w:cs="Times New Roman"/>
                <w:sz w:val="24"/>
                <w:szCs w:val="24"/>
              </w:rPr>
            </w:rPrChange>
          </w:rPr>
          <w:delText xml:space="preserve">On the other hand, unwarmed </w:delText>
        </w:r>
        <w:r w:rsidR="00A51B0E" w:rsidRPr="00BD06A9" w:rsidDel="003F298E">
          <w:rPr>
            <w:rFonts w:ascii="Times New Roman" w:hAnsi="Times New Roman" w:cs="Times New Roman"/>
            <w:i/>
            <w:iCs/>
            <w:sz w:val="24"/>
            <w:szCs w:val="24"/>
            <w:highlight w:val="yellow"/>
            <w:rPrChange w:id="144" w:author="Drees, Trevor" w:date="2023-01-29T09:33:00Z">
              <w:rPr>
                <w:rFonts w:ascii="Times New Roman" w:hAnsi="Times New Roman" w:cs="Times New Roman"/>
                <w:i/>
                <w:iCs/>
                <w:sz w:val="24"/>
                <w:szCs w:val="24"/>
              </w:rPr>
            </w:rPrChange>
          </w:rPr>
          <w:delText>C. acanthoides</w:delText>
        </w:r>
        <w:r w:rsidR="00A51B0E" w:rsidRPr="00BD06A9" w:rsidDel="003F298E">
          <w:rPr>
            <w:rFonts w:ascii="Times New Roman" w:hAnsi="Times New Roman" w:cs="Times New Roman"/>
            <w:sz w:val="24"/>
            <w:szCs w:val="24"/>
            <w:highlight w:val="yellow"/>
            <w:rPrChange w:id="145" w:author="Drees, Trevor" w:date="2023-01-29T09:33:00Z">
              <w:rPr>
                <w:rFonts w:ascii="Times New Roman" w:hAnsi="Times New Roman" w:cs="Times New Roman"/>
                <w:sz w:val="24"/>
                <w:szCs w:val="24"/>
              </w:rPr>
            </w:rPrChange>
          </w:rPr>
          <w:delText xml:space="preserve"> seeds without elaiosomes experienced the lowest</w:delText>
        </w:r>
        <w:r w:rsidR="00A33D14" w:rsidRPr="00BD06A9" w:rsidDel="003F298E">
          <w:rPr>
            <w:rFonts w:ascii="Times New Roman" w:hAnsi="Times New Roman" w:cs="Times New Roman"/>
            <w:sz w:val="24"/>
            <w:szCs w:val="24"/>
            <w:highlight w:val="yellow"/>
            <w:rPrChange w:id="146" w:author="Drees, Trevor" w:date="2023-01-29T09:33:00Z">
              <w:rPr>
                <w:rFonts w:ascii="Times New Roman" w:hAnsi="Times New Roman" w:cs="Times New Roman"/>
                <w:sz w:val="24"/>
                <w:szCs w:val="24"/>
              </w:rPr>
            </w:rPrChange>
          </w:rPr>
          <w:delText xml:space="preserve"> observed</w:delText>
        </w:r>
        <w:r w:rsidR="00A51B0E" w:rsidRPr="00BD06A9" w:rsidDel="003F298E">
          <w:rPr>
            <w:rFonts w:ascii="Times New Roman" w:hAnsi="Times New Roman" w:cs="Times New Roman"/>
            <w:sz w:val="24"/>
            <w:szCs w:val="24"/>
            <w:highlight w:val="yellow"/>
            <w:rPrChange w:id="147" w:author="Drees, Trevor" w:date="2023-01-29T09:33:00Z">
              <w:rPr>
                <w:rFonts w:ascii="Times New Roman" w:hAnsi="Times New Roman" w:cs="Times New Roman"/>
                <w:sz w:val="24"/>
                <w:szCs w:val="24"/>
              </w:rPr>
            </w:rPrChange>
          </w:rPr>
          <w:delText xml:space="preserve"> rates of removal at 13.8% after 12 hours, 75.0% after 24 hours, and 88.9% after 48 hours</w:delText>
        </w:r>
        <w:r w:rsidR="001C39B9" w:rsidRPr="00BD06A9" w:rsidDel="003F298E">
          <w:rPr>
            <w:rFonts w:ascii="Times New Roman" w:hAnsi="Times New Roman" w:cs="Times New Roman"/>
            <w:sz w:val="24"/>
            <w:szCs w:val="24"/>
            <w:highlight w:val="yellow"/>
            <w:rPrChange w:id="148" w:author="Drees, Trevor" w:date="2023-01-29T09:33:00Z">
              <w:rPr>
                <w:rFonts w:ascii="Times New Roman" w:hAnsi="Times New Roman" w:cs="Times New Roman"/>
                <w:sz w:val="24"/>
                <w:szCs w:val="24"/>
              </w:rPr>
            </w:rPrChange>
          </w:rPr>
          <w:delText>.</w:delText>
        </w:r>
      </w:del>
    </w:p>
    <w:p w14:paraId="4C0334E9" w14:textId="761D142C" w:rsidR="00071C42" w:rsidRDefault="00282DEE" w:rsidP="00A527CB">
      <w:pPr>
        <w:spacing w:line="240" w:lineRule="auto"/>
        <w:ind w:firstLine="284"/>
        <w:jc w:val="both"/>
        <w:rPr>
          <w:rFonts w:ascii="Times New Roman" w:hAnsi="Times New Roman" w:cs="Times New Roman"/>
          <w:sz w:val="24"/>
          <w:szCs w:val="24"/>
        </w:rPr>
      </w:pPr>
      <w:ins w:id="149" w:author="Drees, Trevor" w:date="2023-01-29T18:31:00Z">
        <w:r>
          <w:rPr>
            <w:rFonts w:ascii="Times New Roman" w:hAnsi="Times New Roman" w:cs="Times New Roman"/>
            <w:sz w:val="24"/>
            <w:szCs w:val="24"/>
          </w:rPr>
          <w:t>Mixed-effect model c</w:t>
        </w:r>
      </w:ins>
      <w:del w:id="150" w:author="Drees, Trevor" w:date="2023-01-29T18:31:00Z">
        <w:r w:rsidR="004A475B" w:rsidRPr="004A475B" w:rsidDel="00282DEE">
          <w:rPr>
            <w:rFonts w:ascii="Times New Roman" w:hAnsi="Times New Roman" w:cs="Times New Roman"/>
            <w:sz w:val="24"/>
            <w:szCs w:val="24"/>
          </w:rPr>
          <w:delText>C</w:delText>
        </w:r>
      </w:del>
      <w:r w:rsidR="004A475B" w:rsidRPr="004A475B">
        <w:rPr>
          <w:rFonts w:ascii="Times New Roman" w:hAnsi="Times New Roman" w:cs="Times New Roman"/>
          <w:sz w:val="24"/>
          <w:szCs w:val="24"/>
        </w:rPr>
        <w:t>oefficient estimates</w:t>
      </w:r>
      <w:r w:rsidR="00646635" w:rsidRPr="004A475B">
        <w:rPr>
          <w:rFonts w:ascii="Times New Roman" w:hAnsi="Times New Roman" w:cs="Times New Roman"/>
          <w:sz w:val="24"/>
          <w:szCs w:val="24"/>
        </w:rPr>
        <w:t xml:space="preserve"> </w:t>
      </w:r>
      <w:r w:rsidR="004A475B">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sidR="004A475B">
        <w:rPr>
          <w:rFonts w:ascii="Times New Roman" w:hAnsi="Times New Roman" w:cs="Times New Roman"/>
          <w:sz w:val="24"/>
          <w:szCs w:val="24"/>
        </w:rPr>
        <w:t xml:space="preserve"> warming treatment and elaiosome removal </w:t>
      </w:r>
      <w:del w:id="151" w:author="Drees, Trevor" w:date="2023-01-29T08:55:00Z">
        <w:r w:rsidR="004A475B" w:rsidDel="00160F15">
          <w:rPr>
            <w:rFonts w:ascii="Times New Roman" w:hAnsi="Times New Roman" w:cs="Times New Roman"/>
            <w:sz w:val="24"/>
            <w:szCs w:val="24"/>
          </w:rPr>
          <w:delText xml:space="preserve">significantly </w:delText>
        </w:r>
      </w:del>
      <w:r w:rsidR="004A475B">
        <w:rPr>
          <w:rFonts w:ascii="Times New Roman" w:hAnsi="Times New Roman" w:cs="Times New Roman"/>
          <w:sz w:val="24"/>
          <w:szCs w:val="24"/>
        </w:rPr>
        <w:t>impact</w:t>
      </w:r>
      <w:r w:rsidR="002D7B86">
        <w:rPr>
          <w:rFonts w:ascii="Times New Roman" w:hAnsi="Times New Roman" w:cs="Times New Roman"/>
          <w:sz w:val="24"/>
          <w:szCs w:val="24"/>
        </w:rPr>
        <w:t>ed</w:t>
      </w:r>
      <w:r w:rsidR="004A475B">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sidR="004A475B">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w:t>
      </w:r>
      <w:del w:id="152" w:author="Drees, Trevor" w:date="2023-01-29T08:55:00Z">
        <w:r w:rsidR="002D7B86" w:rsidDel="00160F15">
          <w:rPr>
            <w:rFonts w:ascii="Times New Roman" w:hAnsi="Times New Roman" w:cs="Times New Roman"/>
            <w:sz w:val="24"/>
            <w:szCs w:val="24"/>
          </w:rPr>
          <w:delText xml:space="preserve"> </w:delText>
        </w:r>
      </w:del>
      <w:ins w:id="153" w:author="Drees, Trevor" w:date="2023-01-29T08:55:00Z">
        <w:r w:rsidR="00160F15">
          <w:rPr>
            <w:rFonts w:ascii="Times New Roman" w:hAnsi="Times New Roman" w:cs="Times New Roman"/>
            <w:sz w:val="24"/>
            <w:szCs w:val="24"/>
          </w:rPr>
          <w:t xml:space="preserve"> </w:t>
        </w:r>
      </w:ins>
      <w:ins w:id="154" w:author="Drees, Trevor" w:date="2023-01-29T08:56:00Z">
        <w:r w:rsidR="00160F15">
          <w:rPr>
            <w:rFonts w:ascii="Times New Roman" w:hAnsi="Times New Roman" w:cs="Times New Roman"/>
            <w:sz w:val="24"/>
            <w:szCs w:val="24"/>
          </w:rPr>
          <w:t xml:space="preserve">with significant effects </w:t>
        </w:r>
      </w:ins>
      <w:ins w:id="155" w:author="Drees, Trevor" w:date="2023-01-29T10:13:00Z">
        <w:r w:rsidR="00467F3C">
          <w:rPr>
            <w:rFonts w:ascii="Times New Roman" w:hAnsi="Times New Roman" w:cs="Times New Roman"/>
            <w:sz w:val="24"/>
            <w:szCs w:val="24"/>
          </w:rPr>
          <w:t>in</w:t>
        </w:r>
      </w:ins>
      <w:ins w:id="156" w:author="Drees, Trevor" w:date="2023-01-29T08:57:00Z">
        <w:r w:rsidR="00160F15">
          <w:rPr>
            <w:rFonts w:ascii="Times New Roman" w:hAnsi="Times New Roman" w:cs="Times New Roman"/>
            <w:sz w:val="24"/>
            <w:szCs w:val="24"/>
          </w:rPr>
          <w:t xml:space="preserve"> most of the timesteps at which models were fit</w:t>
        </w:r>
      </w:ins>
      <w:del w:id="157" w:author="Drees, Trevor" w:date="2023-01-29T08:55:00Z">
        <w:r w:rsidR="002D7B86" w:rsidDel="00160F15">
          <w:rPr>
            <w:rFonts w:ascii="Times New Roman" w:hAnsi="Times New Roman" w:cs="Times New Roman"/>
            <w:sz w:val="24"/>
            <w:szCs w:val="24"/>
          </w:rPr>
          <w:delText>as the coefficient estimates for these treatments were both highly significant at the 6, 12, 24, and 48 hour marks</w:delText>
        </w:r>
      </w:del>
      <w:r w:rsidR="002D7B86">
        <w:rPr>
          <w:rFonts w:ascii="Times New Roman" w:hAnsi="Times New Roman" w:cs="Times New Roman"/>
          <w:sz w:val="24"/>
          <w:szCs w:val="24"/>
        </w:rPr>
        <w:t xml:space="preserve">. </w:t>
      </w:r>
      <w:del w:id="158" w:author="Drees, Trevor" w:date="2023-01-29T10:18:00Z">
        <w:r w:rsidR="002D7B86" w:rsidDel="00467F3C">
          <w:rPr>
            <w:rFonts w:ascii="Times New Roman" w:hAnsi="Times New Roman" w:cs="Times New Roman"/>
            <w:sz w:val="24"/>
            <w:szCs w:val="24"/>
          </w:rPr>
          <w:delText>A</w:delText>
        </w:r>
        <w:r w:rsidR="004A475B" w:rsidDel="00467F3C">
          <w:rPr>
            <w:rFonts w:ascii="Times New Roman" w:hAnsi="Times New Roman" w:cs="Times New Roman"/>
            <w:sz w:val="24"/>
            <w:szCs w:val="24"/>
          </w:rPr>
          <w:delText>t</w:delText>
        </w:r>
        <w:r w:rsidR="00DF7ED0" w:rsidDel="00467F3C">
          <w:rPr>
            <w:rFonts w:ascii="Times New Roman" w:hAnsi="Times New Roman" w:cs="Times New Roman"/>
            <w:sz w:val="24"/>
            <w:szCs w:val="24"/>
          </w:rPr>
          <w:delText xml:space="preserve"> the</w:delText>
        </w:r>
        <w:r w:rsidR="002D7B86" w:rsidDel="00467F3C">
          <w:rPr>
            <w:rFonts w:ascii="Times New Roman" w:hAnsi="Times New Roman" w:cs="Times New Roman"/>
            <w:sz w:val="24"/>
            <w:szCs w:val="24"/>
          </w:rPr>
          <w:delText>se times</w:delText>
        </w:r>
      </w:del>
      <w:ins w:id="159" w:author="Drees, Trevor" w:date="2023-01-29T10:18:00Z">
        <w:r w:rsidR="00467F3C">
          <w:rPr>
            <w:rFonts w:ascii="Times New Roman" w:hAnsi="Times New Roman" w:cs="Times New Roman"/>
            <w:sz w:val="24"/>
            <w:szCs w:val="24"/>
          </w:rPr>
          <w:t>Here</w:t>
        </w:r>
      </w:ins>
      <w:r w:rsidR="004A475B">
        <w:rPr>
          <w:rFonts w:ascii="Times New Roman" w:hAnsi="Times New Roman" w:cs="Times New Roman"/>
          <w:sz w:val="24"/>
          <w:szCs w:val="24"/>
        </w:rPr>
        <w:t>, seeds from warmed maternal plants were</w:t>
      </w:r>
      <w:ins w:id="160" w:author="Drees, Trevor" w:date="2023-01-29T08:57:00Z">
        <w:r w:rsidR="00160F15">
          <w:rPr>
            <w:rFonts w:ascii="Times New Roman" w:hAnsi="Times New Roman" w:cs="Times New Roman"/>
            <w:sz w:val="24"/>
            <w:szCs w:val="24"/>
          </w:rPr>
          <w:t xml:space="preserve"> usually</w:t>
        </w:r>
      </w:ins>
      <w:r w:rsidR="004A475B">
        <w:rPr>
          <w:rFonts w:ascii="Times New Roman" w:hAnsi="Times New Roman" w:cs="Times New Roman"/>
          <w:sz w:val="24"/>
          <w:szCs w:val="24"/>
        </w:rPr>
        <w:t xml:space="preserve"> more likely to</w:t>
      </w:r>
      <w:r w:rsidR="002D7B86">
        <w:rPr>
          <w:rFonts w:ascii="Times New Roman" w:hAnsi="Times New Roman" w:cs="Times New Roman"/>
          <w:sz w:val="24"/>
          <w:szCs w:val="24"/>
        </w:rPr>
        <w:t xml:space="preserve"> have</w:t>
      </w:r>
      <w:r w:rsidR="004A475B">
        <w:rPr>
          <w:rFonts w:ascii="Times New Roman" w:hAnsi="Times New Roman" w:cs="Times New Roman"/>
          <w:sz w:val="24"/>
          <w:szCs w:val="24"/>
        </w:rPr>
        <w:t xml:space="preserve"> be</w:t>
      </w:r>
      <w:r w:rsidR="002D7B86">
        <w:rPr>
          <w:rFonts w:ascii="Times New Roman" w:hAnsi="Times New Roman" w:cs="Times New Roman"/>
          <w:sz w:val="24"/>
          <w:szCs w:val="24"/>
        </w:rPr>
        <w:t>en</w:t>
      </w:r>
      <w:r w:rsidR="004A475B">
        <w:rPr>
          <w:rFonts w:ascii="Times New Roman" w:hAnsi="Times New Roman" w:cs="Times New Roman"/>
          <w:sz w:val="24"/>
          <w:szCs w:val="24"/>
        </w:rPr>
        <w:t xml:space="preserve"> removed than those from </w:t>
      </w:r>
      <w:r w:rsidR="00DC5051">
        <w:rPr>
          <w:rFonts w:ascii="Times New Roman" w:hAnsi="Times New Roman" w:cs="Times New Roman"/>
          <w:sz w:val="24"/>
          <w:szCs w:val="24"/>
        </w:rPr>
        <w:t>un</w:t>
      </w:r>
      <w:r w:rsidR="004A475B">
        <w:rPr>
          <w:rFonts w:ascii="Times New Roman" w:hAnsi="Times New Roman" w:cs="Times New Roman"/>
          <w:sz w:val="24"/>
          <w:szCs w:val="24"/>
        </w:rPr>
        <w:t>warmed maternal plants, and seeds with their elaiosomes intact were more likely to</w:t>
      </w:r>
      <w:r w:rsidR="002D7B86">
        <w:rPr>
          <w:rFonts w:ascii="Times New Roman" w:hAnsi="Times New Roman" w:cs="Times New Roman"/>
          <w:sz w:val="24"/>
          <w:szCs w:val="24"/>
        </w:rPr>
        <w:t xml:space="preserve"> have</w:t>
      </w:r>
      <w:r w:rsidR="004A475B">
        <w:rPr>
          <w:rFonts w:ascii="Times New Roman" w:hAnsi="Times New Roman" w:cs="Times New Roman"/>
          <w:sz w:val="24"/>
          <w:szCs w:val="24"/>
        </w:rPr>
        <w:t xml:space="preserve"> be</w:t>
      </w:r>
      <w:r w:rsidR="002D7B86">
        <w:rPr>
          <w:rFonts w:ascii="Times New Roman" w:hAnsi="Times New Roman" w:cs="Times New Roman"/>
          <w:sz w:val="24"/>
          <w:szCs w:val="24"/>
        </w:rPr>
        <w:t>en</w:t>
      </w:r>
      <w:r w:rsidR="004A475B">
        <w:rPr>
          <w:rFonts w:ascii="Times New Roman" w:hAnsi="Times New Roman" w:cs="Times New Roman"/>
          <w:sz w:val="24"/>
          <w:szCs w:val="24"/>
        </w:rPr>
        <w:t xml:space="preserve"> removed than those without their elaiosomes</w:t>
      </w:r>
      <w:r w:rsidR="001318CD">
        <w:rPr>
          <w:rFonts w:ascii="Times New Roman" w:hAnsi="Times New Roman" w:cs="Times New Roman"/>
          <w:sz w:val="24"/>
          <w:szCs w:val="24"/>
        </w:rPr>
        <w:t>.</w:t>
      </w:r>
      <w:r w:rsidR="00FD2CD6">
        <w:rPr>
          <w:rFonts w:ascii="Times New Roman" w:hAnsi="Times New Roman" w:cs="Times New Roman"/>
          <w:sz w:val="24"/>
          <w:szCs w:val="24"/>
        </w:rPr>
        <w:t xml:space="preserve"> </w:t>
      </w:r>
      <w:del w:id="161" w:author="Drees, Trevor" w:date="2023-01-29T09:37:00Z">
        <w:r w:rsidR="00FD2CD6" w:rsidDel="00BD06A9">
          <w:rPr>
            <w:rFonts w:ascii="Times New Roman" w:hAnsi="Times New Roman" w:cs="Times New Roman"/>
            <w:sz w:val="24"/>
            <w:szCs w:val="24"/>
          </w:rPr>
          <w:delText>Over the course of the experiment</w:delText>
        </w:r>
      </w:del>
      <w:ins w:id="162" w:author="Drees, Trevor" w:date="2023-01-29T09:37:00Z">
        <w:r w:rsidR="00BD06A9">
          <w:rPr>
            <w:rFonts w:ascii="Times New Roman" w:hAnsi="Times New Roman" w:cs="Times New Roman"/>
            <w:sz w:val="24"/>
            <w:szCs w:val="24"/>
          </w:rPr>
          <w:t>This reinforces trends seen in survival curves plotted from the observed</w:t>
        </w:r>
      </w:ins>
      <w:ins w:id="163" w:author="Drees, Trevor" w:date="2023-01-29T10:19:00Z">
        <w:r w:rsidR="00467F3C">
          <w:rPr>
            <w:rFonts w:ascii="Times New Roman" w:hAnsi="Times New Roman" w:cs="Times New Roman"/>
            <w:sz w:val="24"/>
            <w:szCs w:val="24"/>
          </w:rPr>
          <w:t xml:space="preserve"> seed</w:t>
        </w:r>
      </w:ins>
      <w:ins w:id="164" w:author="Drees, Trevor" w:date="2023-01-29T09:37:00Z">
        <w:r w:rsidR="00BD06A9">
          <w:rPr>
            <w:rFonts w:ascii="Times New Roman" w:hAnsi="Times New Roman" w:cs="Times New Roman"/>
            <w:sz w:val="24"/>
            <w:szCs w:val="24"/>
          </w:rPr>
          <w:t xml:space="preserve"> </w:t>
        </w:r>
      </w:ins>
      <w:ins w:id="165" w:author="Drees, Trevor" w:date="2023-01-29T10:19:00Z">
        <w:r w:rsidR="00467F3C">
          <w:rPr>
            <w:rFonts w:ascii="Times New Roman" w:hAnsi="Times New Roman" w:cs="Times New Roman"/>
            <w:sz w:val="24"/>
            <w:szCs w:val="24"/>
          </w:rPr>
          <w:t>counts over time</w:t>
        </w:r>
      </w:ins>
      <w:r w:rsidR="00FD2CD6">
        <w:rPr>
          <w:rFonts w:ascii="Times New Roman" w:hAnsi="Times New Roman" w:cs="Times New Roman"/>
          <w:sz w:val="24"/>
          <w:szCs w:val="24"/>
        </w:rPr>
        <w:t>,</w:t>
      </w:r>
      <w:ins w:id="166" w:author="Drees, Trevor" w:date="2023-01-29T09:37:00Z">
        <w:r w:rsidR="00BD06A9">
          <w:rPr>
            <w:rFonts w:ascii="Times New Roman" w:hAnsi="Times New Roman" w:cs="Times New Roman"/>
            <w:sz w:val="24"/>
            <w:szCs w:val="24"/>
          </w:rPr>
          <w:t xml:space="preserve"> where</w:t>
        </w:r>
      </w:ins>
      <w:r w:rsidR="00FD2CD6">
        <w:rPr>
          <w:rFonts w:ascii="Times New Roman" w:hAnsi="Times New Roman" w:cs="Times New Roman"/>
          <w:sz w:val="24"/>
          <w:szCs w:val="24"/>
        </w:rPr>
        <w:t xml:space="preserve"> seeds with their elaiosomes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elaiosomes for all combinations of warming and species, except for warmed </w:t>
      </w:r>
      <w:r w:rsidR="00FD2CD6">
        <w:rPr>
          <w:rFonts w:ascii="Times New Roman" w:hAnsi="Times New Roman" w:cs="Times New Roman"/>
          <w:i/>
          <w:iCs/>
          <w:sz w:val="24"/>
          <w:szCs w:val="24"/>
        </w:rPr>
        <w:t xml:space="preserve">C. </w:t>
      </w:r>
      <w:r w:rsidR="00F65A3F">
        <w:rPr>
          <w:rFonts w:ascii="Times New Roman" w:hAnsi="Times New Roman" w:cs="Times New Roman"/>
          <w:i/>
          <w:iCs/>
          <w:sz w:val="24"/>
          <w:szCs w:val="24"/>
        </w:rPr>
        <w:t>acanthoides</w:t>
      </w:r>
      <w:r w:rsidR="00FD2CD6">
        <w:rPr>
          <w:rFonts w:ascii="Times New Roman" w:hAnsi="Times New Roman" w:cs="Times New Roman"/>
          <w:sz w:val="24"/>
          <w:szCs w:val="24"/>
        </w:rPr>
        <w:t xml:space="preserve"> (Figure </w:t>
      </w:r>
      <w:del w:id="167" w:author="Drees, Trevor" w:date="2023-01-24T22:26:00Z">
        <w:r w:rsidR="0068119A" w:rsidDel="0084228F">
          <w:rPr>
            <w:rFonts w:ascii="Times New Roman" w:hAnsi="Times New Roman" w:cs="Times New Roman"/>
            <w:sz w:val="24"/>
            <w:szCs w:val="24"/>
          </w:rPr>
          <w:delText>4</w:delText>
        </w:r>
      </w:del>
      <w:ins w:id="168" w:author="Drees, Trevor" w:date="2023-01-24T22:26:00Z">
        <w:r w:rsidR="0084228F">
          <w:rPr>
            <w:rFonts w:ascii="Times New Roman" w:hAnsi="Times New Roman" w:cs="Times New Roman"/>
            <w:sz w:val="24"/>
            <w:szCs w:val="24"/>
          </w:rPr>
          <w:t>2</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del w:id="169" w:author="Drees, Trevor" w:date="2023-01-29T09:53:00Z">
        <w:r w:rsidR="00C77B70" w:rsidDel="00037D61">
          <w:rPr>
            <w:rFonts w:ascii="Times New Roman" w:hAnsi="Times New Roman" w:cs="Times New Roman"/>
            <w:sz w:val="24"/>
            <w:szCs w:val="24"/>
          </w:rPr>
          <w:delText>S</w:delText>
        </w:r>
        <w:r w:rsidR="00FD2CD6" w:rsidDel="00037D61">
          <w:rPr>
            <w:rFonts w:ascii="Times New Roman" w:hAnsi="Times New Roman" w:cs="Times New Roman"/>
            <w:sz w:val="24"/>
            <w:szCs w:val="24"/>
          </w:rPr>
          <w:delText xml:space="preserve">eeds </w:delText>
        </w:r>
      </w:del>
      <w:ins w:id="170" w:author="Drees, Trevor" w:date="2023-01-29T09:53:00Z">
        <w:r w:rsidR="00037D61">
          <w:rPr>
            <w:rFonts w:ascii="Times New Roman" w:hAnsi="Times New Roman" w:cs="Times New Roman"/>
            <w:sz w:val="24"/>
            <w:szCs w:val="24"/>
          </w:rPr>
          <w:t xml:space="preserve">Survival curves </w:t>
        </w:r>
      </w:ins>
      <w:ins w:id="171" w:author="Drees, Trevor" w:date="2023-01-29T10:19:00Z">
        <w:r w:rsidR="00467F3C">
          <w:rPr>
            <w:rFonts w:ascii="Times New Roman" w:hAnsi="Times New Roman" w:cs="Times New Roman"/>
            <w:sz w:val="24"/>
            <w:szCs w:val="24"/>
          </w:rPr>
          <w:t>from the</w:t>
        </w:r>
      </w:ins>
      <w:ins w:id="172" w:author="Drees, Trevor" w:date="2023-01-29T09:53:00Z">
        <w:r w:rsidR="00037D61">
          <w:rPr>
            <w:rFonts w:ascii="Times New Roman" w:hAnsi="Times New Roman" w:cs="Times New Roman"/>
            <w:sz w:val="24"/>
            <w:szCs w:val="24"/>
          </w:rPr>
          <w:t xml:space="preserve"> </w:t>
        </w:r>
      </w:ins>
      <w:ins w:id="173" w:author="Drees, Trevor" w:date="2023-01-29T10:19:00Z">
        <w:r w:rsidR="00467F3C">
          <w:rPr>
            <w:rFonts w:ascii="Times New Roman" w:hAnsi="Times New Roman" w:cs="Times New Roman"/>
            <w:sz w:val="24"/>
            <w:szCs w:val="24"/>
          </w:rPr>
          <w:t>seed count</w:t>
        </w:r>
      </w:ins>
      <w:ins w:id="174" w:author="Drees, Trevor" w:date="2023-01-29T09:53:00Z">
        <w:r w:rsidR="00037D61">
          <w:rPr>
            <w:rFonts w:ascii="Times New Roman" w:hAnsi="Times New Roman" w:cs="Times New Roman"/>
            <w:sz w:val="24"/>
            <w:szCs w:val="24"/>
          </w:rPr>
          <w:t xml:space="preserve"> data also show that seeds</w:t>
        </w:r>
        <w:r w:rsidR="00037D61">
          <w:rPr>
            <w:rFonts w:ascii="Times New Roman" w:hAnsi="Times New Roman" w:cs="Times New Roman"/>
            <w:sz w:val="24"/>
            <w:szCs w:val="24"/>
          </w:rPr>
          <w:t xml:space="preserve"> </w:t>
        </w:r>
      </w:ins>
      <w:r w:rsidR="00FD2CD6">
        <w:rPr>
          <w:rFonts w:ascii="Times New Roman" w:hAnsi="Times New Roman" w:cs="Times New Roman"/>
          <w:sz w:val="24"/>
          <w:szCs w:val="24"/>
        </w:rPr>
        <w:t>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unwarmed maternal plants for all combinations of elaiosome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r w:rsidR="00F65A3F">
        <w:rPr>
          <w:rFonts w:ascii="Times New Roman" w:hAnsi="Times New Roman" w:cs="Times New Roman"/>
          <w:i/>
          <w:iCs/>
          <w:sz w:val="24"/>
          <w:szCs w:val="24"/>
        </w:rPr>
        <w:t>acanthoides</w:t>
      </w:r>
      <w:r w:rsidR="00F65A3F">
        <w:rPr>
          <w:rFonts w:ascii="Times New Roman" w:hAnsi="Times New Roman" w:cs="Times New Roman"/>
          <w:sz w:val="24"/>
          <w:szCs w:val="24"/>
        </w:rPr>
        <w:t xml:space="preserve"> </w:t>
      </w:r>
      <w:r w:rsidR="00FD2CD6">
        <w:rPr>
          <w:rFonts w:ascii="Times New Roman" w:hAnsi="Times New Roman" w:cs="Times New Roman"/>
          <w:sz w:val="24"/>
          <w:szCs w:val="24"/>
        </w:rPr>
        <w:t>with intact elaiosomes (Figure</w:t>
      </w:r>
      <w:r w:rsidR="00C71007">
        <w:rPr>
          <w:rFonts w:ascii="Times New Roman" w:hAnsi="Times New Roman" w:cs="Times New Roman"/>
          <w:sz w:val="24"/>
          <w:szCs w:val="24"/>
        </w:rPr>
        <w:t xml:space="preserve"> </w:t>
      </w:r>
      <w:ins w:id="175" w:author="Drees, Trevor" w:date="2023-01-24T22:27:00Z">
        <w:r w:rsidR="0084228F">
          <w:rPr>
            <w:rFonts w:ascii="Times New Roman" w:hAnsi="Times New Roman" w:cs="Times New Roman"/>
            <w:sz w:val="24"/>
            <w:szCs w:val="24"/>
          </w:rPr>
          <w:t>3</w:t>
        </w:r>
      </w:ins>
      <w:del w:id="176" w:author="Drees, Trevor" w:date="2023-01-24T22:27:00Z">
        <w:r w:rsidR="0068119A" w:rsidDel="0084228F">
          <w:rPr>
            <w:rFonts w:ascii="Times New Roman" w:hAnsi="Times New Roman" w:cs="Times New Roman"/>
            <w:sz w:val="24"/>
            <w:szCs w:val="24"/>
          </w:rPr>
          <w:delText>5</w:delText>
        </w:r>
      </w:del>
      <w:r w:rsidR="00FD2CD6">
        <w:rPr>
          <w:rFonts w:ascii="Times New Roman" w:hAnsi="Times New Roman" w:cs="Times New Roman"/>
          <w:sz w:val="24"/>
          <w:szCs w:val="24"/>
        </w:rPr>
        <w:t>)</w:t>
      </w:r>
      <w:r w:rsidR="00B9480E">
        <w:rPr>
          <w:rFonts w:ascii="Times New Roman" w:hAnsi="Times New Roman" w:cs="Times New Roman"/>
          <w:sz w:val="24"/>
          <w:szCs w:val="24"/>
        </w:rPr>
        <w:t>.</w:t>
      </w:r>
      <w:r w:rsidR="004A475B">
        <w:rPr>
          <w:rFonts w:ascii="Times New Roman" w:hAnsi="Times New Roman" w:cs="Times New Roman"/>
          <w:sz w:val="24"/>
          <w:szCs w:val="24"/>
        </w:rPr>
        <w:t xml:space="preserve"> </w:t>
      </w:r>
      <w:del w:id="177" w:author="Drees, Trevor" w:date="2023-01-29T09:43:00Z">
        <w:r w:rsidR="004A475B" w:rsidDel="00BD3F7E">
          <w:rPr>
            <w:rFonts w:ascii="Times New Roman" w:hAnsi="Times New Roman" w:cs="Times New Roman"/>
            <w:sz w:val="24"/>
            <w:szCs w:val="24"/>
          </w:rPr>
          <w:delText xml:space="preserve">There is not substantial evidence that </w:delText>
        </w:r>
        <w:r w:rsidR="000A2425" w:rsidDel="00BD3F7E">
          <w:rPr>
            <w:rFonts w:ascii="Times New Roman" w:hAnsi="Times New Roman" w:cs="Times New Roman"/>
            <w:sz w:val="24"/>
            <w:szCs w:val="24"/>
          </w:rPr>
          <w:delText>seed</w:delText>
        </w:r>
      </w:del>
      <w:ins w:id="178" w:author="Drees, Trevor" w:date="2023-01-29T09:43:00Z">
        <w:r w:rsidR="00BD3F7E">
          <w:rPr>
            <w:rFonts w:ascii="Times New Roman" w:hAnsi="Times New Roman" w:cs="Times New Roman"/>
            <w:sz w:val="24"/>
            <w:szCs w:val="24"/>
          </w:rPr>
          <w:t>While survival curves for warming/elaiosome treatment combinations were</w:t>
        </w:r>
      </w:ins>
      <w:ins w:id="179" w:author="Drees, Trevor" w:date="2023-01-29T09:44:00Z">
        <w:r w:rsidR="00BD3F7E">
          <w:rPr>
            <w:rFonts w:ascii="Times New Roman" w:hAnsi="Times New Roman" w:cs="Times New Roman"/>
            <w:sz w:val="24"/>
            <w:szCs w:val="24"/>
          </w:rPr>
          <w:t xml:space="preserve"> </w:t>
        </w:r>
        <w:r w:rsidR="00BD3F7E">
          <w:rPr>
            <w:rFonts w:ascii="Times New Roman" w:hAnsi="Times New Roman" w:cs="Times New Roman"/>
            <w:sz w:val="24"/>
            <w:szCs w:val="24"/>
          </w:rPr>
          <w:lastRenderedPageBreak/>
          <w:t>generally</w:t>
        </w:r>
      </w:ins>
      <w:ins w:id="180" w:author="Drees, Trevor" w:date="2023-01-29T09:43:00Z">
        <w:r w:rsidR="00BD3F7E">
          <w:rPr>
            <w:rFonts w:ascii="Times New Roman" w:hAnsi="Times New Roman" w:cs="Times New Roman"/>
            <w:sz w:val="24"/>
            <w:szCs w:val="24"/>
          </w:rPr>
          <w:t xml:space="preserve"> simil</w:t>
        </w:r>
      </w:ins>
      <w:ins w:id="181" w:author="Drees, Trevor" w:date="2023-01-29T09:44:00Z">
        <w:r w:rsidR="00BD3F7E">
          <w:rPr>
            <w:rFonts w:ascii="Times New Roman" w:hAnsi="Times New Roman" w:cs="Times New Roman"/>
            <w:sz w:val="24"/>
            <w:szCs w:val="24"/>
          </w:rPr>
          <w:t>ar between species</w:t>
        </w:r>
      </w:ins>
      <w:r w:rsidR="000A2425">
        <w:rPr>
          <w:rFonts w:ascii="Times New Roman" w:hAnsi="Times New Roman" w:cs="Times New Roman"/>
          <w:sz w:val="24"/>
          <w:szCs w:val="24"/>
        </w:rPr>
        <w:t xml:space="preserve"> </w:t>
      </w:r>
      <w:del w:id="182" w:author="Drees, Trevor" w:date="2023-01-29T09:44:00Z">
        <w:r w:rsidR="000A2425" w:rsidDel="00BD3F7E">
          <w:rPr>
            <w:rFonts w:ascii="Times New Roman" w:hAnsi="Times New Roman" w:cs="Times New Roman"/>
            <w:sz w:val="24"/>
            <w:szCs w:val="24"/>
          </w:rPr>
          <w:delText>removal rates differed between species</w:delText>
        </w:r>
        <w:r w:rsidR="00B9480E" w:rsidDel="00BD3F7E">
          <w:rPr>
            <w:rFonts w:ascii="Times New Roman" w:hAnsi="Times New Roman" w:cs="Times New Roman"/>
            <w:sz w:val="24"/>
            <w:szCs w:val="24"/>
          </w:rPr>
          <w:delText xml:space="preserve"> </w:delText>
        </w:r>
      </w:del>
      <w:r w:rsidR="00B9480E">
        <w:rPr>
          <w:rFonts w:ascii="Times New Roman" w:hAnsi="Times New Roman" w:cs="Times New Roman"/>
          <w:sz w:val="24"/>
          <w:szCs w:val="24"/>
        </w:rPr>
        <w:t>(</w:t>
      </w:r>
      <w:del w:id="183" w:author="Drees, Trevor" w:date="2023-01-24T22:20:00Z">
        <w:r w:rsidR="00B9480E"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6</w:delText>
        </w:r>
      </w:del>
      <w:ins w:id="184" w:author="Drees, Trevor" w:date="2023-01-24T22:20:00Z">
        <w:r w:rsidR="001644B6">
          <w:rPr>
            <w:rFonts w:ascii="Times New Roman" w:hAnsi="Times New Roman" w:cs="Times New Roman"/>
            <w:sz w:val="24"/>
            <w:szCs w:val="24"/>
          </w:rPr>
          <w:t>Appendix S1, Figure S</w:t>
        </w:r>
      </w:ins>
      <w:ins w:id="185" w:author="Drees, Trevor" w:date="2023-01-24T22:22:00Z">
        <w:r w:rsidR="001644B6">
          <w:rPr>
            <w:rFonts w:ascii="Times New Roman" w:hAnsi="Times New Roman" w:cs="Times New Roman"/>
            <w:sz w:val="24"/>
            <w:szCs w:val="24"/>
          </w:rPr>
          <w:t>5</w:t>
        </w:r>
      </w:ins>
      <w:r w:rsidR="00B9480E">
        <w:rPr>
          <w:rFonts w:ascii="Times New Roman" w:hAnsi="Times New Roman" w:cs="Times New Roman"/>
          <w:sz w:val="24"/>
          <w:szCs w:val="24"/>
        </w:rPr>
        <w:t xml:space="preserve">), </w:t>
      </w:r>
      <w:del w:id="186" w:author="Drees, Trevor" w:date="2023-01-29T09:45:00Z">
        <w:r w:rsidR="00D53D74" w:rsidDel="00BD3F7E">
          <w:rPr>
            <w:rFonts w:ascii="Times New Roman" w:hAnsi="Times New Roman" w:cs="Times New Roman"/>
            <w:sz w:val="24"/>
            <w:szCs w:val="24"/>
          </w:rPr>
          <w:delText>as</w:delText>
        </w:r>
        <w:r w:rsidR="00B9480E" w:rsidDel="00BD3F7E">
          <w:rPr>
            <w:rFonts w:ascii="Times New Roman" w:hAnsi="Times New Roman" w:cs="Times New Roman"/>
            <w:sz w:val="24"/>
            <w:szCs w:val="24"/>
          </w:rPr>
          <w:delText xml:space="preserve"> coefficient estimates for the species term in the mixed-effects model were not significant for three of the four time points at which the model was fit.</w:delText>
        </w:r>
      </w:del>
      <w:ins w:id="187" w:author="Drees, Trevor" w:date="2023-01-29T09:45:00Z">
        <w:r w:rsidR="00BD3F7E">
          <w:rPr>
            <w:rFonts w:ascii="Times New Roman" w:hAnsi="Times New Roman" w:cs="Times New Roman"/>
            <w:sz w:val="24"/>
            <w:szCs w:val="24"/>
          </w:rPr>
          <w:t>explicit comparisons to demonstrate whether or not significant differences in seed removal rates between species</w:t>
        </w:r>
      </w:ins>
      <w:ins w:id="188" w:author="Drees, Trevor" w:date="2023-01-29T10:20:00Z">
        <w:r w:rsidR="00467F3C">
          <w:rPr>
            <w:rFonts w:ascii="Times New Roman" w:hAnsi="Times New Roman" w:cs="Times New Roman"/>
            <w:sz w:val="24"/>
            <w:szCs w:val="24"/>
          </w:rPr>
          <w:t xml:space="preserve"> exist</w:t>
        </w:r>
      </w:ins>
      <w:ins w:id="189" w:author="Drees, Trevor" w:date="2023-01-29T09:45:00Z">
        <w:r w:rsidR="00BD3F7E">
          <w:rPr>
            <w:rFonts w:ascii="Times New Roman" w:hAnsi="Times New Roman" w:cs="Times New Roman"/>
            <w:sz w:val="24"/>
            <w:szCs w:val="24"/>
          </w:rPr>
          <w:t xml:space="preserve"> were not made since </w:t>
        </w:r>
      </w:ins>
      <w:ins w:id="190" w:author="Drees, Trevor" w:date="2023-01-29T10:20:00Z">
        <w:r w:rsidR="00467F3C">
          <w:rPr>
            <w:rFonts w:ascii="Times New Roman" w:hAnsi="Times New Roman" w:cs="Times New Roman"/>
            <w:sz w:val="24"/>
            <w:szCs w:val="24"/>
          </w:rPr>
          <w:t>such a comparison</w:t>
        </w:r>
      </w:ins>
      <w:ins w:id="191" w:author="Drees, Trevor" w:date="2023-01-29T09:45:00Z">
        <w:r w:rsidR="00BD3F7E">
          <w:rPr>
            <w:rFonts w:ascii="Times New Roman" w:hAnsi="Times New Roman" w:cs="Times New Roman"/>
            <w:sz w:val="24"/>
            <w:szCs w:val="24"/>
          </w:rPr>
          <w:t xml:space="preserve"> was out</w:t>
        </w:r>
      </w:ins>
      <w:ins w:id="192" w:author="Drees, Trevor" w:date="2023-01-29T09:46:00Z">
        <w:r w:rsidR="00BD3F7E">
          <w:rPr>
            <w:rFonts w:ascii="Times New Roman" w:hAnsi="Times New Roman" w:cs="Times New Roman"/>
            <w:sz w:val="24"/>
            <w:szCs w:val="24"/>
          </w:rPr>
          <w:t>side the scope of this investigation.</w:t>
        </w:r>
      </w:ins>
    </w:p>
    <w:p w14:paraId="2E9C43F3" w14:textId="2227660F" w:rsidR="00170229" w:rsidRDefault="00071C42" w:rsidP="00A527CB">
      <w:pPr>
        <w:spacing w:line="240" w:lineRule="auto"/>
        <w:ind w:firstLine="284"/>
        <w:jc w:val="both"/>
        <w:rPr>
          <w:ins w:id="193" w:author="Drees, Trevor" w:date="2023-01-29T16:36:00Z"/>
          <w:rFonts w:ascii="Times New Roman" w:hAnsi="Times New Roman" w:cs="Times New Roman"/>
          <w:sz w:val="24"/>
          <w:szCs w:val="24"/>
        </w:rPr>
      </w:pPr>
      <w:r>
        <w:rPr>
          <w:rFonts w:ascii="Times New Roman" w:hAnsi="Times New Roman" w:cs="Times New Roman"/>
          <w:sz w:val="24"/>
          <w:szCs w:val="24"/>
        </w:rPr>
        <w:t xml:space="preserve">Interactions between </w:t>
      </w:r>
      <w:del w:id="194" w:author="Drees, Trevor" w:date="2023-01-29T09:33:00Z">
        <w:r w:rsidDel="00BD06A9">
          <w:rPr>
            <w:rFonts w:ascii="Times New Roman" w:hAnsi="Times New Roman" w:cs="Times New Roman"/>
            <w:sz w:val="24"/>
            <w:szCs w:val="24"/>
          </w:rPr>
          <w:delText>species and warming treatment, between species and elaiosome treatment, and between warming treatment and elaiosome treatment</w:delText>
        </w:r>
      </w:del>
      <w:ins w:id="195" w:author="Drees, Trevor" w:date="2023-01-29T09:33:00Z">
        <w:r w:rsidR="00BD06A9">
          <w:rPr>
            <w:rFonts w:ascii="Times New Roman" w:hAnsi="Times New Roman" w:cs="Times New Roman"/>
            <w:sz w:val="24"/>
            <w:szCs w:val="24"/>
          </w:rPr>
          <w:t>elaiosome and warming treatments</w:t>
        </w:r>
      </w:ins>
      <w:r>
        <w:rPr>
          <w:rFonts w:ascii="Times New Roman" w:hAnsi="Times New Roman" w:cs="Times New Roman"/>
          <w:sz w:val="24"/>
          <w:szCs w:val="24"/>
        </w:rPr>
        <w:t xml:space="preserve"> were</w:t>
      </w:r>
      <w:ins w:id="196" w:author="Drees, Trevor" w:date="2023-01-29T09:33:00Z">
        <w:r w:rsidR="00BD06A9">
          <w:rPr>
            <w:rFonts w:ascii="Times New Roman" w:hAnsi="Times New Roman" w:cs="Times New Roman"/>
            <w:sz w:val="24"/>
            <w:szCs w:val="24"/>
          </w:rPr>
          <w:t xml:space="preserve"> also</w:t>
        </w:r>
      </w:ins>
      <w:r>
        <w:rPr>
          <w:rFonts w:ascii="Times New Roman" w:hAnsi="Times New Roman" w:cs="Times New Roman"/>
          <w:sz w:val="24"/>
          <w:szCs w:val="24"/>
        </w:rPr>
        <w:t xml:space="preserve"> observed in the mixed effects models</w:t>
      </w:r>
      <w:del w:id="197" w:author="Drees, Trevor" w:date="2023-01-29T09:08:00Z">
        <w:r w:rsidDel="00377387">
          <w:rPr>
            <w:rFonts w:ascii="Times New Roman" w:hAnsi="Times New Roman" w:cs="Times New Roman"/>
            <w:sz w:val="24"/>
            <w:szCs w:val="24"/>
          </w:rPr>
          <w:delText xml:space="preserve">, though their </w:delText>
        </w:r>
        <w:r w:rsidR="001653B5" w:rsidDel="00377387">
          <w:rPr>
            <w:rFonts w:ascii="Times New Roman" w:hAnsi="Times New Roman" w:cs="Times New Roman"/>
            <w:sz w:val="24"/>
            <w:szCs w:val="24"/>
          </w:rPr>
          <w:delText>direction and significance varied between the time marks</w:delText>
        </w:r>
      </w:del>
      <w:r w:rsidR="001653B5">
        <w:rPr>
          <w:rFonts w:ascii="Times New Roman" w:hAnsi="Times New Roman" w:cs="Times New Roman"/>
          <w:sz w:val="24"/>
          <w:szCs w:val="24"/>
        </w:rPr>
        <w:t xml:space="preserve">. For </w:t>
      </w:r>
      <w:ins w:id="198" w:author="Drees, Trevor" w:date="2023-01-29T09:08:00Z">
        <w:r w:rsidR="00377387">
          <w:rPr>
            <w:rFonts w:ascii="Times New Roman" w:hAnsi="Times New Roman" w:cs="Times New Roman"/>
            <w:i/>
            <w:iCs/>
            <w:sz w:val="24"/>
            <w:szCs w:val="24"/>
          </w:rPr>
          <w:t xml:space="preserve">C. </w:t>
        </w:r>
      </w:ins>
      <w:ins w:id="199" w:author="Drees, Trevor" w:date="2023-01-29T09:09:00Z">
        <w:r w:rsidR="00377387">
          <w:rPr>
            <w:rFonts w:ascii="Times New Roman" w:hAnsi="Times New Roman" w:cs="Times New Roman"/>
            <w:i/>
            <w:iCs/>
            <w:sz w:val="24"/>
            <w:szCs w:val="24"/>
          </w:rPr>
          <w:t>acanthoides</w:t>
        </w:r>
      </w:ins>
      <w:ins w:id="200" w:author="Drees, Trevor" w:date="2023-01-29T09:08:00Z">
        <w:r w:rsidR="00377387">
          <w:rPr>
            <w:rFonts w:ascii="Times New Roman" w:hAnsi="Times New Roman" w:cs="Times New Roman"/>
            <w:sz w:val="24"/>
            <w:szCs w:val="24"/>
          </w:rPr>
          <w:t>,</w:t>
        </w:r>
      </w:ins>
      <w:ins w:id="201" w:author="Drees, Trevor" w:date="2023-01-29T09:09:00Z">
        <w:r w:rsidR="00377387">
          <w:rPr>
            <w:rFonts w:ascii="Times New Roman" w:hAnsi="Times New Roman" w:cs="Times New Roman"/>
            <w:sz w:val="24"/>
            <w:szCs w:val="24"/>
          </w:rPr>
          <w:t xml:space="preserve"> significant negative interactions at all three time points </w:t>
        </w:r>
      </w:ins>
      <w:ins w:id="202" w:author="Drees, Trevor" w:date="2023-01-29T09:10:00Z">
        <w:r w:rsidR="00377387">
          <w:rPr>
            <w:rFonts w:ascii="Times New Roman" w:hAnsi="Times New Roman" w:cs="Times New Roman"/>
            <w:sz w:val="24"/>
            <w:szCs w:val="24"/>
          </w:rPr>
          <w:t>suggest that presence of the elaiosome dampens the increase in seed removal facilitate</w:t>
        </w:r>
      </w:ins>
      <w:ins w:id="203" w:author="Drees, Trevor" w:date="2023-01-29T09:11:00Z">
        <w:r w:rsidR="00377387">
          <w:rPr>
            <w:rFonts w:ascii="Times New Roman" w:hAnsi="Times New Roman" w:cs="Times New Roman"/>
            <w:sz w:val="24"/>
            <w:szCs w:val="24"/>
          </w:rPr>
          <w:t>d by warming – that is, seeds with elaiosomes in</w:t>
        </w:r>
      </w:ins>
      <w:ins w:id="204" w:author="Drees, Trevor" w:date="2023-01-29T09:12:00Z">
        <w:r w:rsidR="003A10C4">
          <w:rPr>
            <w:rFonts w:ascii="Times New Roman" w:hAnsi="Times New Roman" w:cs="Times New Roman"/>
            <w:sz w:val="24"/>
            <w:szCs w:val="24"/>
          </w:rPr>
          <w:t>tact experience</w:t>
        </w:r>
      </w:ins>
      <w:ins w:id="205" w:author="Drees, Trevor" w:date="2023-01-29T09:11:00Z">
        <w:r w:rsidR="00377387">
          <w:rPr>
            <w:rFonts w:ascii="Times New Roman" w:hAnsi="Times New Roman" w:cs="Times New Roman"/>
            <w:sz w:val="24"/>
            <w:szCs w:val="24"/>
          </w:rPr>
          <w:t xml:space="preserve"> </w:t>
        </w:r>
      </w:ins>
      <w:ins w:id="206" w:author="Drees, Trevor" w:date="2023-01-29T09:12:00Z">
        <w:r w:rsidR="003A10C4">
          <w:rPr>
            <w:rFonts w:ascii="Times New Roman" w:hAnsi="Times New Roman" w:cs="Times New Roman"/>
            <w:sz w:val="24"/>
            <w:szCs w:val="24"/>
          </w:rPr>
          <w:t>less of an</w:t>
        </w:r>
      </w:ins>
      <w:ins w:id="207" w:author="Drees, Trevor" w:date="2023-01-29T09:11:00Z">
        <w:r w:rsidR="00377387">
          <w:rPr>
            <w:rFonts w:ascii="Times New Roman" w:hAnsi="Times New Roman" w:cs="Times New Roman"/>
            <w:sz w:val="24"/>
            <w:szCs w:val="24"/>
          </w:rPr>
          <w:t xml:space="preserve"> increase in removal rates</w:t>
        </w:r>
      </w:ins>
      <w:ins w:id="208" w:author="Drees, Trevor" w:date="2023-01-29T09:12:00Z">
        <w:r w:rsidR="003A10C4">
          <w:rPr>
            <w:rFonts w:ascii="Times New Roman" w:hAnsi="Times New Roman" w:cs="Times New Roman"/>
            <w:sz w:val="24"/>
            <w:szCs w:val="24"/>
          </w:rPr>
          <w:t xml:space="preserve"> under warming</w:t>
        </w:r>
      </w:ins>
      <w:ins w:id="209" w:author="Drees, Trevor" w:date="2023-01-29T09:11:00Z">
        <w:r w:rsidR="00377387">
          <w:rPr>
            <w:rFonts w:ascii="Times New Roman" w:hAnsi="Times New Roman" w:cs="Times New Roman"/>
            <w:sz w:val="24"/>
            <w:szCs w:val="24"/>
          </w:rPr>
          <w:t xml:space="preserve"> than </w:t>
        </w:r>
      </w:ins>
      <w:ins w:id="210" w:author="Drees, Trevor" w:date="2023-01-29T09:12:00Z">
        <w:r w:rsidR="00377387">
          <w:rPr>
            <w:rFonts w:ascii="Times New Roman" w:hAnsi="Times New Roman" w:cs="Times New Roman"/>
            <w:sz w:val="24"/>
            <w:szCs w:val="24"/>
          </w:rPr>
          <w:t>seeds where the</w:t>
        </w:r>
      </w:ins>
      <w:ins w:id="211" w:author="Drees, Trevor" w:date="2023-01-29T09:13:00Z">
        <w:r w:rsidR="003A10C4">
          <w:rPr>
            <w:rFonts w:ascii="Times New Roman" w:hAnsi="Times New Roman" w:cs="Times New Roman"/>
            <w:sz w:val="24"/>
            <w:szCs w:val="24"/>
          </w:rPr>
          <w:t xml:space="preserve"> elaiosome is removed</w:t>
        </w:r>
      </w:ins>
      <w:ins w:id="212" w:author="Drees, Trevor" w:date="2023-01-29T09:19:00Z">
        <w:r w:rsidR="003A10C4">
          <w:rPr>
            <w:rFonts w:ascii="Times New Roman" w:hAnsi="Times New Roman" w:cs="Times New Roman"/>
            <w:sz w:val="24"/>
            <w:szCs w:val="24"/>
          </w:rPr>
          <w:t xml:space="preserve"> (</w:t>
        </w:r>
      </w:ins>
      <w:ins w:id="213" w:author="Drees, Trevor" w:date="2023-01-29T10:24:00Z">
        <w:r w:rsidR="000A30CC">
          <w:rPr>
            <w:rFonts w:ascii="Times New Roman" w:hAnsi="Times New Roman" w:cs="Times New Roman"/>
            <w:sz w:val="24"/>
            <w:szCs w:val="24"/>
          </w:rPr>
          <w:t>Table 1;</w:t>
        </w:r>
      </w:ins>
      <w:ins w:id="214" w:author="Drees, Trevor" w:date="2023-01-29T10:48:00Z">
        <w:r w:rsidR="00C534DF">
          <w:rPr>
            <w:rFonts w:ascii="Times New Roman" w:hAnsi="Times New Roman" w:cs="Times New Roman"/>
            <w:sz w:val="24"/>
            <w:szCs w:val="24"/>
          </w:rPr>
          <w:t xml:space="preserve"> refer to</w:t>
        </w:r>
      </w:ins>
      <w:ins w:id="215" w:author="Drees, Trevor" w:date="2023-01-29T10:24:00Z">
        <w:r w:rsidR="000A30CC">
          <w:rPr>
            <w:rFonts w:ascii="Times New Roman" w:hAnsi="Times New Roman" w:cs="Times New Roman"/>
            <w:sz w:val="24"/>
            <w:szCs w:val="24"/>
          </w:rPr>
          <w:t xml:space="preserve"> </w:t>
        </w:r>
      </w:ins>
      <w:ins w:id="216" w:author="Drees, Trevor" w:date="2023-01-29T09:19:00Z">
        <w:r w:rsidR="003A10C4">
          <w:rPr>
            <w:rFonts w:ascii="Times New Roman" w:hAnsi="Times New Roman" w:cs="Times New Roman"/>
            <w:sz w:val="24"/>
            <w:szCs w:val="24"/>
          </w:rPr>
          <w:t>Appendix S1, Figure S4</w:t>
        </w:r>
      </w:ins>
      <w:ins w:id="217" w:author="Drees, Trevor" w:date="2023-01-29T10:24:00Z">
        <w:r w:rsidR="000A30CC">
          <w:rPr>
            <w:rFonts w:ascii="Times New Roman" w:hAnsi="Times New Roman" w:cs="Times New Roman"/>
            <w:sz w:val="24"/>
            <w:szCs w:val="24"/>
          </w:rPr>
          <w:t xml:space="preserve"> for visualisation</w:t>
        </w:r>
      </w:ins>
      <w:ins w:id="218" w:author="Drees, Trevor" w:date="2023-01-29T10:49:00Z">
        <w:r w:rsidR="00C534DF">
          <w:rPr>
            <w:rFonts w:ascii="Times New Roman" w:hAnsi="Times New Roman" w:cs="Times New Roman"/>
            <w:sz w:val="24"/>
            <w:szCs w:val="24"/>
          </w:rPr>
          <w:t xml:space="preserve"> of marginal effects</w:t>
        </w:r>
      </w:ins>
      <w:ins w:id="219" w:author="Drees, Trevor" w:date="2023-01-29T09:19:00Z">
        <w:r w:rsidR="003A10C4">
          <w:rPr>
            <w:rFonts w:ascii="Times New Roman" w:hAnsi="Times New Roman" w:cs="Times New Roman"/>
            <w:sz w:val="24"/>
            <w:szCs w:val="24"/>
          </w:rPr>
          <w:t>)</w:t>
        </w:r>
      </w:ins>
      <w:ins w:id="220" w:author="Drees, Trevor" w:date="2023-01-29T09:18:00Z">
        <w:r w:rsidR="003A10C4">
          <w:rPr>
            <w:rFonts w:ascii="Times New Roman" w:hAnsi="Times New Roman" w:cs="Times New Roman"/>
            <w:sz w:val="24"/>
            <w:szCs w:val="24"/>
          </w:rPr>
          <w:t>.</w:t>
        </w:r>
      </w:ins>
      <w:ins w:id="221" w:author="Drees, Trevor" w:date="2023-01-29T10:24:00Z">
        <w:r w:rsidR="000A30CC">
          <w:rPr>
            <w:rFonts w:ascii="Times New Roman" w:hAnsi="Times New Roman" w:cs="Times New Roman"/>
            <w:sz w:val="24"/>
            <w:szCs w:val="24"/>
          </w:rPr>
          <w:t xml:space="preserve"> </w:t>
        </w:r>
      </w:ins>
      <w:ins w:id="222" w:author="Drees, Trevor" w:date="2023-01-29T10:38:00Z">
        <w:r w:rsidR="00CE606C">
          <w:rPr>
            <w:rFonts w:ascii="Times New Roman" w:hAnsi="Times New Roman" w:cs="Times New Roman"/>
            <w:sz w:val="24"/>
            <w:szCs w:val="24"/>
          </w:rPr>
          <w:t>This</w:t>
        </w:r>
      </w:ins>
      <w:ins w:id="223" w:author="Drees, Trevor" w:date="2023-01-29T10:49:00Z">
        <w:r w:rsidR="00C534DF">
          <w:rPr>
            <w:rFonts w:ascii="Times New Roman" w:hAnsi="Times New Roman" w:cs="Times New Roman"/>
            <w:sz w:val="24"/>
            <w:szCs w:val="24"/>
          </w:rPr>
          <w:t xml:space="preserve"> dampening </w:t>
        </w:r>
      </w:ins>
      <w:ins w:id="224" w:author="Drees, Trevor" w:date="2023-01-29T10:50:00Z">
        <w:r w:rsidR="00C534DF">
          <w:rPr>
            <w:rFonts w:ascii="Times New Roman" w:hAnsi="Times New Roman" w:cs="Times New Roman"/>
            <w:sz w:val="24"/>
            <w:szCs w:val="24"/>
          </w:rPr>
          <w:t>effect on warming</w:t>
        </w:r>
      </w:ins>
      <w:ins w:id="225" w:author="Drees, Trevor" w:date="2023-01-29T10:38:00Z">
        <w:r w:rsidR="00CE606C">
          <w:rPr>
            <w:rFonts w:ascii="Times New Roman" w:hAnsi="Times New Roman" w:cs="Times New Roman"/>
            <w:sz w:val="24"/>
            <w:szCs w:val="24"/>
          </w:rPr>
          <w:t xml:space="preserve"> c</w:t>
        </w:r>
      </w:ins>
      <w:ins w:id="226" w:author="Drees, Trevor" w:date="2023-01-29T10:39:00Z">
        <w:r w:rsidR="00CE606C">
          <w:rPr>
            <w:rFonts w:ascii="Times New Roman" w:hAnsi="Times New Roman" w:cs="Times New Roman"/>
            <w:sz w:val="24"/>
            <w:szCs w:val="24"/>
          </w:rPr>
          <w:t>an be seen in Figure 2 as well, where</w:t>
        </w:r>
      </w:ins>
      <w:ins w:id="227" w:author="Drees, Trevor" w:date="2023-01-29T10:41:00Z">
        <w:r w:rsidR="00CE606C">
          <w:rPr>
            <w:rFonts w:ascii="Times New Roman" w:hAnsi="Times New Roman" w:cs="Times New Roman"/>
            <w:sz w:val="24"/>
            <w:szCs w:val="24"/>
          </w:rPr>
          <w:t xml:space="preserve"> </w:t>
        </w:r>
      </w:ins>
      <w:ins w:id="228" w:author="Drees, Trevor" w:date="2023-01-29T10:50:00Z">
        <w:r w:rsidR="00C534DF">
          <w:rPr>
            <w:rFonts w:ascii="Times New Roman" w:hAnsi="Times New Roman" w:cs="Times New Roman"/>
            <w:sz w:val="24"/>
            <w:szCs w:val="24"/>
          </w:rPr>
          <w:t>juxtaposed</w:t>
        </w:r>
      </w:ins>
      <w:ins w:id="229" w:author="Drees, Trevor" w:date="2023-01-29T10:39:00Z">
        <w:r w:rsidR="00CE606C">
          <w:rPr>
            <w:rFonts w:ascii="Times New Roman" w:hAnsi="Times New Roman" w:cs="Times New Roman"/>
            <w:sz w:val="24"/>
            <w:szCs w:val="24"/>
          </w:rPr>
          <w:t xml:space="preserve"> </w:t>
        </w:r>
      </w:ins>
      <w:ins w:id="230" w:author="Drees, Trevor" w:date="2023-01-29T10:41:00Z">
        <w:r w:rsidR="00CE606C">
          <w:rPr>
            <w:rFonts w:ascii="Times New Roman" w:hAnsi="Times New Roman" w:cs="Times New Roman"/>
            <w:sz w:val="24"/>
            <w:szCs w:val="24"/>
          </w:rPr>
          <w:t xml:space="preserve">survival curves clearly indicate lower seed removal </w:t>
        </w:r>
      </w:ins>
      <w:ins w:id="231" w:author="Drees, Trevor" w:date="2023-01-29T10:43:00Z">
        <w:r w:rsidR="00CE606C">
          <w:rPr>
            <w:rFonts w:ascii="Times New Roman" w:hAnsi="Times New Roman" w:cs="Times New Roman"/>
            <w:sz w:val="24"/>
            <w:szCs w:val="24"/>
          </w:rPr>
          <w:t xml:space="preserve">for unwarmed </w:t>
        </w:r>
        <w:r w:rsidR="00CE606C">
          <w:rPr>
            <w:rFonts w:ascii="Times New Roman" w:hAnsi="Times New Roman" w:cs="Times New Roman"/>
            <w:i/>
            <w:iCs/>
            <w:sz w:val="24"/>
            <w:szCs w:val="24"/>
          </w:rPr>
          <w:t>C. acanthoides</w:t>
        </w:r>
        <w:r w:rsidR="00CE606C">
          <w:rPr>
            <w:rFonts w:ascii="Times New Roman" w:hAnsi="Times New Roman" w:cs="Times New Roman"/>
            <w:sz w:val="24"/>
            <w:szCs w:val="24"/>
          </w:rPr>
          <w:t xml:space="preserve"> when the </w:t>
        </w:r>
        <w:r w:rsidR="00716975">
          <w:rPr>
            <w:rFonts w:ascii="Times New Roman" w:hAnsi="Times New Roman" w:cs="Times New Roman"/>
            <w:sz w:val="24"/>
            <w:szCs w:val="24"/>
          </w:rPr>
          <w:t>e</w:t>
        </w:r>
      </w:ins>
      <w:ins w:id="232" w:author="Drees, Trevor" w:date="2023-01-29T10:44:00Z">
        <w:r w:rsidR="00716975">
          <w:rPr>
            <w:rFonts w:ascii="Times New Roman" w:hAnsi="Times New Roman" w:cs="Times New Roman"/>
            <w:sz w:val="24"/>
            <w:szCs w:val="24"/>
          </w:rPr>
          <w:t>laiosome is absent, but not</w:t>
        </w:r>
      </w:ins>
      <w:ins w:id="233" w:author="Drees, Trevor" w:date="2023-01-29T10:50:00Z">
        <w:r w:rsidR="00C534DF">
          <w:rPr>
            <w:rFonts w:ascii="Times New Roman" w:hAnsi="Times New Roman" w:cs="Times New Roman"/>
            <w:sz w:val="24"/>
            <w:szCs w:val="24"/>
          </w:rPr>
          <w:t xml:space="preserve"> necessarily</w:t>
        </w:r>
      </w:ins>
      <w:ins w:id="234" w:author="Drees, Trevor" w:date="2023-01-29T10:44:00Z">
        <w:r w:rsidR="00716975">
          <w:rPr>
            <w:rFonts w:ascii="Times New Roman" w:hAnsi="Times New Roman" w:cs="Times New Roman"/>
            <w:sz w:val="24"/>
            <w:szCs w:val="24"/>
          </w:rPr>
          <w:t xml:space="preserve"> when it is present.</w:t>
        </w:r>
      </w:ins>
      <w:ins w:id="235" w:author="Drees, Trevor" w:date="2023-01-29T10:40:00Z">
        <w:r w:rsidR="00CE606C">
          <w:rPr>
            <w:rFonts w:ascii="Times New Roman" w:hAnsi="Times New Roman" w:cs="Times New Roman"/>
            <w:sz w:val="24"/>
            <w:szCs w:val="24"/>
          </w:rPr>
          <w:t xml:space="preserve"> </w:t>
        </w:r>
      </w:ins>
      <w:ins w:id="236" w:author="Drees, Trevor" w:date="2023-01-29T09:19:00Z">
        <w:r w:rsidR="003A10C4">
          <w:rPr>
            <w:rFonts w:ascii="Times New Roman" w:hAnsi="Times New Roman" w:cs="Times New Roman"/>
            <w:sz w:val="24"/>
            <w:szCs w:val="24"/>
          </w:rPr>
          <w:t xml:space="preserve">For </w:t>
        </w:r>
        <w:r w:rsidR="003A10C4">
          <w:rPr>
            <w:rFonts w:ascii="Times New Roman" w:hAnsi="Times New Roman" w:cs="Times New Roman"/>
            <w:i/>
            <w:iCs/>
            <w:sz w:val="24"/>
            <w:szCs w:val="24"/>
          </w:rPr>
          <w:t xml:space="preserve">C. </w:t>
        </w:r>
      </w:ins>
      <w:ins w:id="237" w:author="Drees, Trevor" w:date="2023-01-29T09:20:00Z">
        <w:r w:rsidR="003A10C4">
          <w:rPr>
            <w:rFonts w:ascii="Times New Roman" w:hAnsi="Times New Roman" w:cs="Times New Roman"/>
            <w:i/>
            <w:iCs/>
            <w:sz w:val="24"/>
            <w:szCs w:val="24"/>
          </w:rPr>
          <w:t>nutans</w:t>
        </w:r>
        <w:r w:rsidR="003A10C4">
          <w:rPr>
            <w:rFonts w:ascii="Times New Roman" w:hAnsi="Times New Roman" w:cs="Times New Roman"/>
            <w:sz w:val="24"/>
            <w:szCs w:val="24"/>
          </w:rPr>
          <w:t xml:space="preserve">, </w:t>
        </w:r>
      </w:ins>
      <w:ins w:id="238" w:author="Drees, Trevor" w:date="2023-01-29T09:21:00Z">
        <w:r w:rsidR="003A10C4">
          <w:rPr>
            <w:rFonts w:ascii="Times New Roman" w:hAnsi="Times New Roman" w:cs="Times New Roman"/>
            <w:sz w:val="24"/>
            <w:szCs w:val="24"/>
          </w:rPr>
          <w:t>evidence for interactions</w:t>
        </w:r>
      </w:ins>
      <w:ins w:id="239" w:author="Drees, Trevor" w:date="2023-01-29T10:51:00Z">
        <w:r w:rsidR="00C534DF">
          <w:rPr>
            <w:rFonts w:ascii="Times New Roman" w:hAnsi="Times New Roman" w:cs="Times New Roman"/>
            <w:sz w:val="24"/>
            <w:szCs w:val="24"/>
          </w:rPr>
          <w:t xml:space="preserve"> between </w:t>
        </w:r>
        <w:r w:rsidR="00C534DF">
          <w:rPr>
            <w:rFonts w:ascii="Times New Roman" w:hAnsi="Times New Roman" w:cs="Times New Roman"/>
            <w:sz w:val="24"/>
            <w:szCs w:val="24"/>
          </w:rPr>
          <w:t>elaiosome and warming treatments</w:t>
        </w:r>
        <w:r w:rsidR="00C534DF">
          <w:rPr>
            <w:rFonts w:ascii="Times New Roman" w:hAnsi="Times New Roman" w:cs="Times New Roman"/>
            <w:sz w:val="24"/>
            <w:szCs w:val="24"/>
          </w:rPr>
          <w:t xml:space="preserve"> </w:t>
        </w:r>
      </w:ins>
      <w:ins w:id="240" w:author="Drees, Trevor" w:date="2023-01-29T09:21:00Z">
        <w:r w:rsidR="003A10C4">
          <w:rPr>
            <w:rFonts w:ascii="Times New Roman" w:hAnsi="Times New Roman" w:cs="Times New Roman"/>
            <w:sz w:val="24"/>
            <w:szCs w:val="24"/>
          </w:rPr>
          <w:t xml:space="preserve">was not as clear; while there was a significant </w:t>
        </w:r>
      </w:ins>
      <w:ins w:id="241" w:author="Drees, Trevor" w:date="2023-01-29T09:23:00Z">
        <w:r w:rsidR="002A38BE">
          <w:rPr>
            <w:rFonts w:ascii="Times New Roman" w:hAnsi="Times New Roman" w:cs="Times New Roman"/>
            <w:sz w:val="24"/>
            <w:szCs w:val="24"/>
          </w:rPr>
          <w:t>negative</w:t>
        </w:r>
      </w:ins>
      <w:ins w:id="242" w:author="Drees, Trevor" w:date="2023-01-29T09:21:00Z">
        <w:r w:rsidR="003A10C4">
          <w:rPr>
            <w:rFonts w:ascii="Times New Roman" w:hAnsi="Times New Roman" w:cs="Times New Roman"/>
            <w:sz w:val="24"/>
            <w:szCs w:val="24"/>
          </w:rPr>
          <w:t xml:space="preserve"> interaction similar to the one above at the 6-hour marks, </w:t>
        </w:r>
      </w:ins>
      <w:ins w:id="243" w:author="Drees, Trevor" w:date="2023-01-29T09:23:00Z">
        <w:r w:rsidR="002A38BE">
          <w:rPr>
            <w:rFonts w:ascii="Times New Roman" w:hAnsi="Times New Roman" w:cs="Times New Roman"/>
            <w:sz w:val="24"/>
            <w:szCs w:val="24"/>
          </w:rPr>
          <w:t>positive interactions were observed at the 12- and 24-hour marks</w:t>
        </w:r>
      </w:ins>
      <w:ins w:id="244" w:author="Drees, Trevor" w:date="2023-01-29T09:34:00Z">
        <w:r w:rsidR="00BD06A9">
          <w:rPr>
            <w:rFonts w:ascii="Times New Roman" w:hAnsi="Times New Roman" w:cs="Times New Roman"/>
            <w:sz w:val="24"/>
            <w:szCs w:val="24"/>
          </w:rPr>
          <w:t xml:space="preserve"> but</w:t>
        </w:r>
      </w:ins>
      <w:ins w:id="245" w:author="Drees, Trevor" w:date="2023-01-29T09:23:00Z">
        <w:r w:rsidR="002A38BE">
          <w:rPr>
            <w:rFonts w:ascii="Times New Roman" w:hAnsi="Times New Roman" w:cs="Times New Roman"/>
            <w:sz w:val="24"/>
            <w:szCs w:val="24"/>
          </w:rPr>
          <w:t xml:space="preserve"> </w:t>
        </w:r>
      </w:ins>
      <w:ins w:id="246" w:author="Drees, Trevor" w:date="2023-01-29T09:35:00Z">
        <w:r w:rsidR="00BD06A9">
          <w:rPr>
            <w:rFonts w:ascii="Times New Roman" w:hAnsi="Times New Roman" w:cs="Times New Roman"/>
            <w:sz w:val="24"/>
            <w:szCs w:val="24"/>
          </w:rPr>
          <w:t>were not</w:t>
        </w:r>
      </w:ins>
      <w:ins w:id="247" w:author="Drees, Trevor" w:date="2023-01-29T09:23:00Z">
        <w:r w:rsidR="002A38BE">
          <w:rPr>
            <w:rFonts w:ascii="Times New Roman" w:hAnsi="Times New Roman" w:cs="Times New Roman"/>
            <w:sz w:val="24"/>
            <w:szCs w:val="24"/>
          </w:rPr>
          <w:t xml:space="preserve"> significant.</w:t>
        </w:r>
      </w:ins>
      <w:del w:id="248" w:author="Drees, Trevor" w:date="2023-01-29T09:08:00Z">
        <w:r w:rsidR="001653B5" w:rsidRPr="00377387" w:rsidDel="00377387">
          <w:rPr>
            <w:rFonts w:ascii="Times New Roman" w:hAnsi="Times New Roman" w:cs="Times New Roman"/>
            <w:sz w:val="24"/>
            <w:szCs w:val="24"/>
          </w:rPr>
          <w:delText>example, while the interaction between species and elaiosome treatment was significant for the 6, 12, 24, and 48 hour marks, it was negative at the 48-hour mark and positive at the others. The interactions between species and warming</w:delText>
        </w:r>
        <w:r w:rsidR="000363AA" w:rsidRPr="00377387" w:rsidDel="00377387">
          <w:rPr>
            <w:rFonts w:ascii="Times New Roman" w:hAnsi="Times New Roman" w:cs="Times New Roman"/>
            <w:sz w:val="24"/>
            <w:szCs w:val="24"/>
          </w:rPr>
          <w:delText xml:space="preserve"> treatment</w:delText>
        </w:r>
        <w:r w:rsidR="00692214" w:rsidRPr="00377387" w:rsidDel="00377387">
          <w:rPr>
            <w:rFonts w:ascii="Times New Roman" w:hAnsi="Times New Roman" w:cs="Times New Roman"/>
            <w:sz w:val="24"/>
            <w:szCs w:val="24"/>
          </w:rPr>
          <w:delText xml:space="preserve"> were only significant at the 6- and 24-hour marks. </w:delText>
        </w:r>
        <w:r w:rsidR="003F3DC5" w:rsidRPr="00377387" w:rsidDel="00377387">
          <w:rPr>
            <w:rFonts w:ascii="Times New Roman" w:hAnsi="Times New Roman" w:cs="Times New Roman"/>
            <w:sz w:val="24"/>
            <w:szCs w:val="24"/>
          </w:rPr>
          <w:delText>I</w:delText>
        </w:r>
        <w:r w:rsidR="00692214" w:rsidRPr="00377387" w:rsidDel="00377387">
          <w:rPr>
            <w:rFonts w:ascii="Times New Roman" w:hAnsi="Times New Roman" w:cs="Times New Roman"/>
            <w:sz w:val="24"/>
            <w:szCs w:val="24"/>
          </w:rPr>
          <w:delText>nteractions</w:delText>
        </w:r>
        <w:r w:rsidR="001653B5" w:rsidRPr="00377387" w:rsidDel="00377387">
          <w:rPr>
            <w:rFonts w:ascii="Times New Roman" w:hAnsi="Times New Roman" w:cs="Times New Roman"/>
            <w:sz w:val="24"/>
            <w:szCs w:val="24"/>
          </w:rPr>
          <w:delText xml:space="preserve"> between warming</w:delText>
        </w:r>
        <w:r w:rsidR="000363AA" w:rsidRPr="00377387" w:rsidDel="00377387">
          <w:rPr>
            <w:rFonts w:ascii="Times New Roman" w:hAnsi="Times New Roman" w:cs="Times New Roman"/>
            <w:sz w:val="24"/>
            <w:szCs w:val="24"/>
          </w:rPr>
          <w:delText xml:space="preserve"> treatment</w:delText>
        </w:r>
        <w:r w:rsidR="001653B5" w:rsidRPr="00377387" w:rsidDel="00377387">
          <w:rPr>
            <w:rFonts w:ascii="Times New Roman" w:hAnsi="Times New Roman" w:cs="Times New Roman"/>
            <w:sz w:val="24"/>
            <w:szCs w:val="24"/>
          </w:rPr>
          <w:delText xml:space="preserve"> and elaiosome treatment were consistent</w:delText>
        </w:r>
        <w:r w:rsidR="00692214" w:rsidRPr="00377387" w:rsidDel="00377387">
          <w:rPr>
            <w:rFonts w:ascii="Times New Roman" w:hAnsi="Times New Roman" w:cs="Times New Roman"/>
            <w:sz w:val="24"/>
            <w:szCs w:val="24"/>
          </w:rPr>
          <w:delText>ly</w:delText>
        </w:r>
        <w:r w:rsidR="001653B5" w:rsidRPr="00377387" w:rsidDel="00377387">
          <w:rPr>
            <w:rFonts w:ascii="Times New Roman" w:hAnsi="Times New Roman" w:cs="Times New Roman"/>
            <w:sz w:val="24"/>
            <w:szCs w:val="24"/>
          </w:rPr>
          <w:delText xml:space="preserve"> </w:delText>
        </w:r>
        <w:r w:rsidR="00692214" w:rsidRPr="00377387" w:rsidDel="00377387">
          <w:rPr>
            <w:rFonts w:ascii="Times New Roman" w:hAnsi="Times New Roman" w:cs="Times New Roman"/>
            <w:sz w:val="24"/>
            <w:szCs w:val="24"/>
          </w:rPr>
          <w:delText>negative</w:delText>
        </w:r>
        <w:r w:rsidR="001653B5" w:rsidRPr="00377387" w:rsidDel="00377387">
          <w:rPr>
            <w:rFonts w:ascii="Times New Roman" w:hAnsi="Times New Roman" w:cs="Times New Roman"/>
            <w:sz w:val="24"/>
            <w:szCs w:val="24"/>
          </w:rPr>
          <w:delText xml:space="preserve"> between hour marks,</w:delText>
        </w:r>
        <w:r w:rsidR="00692214" w:rsidRPr="00377387" w:rsidDel="00377387">
          <w:rPr>
            <w:rFonts w:ascii="Times New Roman" w:hAnsi="Times New Roman" w:cs="Times New Roman"/>
            <w:sz w:val="24"/>
            <w:szCs w:val="24"/>
          </w:rPr>
          <w:delText xml:space="preserve"> </w:delText>
        </w:r>
        <w:r w:rsidR="003F3DC5" w:rsidRPr="00377387" w:rsidDel="00377387">
          <w:rPr>
            <w:rFonts w:ascii="Times New Roman" w:hAnsi="Times New Roman" w:cs="Times New Roman"/>
            <w:sz w:val="24"/>
            <w:szCs w:val="24"/>
          </w:rPr>
          <w:delText>and</w:delText>
        </w:r>
        <w:r w:rsidR="00692214" w:rsidRPr="00377387" w:rsidDel="00377387">
          <w:rPr>
            <w:rFonts w:ascii="Times New Roman" w:hAnsi="Times New Roman" w:cs="Times New Roman"/>
            <w:sz w:val="24"/>
            <w:szCs w:val="24"/>
          </w:rPr>
          <w:delText xml:space="preserve"> were significant at all but the 48-hour mark</w:delText>
        </w:r>
        <w:r w:rsidR="003F3DC5" w:rsidRPr="00377387" w:rsidDel="00377387">
          <w:rPr>
            <w:rFonts w:ascii="Times New Roman" w:hAnsi="Times New Roman" w:cs="Times New Roman"/>
            <w:sz w:val="24"/>
            <w:szCs w:val="24"/>
          </w:rPr>
          <w:delText xml:space="preserve">, as can be seen in Table 1. </w:delText>
        </w:r>
      </w:del>
      <w:del w:id="249" w:author="Drees, Trevor" w:date="2023-01-29T09:18:00Z">
        <w:r w:rsidR="003F3DC5" w:rsidRPr="00377387" w:rsidDel="003A10C4">
          <w:rPr>
            <w:rFonts w:ascii="Times New Roman" w:hAnsi="Times New Roman" w:cs="Times New Roman"/>
            <w:sz w:val="24"/>
            <w:szCs w:val="24"/>
          </w:rPr>
          <w:delText>These</w:delText>
        </w:r>
        <w:r w:rsidR="003F3DC5" w:rsidDel="003A10C4">
          <w:rPr>
            <w:rFonts w:ascii="Times New Roman" w:hAnsi="Times New Roman" w:cs="Times New Roman"/>
            <w:sz w:val="24"/>
            <w:szCs w:val="24"/>
          </w:rPr>
          <w:delText xml:space="preserve"> warming-elaiosome interactions indicate that the </w:delText>
        </w:r>
        <w:r w:rsidR="00C13C06" w:rsidDel="003A10C4">
          <w:rPr>
            <w:rFonts w:ascii="Times New Roman" w:hAnsi="Times New Roman" w:cs="Times New Roman"/>
            <w:sz w:val="24"/>
            <w:szCs w:val="24"/>
          </w:rPr>
          <w:delText>negative</w:delText>
        </w:r>
        <w:r w:rsidR="00913293" w:rsidDel="003A10C4">
          <w:rPr>
            <w:rFonts w:ascii="Times New Roman" w:hAnsi="Times New Roman" w:cs="Times New Roman"/>
            <w:sz w:val="24"/>
            <w:szCs w:val="24"/>
          </w:rPr>
          <w:delText xml:space="preserve"> effect </w:delText>
        </w:r>
        <w:r w:rsidR="00C13C06" w:rsidDel="003A10C4">
          <w:rPr>
            <w:rFonts w:ascii="Times New Roman" w:hAnsi="Times New Roman" w:cs="Times New Roman"/>
            <w:sz w:val="24"/>
            <w:szCs w:val="24"/>
          </w:rPr>
          <w:delText>on seed removal rates due</w:delText>
        </w:r>
        <w:r w:rsidR="00D121CC" w:rsidDel="003A10C4">
          <w:rPr>
            <w:rFonts w:ascii="Times New Roman" w:hAnsi="Times New Roman" w:cs="Times New Roman"/>
            <w:sz w:val="24"/>
            <w:szCs w:val="24"/>
          </w:rPr>
          <w:delText xml:space="preserve"> to</w:delText>
        </w:r>
        <w:r w:rsidR="00913293" w:rsidDel="003A10C4">
          <w:rPr>
            <w:rFonts w:ascii="Times New Roman" w:hAnsi="Times New Roman" w:cs="Times New Roman"/>
            <w:sz w:val="24"/>
            <w:szCs w:val="24"/>
          </w:rPr>
          <w:delText xml:space="preserve"> elaiosome removal</w:delText>
        </w:r>
        <w:r w:rsidR="00C13C06" w:rsidDel="003A10C4">
          <w:rPr>
            <w:rFonts w:ascii="Times New Roman" w:hAnsi="Times New Roman" w:cs="Times New Roman"/>
            <w:sz w:val="24"/>
            <w:szCs w:val="24"/>
          </w:rPr>
          <w:delText xml:space="preserve"> is dampened under the warming treatment.</w:delText>
        </w:r>
      </w:del>
    </w:p>
    <w:p w14:paraId="5C8305CB" w14:textId="25955FDC" w:rsidR="00DC4D6B" w:rsidRDefault="00DC4D6B" w:rsidP="00A527CB">
      <w:pPr>
        <w:spacing w:line="240" w:lineRule="auto"/>
        <w:ind w:firstLine="284"/>
        <w:jc w:val="both"/>
        <w:rPr>
          <w:rFonts w:ascii="Times New Roman" w:hAnsi="Times New Roman" w:cs="Times New Roman"/>
          <w:sz w:val="24"/>
          <w:szCs w:val="24"/>
        </w:rPr>
      </w:pPr>
      <w:ins w:id="250" w:author="Drees, Trevor" w:date="2023-01-29T16:36:00Z">
        <w:r w:rsidRPr="00DC4D6B">
          <w:rPr>
            <w:rFonts w:ascii="Times New Roman" w:hAnsi="Times New Roman" w:cs="Times New Roman"/>
            <w:sz w:val="24"/>
            <w:szCs w:val="24"/>
            <w:highlight w:val="yellow"/>
            <w:rPrChange w:id="251" w:author="Drees, Trevor" w:date="2023-01-29T16:36:00Z">
              <w:rPr>
                <w:rFonts w:ascii="Times New Roman" w:hAnsi="Times New Roman" w:cs="Times New Roman"/>
                <w:sz w:val="24"/>
                <w:szCs w:val="24"/>
              </w:rPr>
            </w:rPrChange>
          </w:rPr>
          <w:t>Paragraph about seed mass.</w:t>
        </w:r>
      </w:ins>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A7562">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Jordano 1981; </w:t>
      </w:r>
      <w:r w:rsidR="00860960" w:rsidRPr="00C05AC4">
        <w:rPr>
          <w:rFonts w:ascii="Times New Roman" w:hAnsi="Times New Roman" w:cs="Times New Roman"/>
          <w:color w:val="222222"/>
          <w:sz w:val="24"/>
          <w:szCs w:val="24"/>
          <w:shd w:val="clear" w:color="auto" w:fill="FFFFFF"/>
        </w:rPr>
        <w:t>Guitián</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Jordano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and also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r w:rsidR="00860960" w:rsidRPr="00E57B27">
        <w:rPr>
          <w:rFonts w:ascii="Times New Roman" w:hAnsi="Times New Roman" w:cs="Times New Roman"/>
          <w:sz w:val="24"/>
          <w:szCs w:val="24"/>
        </w:rPr>
        <w:t>Hämäläinen</w:t>
      </w:r>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Ansong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2013) or on the vehicles themselves (Veldman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2012), as a contaminant of horticultural stock (Hodkinson and Thompson 1997), and as impurities in agricultural produce such as grains (Shimono and Konuma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Here, we provide evidence of ant-mediated seed removal and dispersal, or myrmecochory, and demonstrate the importance of the elaiosome in these processes.</w:t>
      </w:r>
    </w:p>
    <w:p w14:paraId="1BEB7AF2" w14:textId="0208BC83"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 xml:space="preserve">high, with </w:t>
      </w:r>
      <w:del w:id="252" w:author="Drees, Trevor" w:date="2023-01-29T09:01:00Z">
        <w:r w:rsidDel="00160F15">
          <w:rPr>
            <w:rFonts w:ascii="Times New Roman" w:hAnsi="Times New Roman" w:cs="Times New Roman"/>
            <w:sz w:val="24"/>
            <w:szCs w:val="24"/>
          </w:rPr>
          <w:delText>more than</w:delText>
        </w:r>
      </w:del>
      <w:ins w:id="253" w:author="Drees, Trevor" w:date="2023-01-29T09:01:00Z">
        <w:r w:rsidR="00160F15">
          <w:rPr>
            <w:rFonts w:ascii="Times New Roman" w:hAnsi="Times New Roman" w:cs="Times New Roman"/>
            <w:sz w:val="24"/>
            <w:szCs w:val="24"/>
          </w:rPr>
          <w:t>approximately</w:t>
        </w:r>
      </w:ins>
      <w:r>
        <w:rPr>
          <w:rFonts w:ascii="Times New Roman" w:hAnsi="Times New Roman" w:cs="Times New Roman"/>
          <w:sz w:val="24"/>
          <w:szCs w:val="24"/>
        </w:rPr>
        <w:t xml:space="preserve">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similar to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in a similar study by </w:t>
      </w:r>
      <w:r w:rsidR="003A1447">
        <w:rPr>
          <w:rFonts w:ascii="Times New Roman" w:hAnsi="Times New Roman" w:cs="Times New Roman"/>
          <w:sz w:val="24"/>
          <w:szCs w:val="24"/>
        </w:rPr>
        <w:t xml:space="preserve">Jongejans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w:t>
      </w:r>
      <w:r w:rsidR="00C1549D">
        <w:rPr>
          <w:rFonts w:ascii="Times New Roman" w:hAnsi="Times New Roman" w:cs="Times New Roman"/>
          <w:sz w:val="24"/>
          <w:szCs w:val="24"/>
        </w:rPr>
        <w:lastRenderedPageBreak/>
        <w:t xml:space="preserve">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r w:rsidR="008E279E">
        <w:rPr>
          <w:rFonts w:ascii="Times New Roman" w:hAnsi="Times New Roman" w:cs="Times New Roman"/>
          <w:sz w:val="24"/>
          <w:szCs w:val="24"/>
        </w:rPr>
        <w:t xml:space="preserve">Jongejans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ants were responsible for the majority of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elaiosome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as seeds of both species had significantly higher rates of removal when the elaiosome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elaiosomes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C. acanthoides</w:t>
      </w:r>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ants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the differences in seed removal rates between elaiosome-present and elaiosome-absent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elaiosome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C. acanthoides</w:t>
      </w:r>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Pausas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C. acanthoides</w:t>
      </w:r>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C. acanthoides</w:t>
      </w:r>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(Jongejans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6B343A0E"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lastRenderedPageBreak/>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Penn and Crist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Hulme and Kollmann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C. acanthoides</w:t>
      </w:r>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del w:id="254" w:author="Drees, Trevor" w:date="2023-01-29T09:52:00Z">
        <w:r w:rsidR="00D92BE8" w:rsidRPr="00037D61" w:rsidDel="00037D61">
          <w:rPr>
            <w:rFonts w:ascii="Times New Roman" w:hAnsi="Times New Roman" w:cs="Times New Roman"/>
            <w:sz w:val="24"/>
            <w:szCs w:val="24"/>
            <w:rPrChange w:id="255" w:author="Drees, Trevor" w:date="2023-01-29T09:52:00Z">
              <w:rPr>
                <w:rFonts w:ascii="Times New Roman" w:hAnsi="Times New Roman" w:cs="Times New Roman"/>
                <w:i/>
                <w:iCs/>
                <w:sz w:val="24"/>
                <w:szCs w:val="24"/>
              </w:rPr>
            </w:rPrChange>
          </w:rPr>
          <w:delText>et al</w:delText>
        </w:r>
      </w:del>
      <w:ins w:id="256" w:author="Drees, Trevor" w:date="2023-01-29T09:52:00Z">
        <w:r w:rsidR="00037D61">
          <w:rPr>
            <w:rFonts w:ascii="Times New Roman" w:hAnsi="Times New Roman" w:cs="Times New Roman"/>
            <w:sz w:val="24"/>
            <w:szCs w:val="24"/>
          </w:rPr>
          <w:t>and Shea</w:t>
        </w:r>
      </w:ins>
      <w:del w:id="257" w:author="Drees, Trevor" w:date="2023-01-29T09:52:00Z">
        <w:r w:rsidR="00D92BE8" w:rsidDel="00037D61">
          <w:rPr>
            <w:rFonts w:ascii="Times New Roman" w:hAnsi="Times New Roman" w:cs="Times New Roman"/>
            <w:sz w:val="24"/>
            <w:szCs w:val="24"/>
          </w:rPr>
          <w:delText>.</w:delText>
        </w:r>
      </w:del>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(e.g. Skarpaas and Shea 2007, Jongejans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lastRenderedPageBreak/>
        <w:t>The authors would like to thank</w:t>
      </w:r>
      <w:r w:rsidR="003E2536">
        <w:rPr>
          <w:rFonts w:ascii="Times New Roman" w:hAnsi="Times New Roman" w:cs="Times New Roman"/>
          <w:sz w:val="24"/>
          <w:szCs w:val="24"/>
        </w:rPr>
        <w:t xml:space="preserve"> Professor Inger Nordal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Dr.</w:t>
      </w:r>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C. acanthoides</w:t>
      </w:r>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Penn State Breazeale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arvense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r w:rsidRPr="00BE38E8">
        <w:rPr>
          <w:rFonts w:ascii="Times New Roman" w:hAnsi="Times New Roman" w:cs="Times New Roman"/>
          <w:sz w:val="24"/>
          <w:szCs w:val="24"/>
        </w:rPr>
        <w:t>Ansong,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Bates, D., Maechler, M., Bolker,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Myrmecochorous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elaiosomes. </w:t>
      </w:r>
      <w:r w:rsidRPr="00BE38E8">
        <w:rPr>
          <w:rFonts w:ascii="Times New Roman" w:hAnsi="Times New Roman" w:cs="Times New Roman"/>
          <w:i/>
          <w:iCs/>
          <w:sz w:val="24"/>
          <w:szCs w:val="24"/>
        </w:rPr>
        <w:t>Oecologia</w:t>
      </w:r>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r w:rsidRPr="00236781">
        <w:rPr>
          <w:rFonts w:ascii="Times New Roman" w:hAnsi="Times New Roman" w:cs="Times New Roman"/>
          <w:sz w:val="24"/>
          <w:szCs w:val="24"/>
        </w:rPr>
        <w:t>Caignard, T., Kremer, A., Firmat, C., Nicolas, M., Venner,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236781">
        <w:rPr>
          <w:rFonts w:ascii="Times New Roman" w:hAnsi="Times New Roman" w:cs="Times New Roman"/>
          <w:sz w:val="24"/>
          <w:szCs w:val="24"/>
        </w:rPr>
        <w:t>Delzon,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favor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Caldwell, C.R., Britz,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3835BB">
        <w:rPr>
          <w:rFonts w:ascii="Times New Roman" w:hAnsi="Times New Roman" w:cs="Times New Roman"/>
          <w:sz w:val="24"/>
          <w:szCs w:val="24"/>
        </w:rPr>
        <w:t>Mirecki,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acanthoides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r w:rsidRPr="00BE38E8">
        <w:rPr>
          <w:rFonts w:ascii="Times New Roman" w:hAnsi="Times New Roman" w:cs="Times New Roman"/>
          <w:i/>
          <w:iCs/>
          <w:color w:val="222222"/>
          <w:sz w:val="24"/>
          <w:szCs w:val="24"/>
          <w:shd w:val="clear" w:color="auto" w:fill="FFFFFF"/>
        </w:rPr>
        <w:t>Oecologia</w:t>
      </w:r>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Rodgerson,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elaiosome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AA33F4">
        <w:rPr>
          <w:rFonts w:ascii="Times New Roman" w:hAnsi="Times New Roman" w:cs="Times New Roman"/>
          <w:color w:val="222222"/>
          <w:sz w:val="24"/>
          <w:szCs w:val="24"/>
          <w:shd w:val="clear" w:color="auto" w:fill="FFFFFF"/>
        </w:rPr>
        <w:t>Türke,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agri‐environment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r w:rsidRPr="00BE38E8">
        <w:rPr>
          <w:rFonts w:ascii="Times New Roman" w:hAnsi="Times New Roman" w:cs="Times New Roman"/>
          <w:i/>
          <w:iCs/>
          <w:color w:val="222222"/>
          <w:sz w:val="24"/>
          <w:szCs w:val="24"/>
          <w:shd w:val="clear" w:color="auto" w:fill="FFFFFF"/>
        </w:rPr>
        <w:t>Oecologia</w:t>
      </w:r>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lastRenderedPageBreak/>
        <w:t>Griffiths, H.M., Ashton, L.A., Walker, A.E., Hasan, F., Evans, T.A., Eggleton,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Guitián,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Gurney, C.M., Prugh,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545D4">
        <w:rPr>
          <w:rFonts w:ascii="Times New Roman" w:hAnsi="Times New Roman" w:cs="Times New Roman"/>
          <w:color w:val="222222"/>
          <w:sz w:val="24"/>
          <w:szCs w:val="24"/>
          <w:shd w:val="clear" w:color="auto" w:fill="FFFFFF"/>
        </w:rPr>
        <w:t>Brashares,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Hämäläinen, A., Broadley, K., Droghini,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Hedhly, A., Hormaza,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Jordano,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Kollmann,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Seed fate: Predation, dispersal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r w:rsidRPr="00BE38E8">
        <w:rPr>
          <w:rFonts w:ascii="Times New Roman" w:hAnsi="Times New Roman" w:cs="Times New Roman"/>
          <w:i/>
          <w:iCs/>
          <w:color w:val="222222"/>
          <w:sz w:val="24"/>
          <w:szCs w:val="24"/>
          <w:shd w:val="clear" w:color="auto" w:fill="FFFFFF"/>
        </w:rPr>
        <w:t>Oecologia</w:t>
      </w:r>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Jongejans, E., Shea, K., Skarpaas,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Ellner,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258" w:name="_Hlk100855506"/>
      <w:r w:rsidRPr="00EC15D4">
        <w:rPr>
          <w:rFonts w:ascii="Times New Roman" w:hAnsi="Times New Roman" w:cs="Times New Roman"/>
          <w:color w:val="222222"/>
          <w:sz w:val="24"/>
          <w:szCs w:val="24"/>
          <w:shd w:val="clear" w:color="auto" w:fill="FFFFFF"/>
        </w:rPr>
        <w:t xml:space="preserve">Jongejans, E., Skarpaas, O., Ferrari, M.J., Long, E.S., Dauer, J.T., Schwarz, C.M., </w:t>
      </w:r>
      <w:r>
        <w:rPr>
          <w:rFonts w:ascii="Times New Roman" w:hAnsi="Times New Roman" w:cs="Times New Roman"/>
          <w:color w:val="222222"/>
          <w:sz w:val="24"/>
          <w:szCs w:val="24"/>
          <w:shd w:val="clear" w:color="auto" w:fill="FFFFFF"/>
        </w:rPr>
        <w:t xml:space="preserve">Rauschert, E.S., Jabbour, R., Mortensen, D.A., Isard, S.A., Lieb, D.A., </w:t>
      </w:r>
      <w:r w:rsidR="00412BAB">
        <w:rPr>
          <w:rFonts w:ascii="Times New Roman" w:hAnsi="Times New Roman" w:cs="Times New Roman"/>
          <w:color w:val="222222"/>
          <w:sz w:val="24"/>
          <w:szCs w:val="24"/>
          <w:shd w:val="clear" w:color="auto" w:fill="FFFFFF"/>
        </w:rPr>
        <w:t>Sezen, Z., Hulting,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258"/>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Jongejans, E., Silverman, E. J., Skarpaas,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C. acanthoides</w:t>
      </w:r>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173-180.</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Jordano,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García-Castaño,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9D1071">
        <w:rPr>
          <w:rFonts w:ascii="Times New Roman" w:hAnsi="Times New Roman" w:cs="Times New Roman"/>
          <w:sz w:val="24"/>
          <w:szCs w:val="24"/>
          <w:shd w:val="clear" w:color="auto" w:fill="FFFFFF"/>
        </w:rPr>
        <w:t>Kowarik,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r w:rsidRPr="00AA33F4">
        <w:rPr>
          <w:rFonts w:ascii="Times New Roman" w:hAnsi="Times New Roman" w:cs="Times New Roman"/>
          <w:sz w:val="24"/>
          <w:szCs w:val="24"/>
          <w:shd w:val="clear" w:color="auto" w:fill="FFFFFF"/>
        </w:rPr>
        <w:t>Linabury,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AA33F4">
        <w:rPr>
          <w:rFonts w:ascii="Times New Roman" w:hAnsi="Times New Roman" w:cs="Times New Roman"/>
          <w:sz w:val="24"/>
          <w:szCs w:val="24"/>
          <w:shd w:val="clear" w:color="auto" w:fill="FFFFFF"/>
        </w:rPr>
        <w:t>Brudvig,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grainbelt.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r w:rsidRPr="00E57B27">
        <w:rPr>
          <w:rFonts w:ascii="Times New Roman" w:hAnsi="Times New Roman" w:cs="Times New Roman"/>
          <w:sz w:val="24"/>
          <w:szCs w:val="24"/>
          <w:shd w:val="clear" w:color="auto" w:fill="FFFFFF"/>
        </w:rPr>
        <w:t>Mokany,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r w:rsidRPr="001B533C">
        <w:rPr>
          <w:rFonts w:ascii="Times New Roman" w:hAnsi="Times New Roman" w:cs="Times New Roman"/>
          <w:sz w:val="24"/>
          <w:szCs w:val="24"/>
          <w:shd w:val="clear" w:color="auto" w:fill="FFFFFF"/>
        </w:rPr>
        <w:t>Molau, U. &amp; Mølgaard,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Elaiosomes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F5383">
        <w:rPr>
          <w:rFonts w:ascii="Times New Roman" w:hAnsi="Times New Roman" w:cs="Times New Roman"/>
          <w:color w:val="222222"/>
          <w:sz w:val="24"/>
          <w:szCs w:val="24"/>
          <w:shd w:val="clear" w:color="auto" w:fill="FFFFFF"/>
        </w:rPr>
        <w:t>Crist,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Pausas,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r w:rsidRPr="00BE38E8">
        <w:rPr>
          <w:rFonts w:ascii="Times New Roman" w:hAnsi="Times New Roman" w:cs="Times New Roman"/>
          <w:i/>
          <w:iCs/>
          <w:color w:val="222222"/>
          <w:sz w:val="24"/>
          <w:szCs w:val="24"/>
          <w:shd w:val="clear" w:color="auto" w:fill="FFFFFF"/>
        </w:rPr>
        <w:t>Oecologia</w:t>
      </w:r>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Reiter, J., Curio, E., Tacud,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r w:rsidRPr="00BE38E8">
        <w:rPr>
          <w:rFonts w:ascii="Times New Roman" w:hAnsi="Times New Roman" w:cs="Times New Roman"/>
          <w:i/>
          <w:iCs/>
          <w:color w:val="222222"/>
          <w:sz w:val="24"/>
          <w:szCs w:val="24"/>
          <w:shd w:val="clear" w:color="auto" w:fill="FFFFFF"/>
        </w:rPr>
        <w:t>Biotropica</w:t>
      </w:r>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Rogers, H.S., Beckman, N.G., Hartig, F., Johnson, J.S., Pufal, G., Shea, K., Zurell,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951781">
        <w:rPr>
          <w:rFonts w:ascii="Times New Roman" w:hAnsi="Times New Roman" w:cs="Times New Roman"/>
          <w:color w:val="222222"/>
          <w:sz w:val="24"/>
          <w:szCs w:val="24"/>
          <w:shd w:val="clear" w:color="auto" w:fill="FFFFFF"/>
        </w:rPr>
        <w:t>Pejchar,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r w:rsidRPr="00BE38E8">
        <w:rPr>
          <w:rFonts w:ascii="Times New Roman" w:hAnsi="Times New Roman" w:cs="Times New Roman"/>
          <w:i/>
          <w:iCs/>
          <w:color w:val="222222"/>
          <w:sz w:val="24"/>
          <w:szCs w:val="24"/>
          <w:shd w:val="clear" w:color="auto" w:fill="FFFFFF"/>
        </w:rPr>
        <w:t>AoB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lastRenderedPageBreak/>
        <w:t>Sales, L.P., Kissling, W.D., Galetti, M., Naimi,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Sato, S., Kamiyama,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Shimono,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04FAB">
        <w:rPr>
          <w:rFonts w:ascii="Times New Roman" w:hAnsi="Times New Roman" w:cs="Times New Roman"/>
          <w:color w:val="222222"/>
          <w:sz w:val="24"/>
          <w:szCs w:val="24"/>
          <w:shd w:val="clear" w:color="auto" w:fill="FFFFFF"/>
        </w:rPr>
        <w:t>Konuma,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Skarpaas,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94E95">
        <w:rPr>
          <w:rFonts w:ascii="Times New Roman" w:hAnsi="Times New Roman" w:cs="Times New Roman"/>
          <w:color w:val="222222"/>
          <w:sz w:val="24"/>
          <w:szCs w:val="24"/>
          <w:shd w:val="clear" w:color="auto" w:fill="FFFFFF"/>
        </w:rPr>
        <w:t>Rew,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Thomas, J.M.G., Boote,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habitat?.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r w:rsidRPr="00B8707D">
        <w:rPr>
          <w:rFonts w:ascii="Times New Roman" w:hAnsi="Times New Roman" w:cs="Times New Roman"/>
          <w:color w:val="222222"/>
          <w:sz w:val="24"/>
          <w:szCs w:val="24"/>
          <w:shd w:val="clear" w:color="auto" w:fill="FFFFFF"/>
        </w:rPr>
        <w:t>, B., Körner,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707D">
        <w:rPr>
          <w:rFonts w:ascii="Times New Roman" w:hAnsi="Times New Roman" w:cs="Times New Roman"/>
          <w:color w:val="222222"/>
          <w:sz w:val="24"/>
          <w:szCs w:val="24"/>
          <w:shd w:val="clear" w:color="auto" w:fill="FFFFFF"/>
        </w:rPr>
        <w:t>Stöcklin,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27DCA">
        <w:rPr>
          <w:rFonts w:ascii="Times New Roman" w:hAnsi="Times New Roman" w:cs="Times New Roman"/>
          <w:color w:val="222222"/>
          <w:sz w:val="24"/>
          <w:szCs w:val="24"/>
          <w:shd w:val="clear" w:color="auto" w:fill="FFFFFF"/>
        </w:rPr>
        <w:t xml:space="preserve">Travis, J.M., Delgado, M., Bocedi, G., Baguette, M., Bartoń, K., Bonte, D., </w:t>
      </w:r>
      <w:r>
        <w:rPr>
          <w:rFonts w:ascii="Times New Roman" w:hAnsi="Times New Roman" w:cs="Times New Roman"/>
          <w:color w:val="222222"/>
          <w:sz w:val="24"/>
          <w:szCs w:val="24"/>
          <w:shd w:val="clear" w:color="auto" w:fill="FFFFFF"/>
        </w:rPr>
        <w:t>Boulangeat, I., Hodgson, J.A., Kubisch, A., Penteriani, V., Saastamoinen, M., Stevens, V.M.,</w:t>
      </w:r>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1A7562">
        <w:rPr>
          <w:rFonts w:ascii="Times New Roman" w:hAnsi="Times New Roman" w:cs="Times New Roman"/>
          <w:i/>
          <w:iCs/>
          <w:color w:val="222222"/>
          <w:sz w:val="24"/>
          <w:szCs w:val="24"/>
          <w:shd w:val="clear" w:color="auto" w:fill="FFFFFF"/>
        </w:rPr>
        <w:t>Oikos</w:t>
      </w:r>
      <w:r w:rsidRPr="00327DCA">
        <w:rPr>
          <w:rFonts w:ascii="Times New Roman" w:hAnsi="Times New Roman" w:cs="Times New Roman"/>
          <w:color w:val="222222"/>
          <w:sz w:val="24"/>
          <w:szCs w:val="24"/>
          <w:shd w:val="clear" w:color="auto" w:fill="FFFFFF"/>
        </w:rPr>
        <w:t>, 122(11), 1532-1540.</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8E002A">
        <w:rPr>
          <w:rFonts w:ascii="Times New Roman" w:hAnsi="Times New Roman" w:cs="Times New Roman"/>
          <w:color w:val="222222"/>
          <w:sz w:val="24"/>
          <w:szCs w:val="24"/>
          <w:shd w:val="clear" w:color="auto" w:fill="FFFFFF"/>
        </w:rPr>
        <w:t>Kok,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C2638">
        <w:rPr>
          <w:rFonts w:ascii="Times New Roman" w:hAnsi="Times New Roman" w:cs="Times New Roman"/>
          <w:color w:val="222222"/>
          <w:sz w:val="24"/>
          <w:szCs w:val="24"/>
          <w:shd w:val="clear" w:color="auto" w:fill="FFFFFF"/>
        </w:rPr>
        <w:t>Longland,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Diplochory: are two seed dispersers better than one?.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Seed fate: Predation, dispersal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lastRenderedPageBreak/>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Veldman,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r w:rsidRPr="00BE38E8">
        <w:rPr>
          <w:rFonts w:ascii="Times New Roman" w:hAnsi="Times New Roman" w:cs="Times New Roman"/>
          <w:i/>
          <w:iCs/>
          <w:color w:val="222222"/>
          <w:sz w:val="24"/>
          <w:szCs w:val="24"/>
          <w:shd w:val="clear" w:color="auto" w:fill="FFFFFF"/>
        </w:rPr>
        <w:t>Biotropica</w:t>
      </w:r>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r w:rsidRPr="00BE38E8">
        <w:rPr>
          <w:rFonts w:ascii="Times New Roman" w:hAnsi="Times New Roman" w:cs="Times New Roman"/>
          <w:i/>
          <w:iCs/>
          <w:color w:val="222222"/>
          <w:sz w:val="24"/>
          <w:szCs w:val="24"/>
          <w:shd w:val="clear" w:color="auto" w:fill="FFFFFF"/>
        </w:rPr>
        <w:t xml:space="preserve">PloS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Way, D.A., Ladeau, S.L., McCarthy, H.R., Clark, J.S., Oren, R.A.M., Finzi,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taeda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Wichmann, M.C., Alexander, M.J., Soons, M.B., Galsworthy, S., Dunne, L., Gould, R., Fairfax, C., Niggemann,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r w:rsidRPr="00BE38E8">
        <w:rPr>
          <w:rFonts w:ascii="Times New Roman" w:hAnsi="Times New Roman" w:cs="Times New Roman"/>
          <w:color w:val="222222"/>
          <w:sz w:val="24"/>
          <w:szCs w:val="24"/>
          <w:shd w:val="clear" w:color="auto" w:fill="FFFFFF"/>
        </w:rPr>
        <w:t xml:space="preserve">Sissons,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r w:rsidRPr="00BE38E8">
        <w:rPr>
          <w:rFonts w:ascii="Times New Roman" w:hAnsi="Times New Roman" w:cs="Times New Roman"/>
          <w:i/>
          <w:iCs/>
          <w:color w:val="222222"/>
          <w:sz w:val="24"/>
          <w:szCs w:val="24"/>
          <w:shd w:val="clear" w:color="auto" w:fill="FFFFFF"/>
        </w:rPr>
        <w:t>NeoBiota</w:t>
      </w:r>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Jongejans, E., &amp; Shea, K. (2011). Warming increases the spread of an invasive thistle. </w:t>
      </w:r>
      <w:r w:rsidRPr="00BE38E8">
        <w:rPr>
          <w:rFonts w:ascii="Times New Roman" w:hAnsi="Times New Roman" w:cs="Times New Roman"/>
          <w:i/>
          <w:iCs/>
          <w:color w:val="222222"/>
          <w:sz w:val="24"/>
          <w:szCs w:val="24"/>
          <w:shd w:val="clear" w:color="auto" w:fill="FFFFFF"/>
        </w:rPr>
        <w:t>PLoS</w:t>
      </w:r>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F12BB35" w14:textId="5C9E8639" w:rsidR="002D03DB" w:rsidRPr="00A45266" w:rsidRDefault="00520BB0" w:rsidP="002D03DB">
      <w:pPr>
        <w:spacing w:line="240" w:lineRule="auto"/>
        <w:jc w:val="both"/>
        <w:rPr>
          <w:rFonts w:ascii="Times New Roman" w:eastAsiaTheme="minorEastAsia" w:hAnsi="Times New Roman" w:cs="Times New Roman"/>
          <w:sz w:val="24"/>
          <w:szCs w:val="24"/>
          <w:rPrChange w:id="259" w:author="Drees, Trevor" w:date="2023-01-28T18:03:00Z">
            <w:rPr>
              <w:rFonts w:ascii="Times New Roman" w:hAnsi="Times New Roman" w:cs="Times New Roman"/>
              <w:color w:val="222222"/>
              <w:sz w:val="24"/>
              <w:szCs w:val="24"/>
              <w:shd w:val="clear" w:color="auto" w:fill="FFFFFF"/>
            </w:rPr>
          </w:rPrChange>
        </w:rPr>
        <w:pPrChange w:id="260" w:author="Drees, Trevor" w:date="2023-01-28T17:19:00Z">
          <w:pPr>
            <w:spacing w:after="120" w:line="240" w:lineRule="auto"/>
            <w:jc w:val="both"/>
          </w:pPr>
        </w:pPrChange>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w:t>
      </w:r>
      <w:del w:id="261" w:author="Drees, Trevor" w:date="2023-01-28T16:50:00Z">
        <w:r w:rsidDel="00D97EE3">
          <w:rPr>
            <w:rFonts w:ascii="Times New Roman" w:eastAsiaTheme="minorEastAsia" w:hAnsi="Times New Roman" w:cs="Times New Roman"/>
            <w:sz w:val="24"/>
            <w:szCs w:val="24"/>
          </w:rPr>
          <w:delText>24, and 48</w:delText>
        </w:r>
      </w:del>
      <w:ins w:id="262" w:author="Drees, Trevor" w:date="2023-01-28T16:50:00Z">
        <w:r w:rsidR="00D97EE3">
          <w:rPr>
            <w:rFonts w:ascii="Times New Roman" w:eastAsiaTheme="minorEastAsia" w:hAnsi="Times New Roman" w:cs="Times New Roman"/>
            <w:sz w:val="24"/>
            <w:szCs w:val="24"/>
          </w:rPr>
          <w:t>and 24</w:t>
        </w:r>
      </w:ins>
      <w:r>
        <w:rPr>
          <w:rFonts w:ascii="Times New Roman" w:eastAsiaTheme="minorEastAsia" w:hAnsi="Times New Roman" w:cs="Times New Roman"/>
          <w:sz w:val="24"/>
          <w:szCs w:val="24"/>
        </w:rPr>
        <w:t xml:space="preserve"> hours. The intercept (baseline) represents </w:t>
      </w:r>
      <w:del w:id="263" w:author="Drees, Trevor" w:date="2023-01-28T16:50:00Z">
        <w:r w:rsidDel="00F33B2F">
          <w:rPr>
            <w:rFonts w:ascii="Times New Roman" w:eastAsiaTheme="minorEastAsia" w:hAnsi="Times New Roman" w:cs="Times New Roman"/>
            <w:i/>
            <w:iCs/>
            <w:sz w:val="24"/>
            <w:szCs w:val="24"/>
          </w:rPr>
          <w:delText>C. acanthoides</w:delText>
        </w:r>
        <w:r w:rsidDel="00F33B2F">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seeds from unwarmed maternal plants and without elaiosomes.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64" w:author="Drees, Trevor" w:date="2023-01-28T17:17:00Z">
          <w:tblPr>
            <w:tblStyle w:val="TableGrid"/>
            <w:tblW w:w="9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023"/>
        <w:gridCol w:w="245"/>
        <w:gridCol w:w="1342"/>
        <w:gridCol w:w="245"/>
        <w:gridCol w:w="850"/>
        <w:gridCol w:w="850"/>
        <w:gridCol w:w="283"/>
        <w:gridCol w:w="1587"/>
        <w:gridCol w:w="851"/>
        <w:gridCol w:w="850"/>
        <w:tblGridChange w:id="265">
          <w:tblGrid>
            <w:gridCol w:w="2023"/>
            <w:gridCol w:w="245"/>
            <w:gridCol w:w="1342"/>
            <w:gridCol w:w="245"/>
            <w:gridCol w:w="57"/>
            <w:gridCol w:w="57"/>
            <w:gridCol w:w="736"/>
            <w:gridCol w:w="57"/>
            <w:gridCol w:w="57"/>
            <w:gridCol w:w="736"/>
            <w:gridCol w:w="57"/>
            <w:gridCol w:w="57"/>
            <w:gridCol w:w="169"/>
            <w:gridCol w:w="57"/>
            <w:gridCol w:w="1530"/>
            <w:gridCol w:w="171"/>
            <w:gridCol w:w="680"/>
            <w:gridCol w:w="171"/>
            <w:gridCol w:w="679"/>
            <w:gridCol w:w="171"/>
          </w:tblGrid>
        </w:tblGridChange>
      </w:tblGrid>
      <w:tr w:rsidR="002D03DB" w:rsidDel="002D03DB" w14:paraId="2A1C4037" w14:textId="77777777" w:rsidTr="002D03DB">
        <w:trPr>
          <w:gridAfter w:val="4"/>
          <w:del w:id="266" w:author="Drees, Trevor" w:date="2023-01-28T17:12:00Z"/>
          <w:trPrChange w:id="267" w:author="Drees, Trevor" w:date="2023-01-28T17:17:00Z">
            <w:trPr>
              <w:gridAfter w:val="4"/>
            </w:trPr>
          </w:trPrChange>
        </w:trPr>
        <w:tc>
          <w:tcPr>
            <w:tcW w:w="2268" w:type="dxa"/>
            <w:gridSpan w:val="2"/>
            <w:tcBorders>
              <w:bottom w:val="single" w:sz="4" w:space="0" w:color="auto"/>
            </w:tcBorders>
            <w:tcPrChange w:id="268" w:author="Drees, Trevor" w:date="2023-01-28T17:17:00Z">
              <w:tcPr>
                <w:tcW w:w="2268" w:type="dxa"/>
                <w:gridSpan w:val="2"/>
                <w:tcBorders>
                  <w:bottom w:val="single" w:sz="4" w:space="0" w:color="auto"/>
                </w:tcBorders>
              </w:tcPr>
            </w:tcPrChange>
          </w:tcPr>
          <w:p w14:paraId="77D83B17" w14:textId="5021C17A" w:rsidR="002D03DB" w:rsidRPr="00050DDB" w:rsidDel="002D03DB" w:rsidRDefault="002D03DB">
            <w:pPr>
              <w:rPr>
                <w:del w:id="269" w:author="Drees, Trevor" w:date="2023-01-28T17:12:00Z"/>
                <w:rFonts w:ascii="Times New Roman" w:hAnsi="Times New Roman" w:cs="Times New Roman"/>
                <w:b/>
                <w:bCs/>
              </w:rPr>
            </w:pPr>
          </w:p>
        </w:tc>
        <w:tc>
          <w:tcPr>
            <w:tcW w:w="1587" w:type="dxa"/>
            <w:gridSpan w:val="2"/>
            <w:tcBorders>
              <w:bottom w:val="single" w:sz="4" w:space="0" w:color="auto"/>
            </w:tcBorders>
            <w:tcPrChange w:id="270" w:author="Drees, Trevor" w:date="2023-01-28T17:17:00Z">
              <w:tcPr>
                <w:tcW w:w="1701" w:type="dxa"/>
                <w:gridSpan w:val="4"/>
                <w:tcBorders>
                  <w:bottom w:val="single" w:sz="4" w:space="0" w:color="auto"/>
                </w:tcBorders>
              </w:tcPr>
            </w:tcPrChange>
          </w:tcPr>
          <w:p w14:paraId="4AA49B56" w14:textId="424BF839" w:rsidR="002D03DB" w:rsidRPr="00D97EE3" w:rsidDel="002D03DB" w:rsidRDefault="002D03DB" w:rsidP="00ED00F1">
            <w:pPr>
              <w:jc w:val="center"/>
              <w:rPr>
                <w:del w:id="271" w:author="Drees, Trevor" w:date="2023-01-28T17:12:00Z"/>
                <w:rFonts w:ascii="Times New Roman" w:hAnsi="Times New Roman" w:cs="Times New Roman"/>
                <w:b/>
                <w:bCs/>
                <w:i/>
                <w:iCs/>
                <w:rPrChange w:id="272" w:author="Drees, Trevor" w:date="2023-01-28T16:44:00Z">
                  <w:rPr>
                    <w:del w:id="273" w:author="Drees, Trevor" w:date="2023-01-28T17:12:00Z"/>
                    <w:rFonts w:ascii="Times New Roman" w:hAnsi="Times New Roman" w:cs="Times New Roman"/>
                    <w:b/>
                    <w:bCs/>
                  </w:rPr>
                </w:rPrChange>
              </w:rPr>
            </w:pPr>
            <w:del w:id="274" w:author="Drees, Trevor" w:date="2023-01-28T16:44:00Z">
              <w:r w:rsidRPr="00D97EE3" w:rsidDel="00D97EE3">
                <w:rPr>
                  <w:rFonts w:ascii="Times New Roman" w:hAnsi="Times New Roman" w:cs="Times New Roman"/>
                  <w:b/>
                  <w:bCs/>
                  <w:i/>
                  <w:iCs/>
                  <w:rPrChange w:id="275" w:author="Drees, Trevor" w:date="2023-01-28T16:44:00Z">
                    <w:rPr>
                      <w:rFonts w:ascii="Times New Roman" w:hAnsi="Times New Roman" w:cs="Times New Roman"/>
                      <w:b/>
                      <w:bCs/>
                    </w:rPr>
                  </w:rPrChange>
                </w:rPr>
                <w:delText>6 Hours</w:delText>
              </w:r>
            </w:del>
          </w:p>
        </w:tc>
        <w:tc>
          <w:tcPr>
            <w:tcW w:w="850" w:type="dxa"/>
            <w:tcBorders>
              <w:bottom w:val="single" w:sz="4" w:space="0" w:color="auto"/>
            </w:tcBorders>
            <w:tcPrChange w:id="276" w:author="Drees, Trevor" w:date="2023-01-28T17:17:00Z">
              <w:tcPr>
                <w:tcW w:w="850" w:type="dxa"/>
                <w:gridSpan w:val="3"/>
                <w:tcBorders>
                  <w:bottom w:val="single" w:sz="4" w:space="0" w:color="auto"/>
                </w:tcBorders>
              </w:tcPr>
            </w:tcPrChange>
          </w:tcPr>
          <w:p w14:paraId="3DFE847A" w14:textId="777E7E91" w:rsidR="002D03DB" w:rsidRPr="002D03DB" w:rsidDel="002D03DB" w:rsidRDefault="002D03DB" w:rsidP="00ED00F1">
            <w:pPr>
              <w:jc w:val="center"/>
              <w:rPr>
                <w:del w:id="277" w:author="Drees, Trevor" w:date="2023-01-28T17:12:00Z"/>
                <w:rFonts w:ascii="Times New Roman" w:hAnsi="Times New Roman" w:cs="Times New Roman"/>
                <w:b/>
                <w:bCs/>
                <w:i/>
                <w:iCs/>
              </w:rPr>
            </w:pPr>
          </w:p>
        </w:tc>
        <w:tc>
          <w:tcPr>
            <w:tcW w:w="850" w:type="dxa"/>
            <w:tcBorders>
              <w:bottom w:val="single" w:sz="4" w:space="0" w:color="auto"/>
            </w:tcBorders>
            <w:tcPrChange w:id="278" w:author="Drees, Trevor" w:date="2023-01-28T17:17:00Z">
              <w:tcPr>
                <w:tcW w:w="850" w:type="dxa"/>
                <w:gridSpan w:val="3"/>
                <w:tcBorders>
                  <w:bottom w:val="single" w:sz="4" w:space="0" w:color="auto"/>
                </w:tcBorders>
              </w:tcPr>
            </w:tcPrChange>
          </w:tcPr>
          <w:p w14:paraId="725D38E4" w14:textId="0D665FAF" w:rsidR="002D03DB" w:rsidRPr="00D97EE3" w:rsidDel="002D03DB" w:rsidRDefault="002D03DB" w:rsidP="00ED00F1">
            <w:pPr>
              <w:jc w:val="center"/>
              <w:rPr>
                <w:del w:id="279" w:author="Drees, Trevor" w:date="2023-01-28T17:12:00Z"/>
                <w:rFonts w:ascii="Times New Roman" w:hAnsi="Times New Roman" w:cs="Times New Roman"/>
                <w:b/>
                <w:bCs/>
                <w:i/>
                <w:iCs/>
                <w:rPrChange w:id="280" w:author="Drees, Trevor" w:date="2023-01-28T16:44:00Z">
                  <w:rPr>
                    <w:del w:id="281" w:author="Drees, Trevor" w:date="2023-01-28T17:12:00Z"/>
                    <w:rFonts w:ascii="Times New Roman" w:hAnsi="Times New Roman" w:cs="Times New Roman"/>
                    <w:b/>
                    <w:bCs/>
                  </w:rPr>
                </w:rPrChange>
              </w:rPr>
            </w:pPr>
            <w:del w:id="282" w:author="Drees, Trevor" w:date="2023-01-28T16:44:00Z">
              <w:r w:rsidRPr="00D97EE3" w:rsidDel="00D97EE3">
                <w:rPr>
                  <w:rFonts w:ascii="Times New Roman" w:hAnsi="Times New Roman" w:cs="Times New Roman"/>
                  <w:b/>
                  <w:bCs/>
                  <w:i/>
                  <w:iCs/>
                  <w:rPrChange w:id="283" w:author="Drees, Trevor" w:date="2023-01-28T16:44:00Z">
                    <w:rPr>
                      <w:rFonts w:ascii="Times New Roman" w:hAnsi="Times New Roman" w:cs="Times New Roman"/>
                      <w:b/>
                      <w:bCs/>
                    </w:rPr>
                  </w:rPrChange>
                </w:rPr>
                <w:delText>12 Hours</w:delText>
              </w:r>
            </w:del>
          </w:p>
        </w:tc>
      </w:tr>
      <w:tr w:rsidR="002D03DB" w14:paraId="53C5DCB2" w14:textId="77777777" w:rsidTr="00242E89">
        <w:tblPrEx>
          <w:tblPrExChange w:id="284" w:author="Drees, Trevor" w:date="2023-01-28T17:21:00Z">
            <w:tblPrEx>
              <w:tblW w:w="9126" w:type="dxa"/>
            </w:tblPrEx>
          </w:tblPrExChange>
        </w:tblPrEx>
        <w:trPr>
          <w:ins w:id="285" w:author="Drees, Trevor" w:date="2023-01-28T17:18:00Z"/>
          <w:trPrChange w:id="286" w:author="Drees, Trevor" w:date="2023-01-28T17:21:00Z">
            <w:trPr>
              <w:gridAfter w:val="0"/>
            </w:trPr>
          </w:trPrChange>
        </w:trPr>
        <w:tc>
          <w:tcPr>
            <w:tcW w:w="2268" w:type="dxa"/>
            <w:gridSpan w:val="2"/>
            <w:tcBorders>
              <w:bottom w:val="single" w:sz="18" w:space="0" w:color="auto"/>
            </w:tcBorders>
            <w:tcPrChange w:id="287" w:author="Drees, Trevor" w:date="2023-01-28T17:21:00Z">
              <w:tcPr>
                <w:tcW w:w="2268" w:type="dxa"/>
                <w:gridSpan w:val="2"/>
                <w:tcBorders>
                  <w:top w:val="single" w:sz="4" w:space="0" w:color="auto"/>
                </w:tcBorders>
              </w:tcPr>
            </w:tcPrChange>
          </w:tcPr>
          <w:p w14:paraId="1B385016" w14:textId="77777777" w:rsidR="002D03DB" w:rsidRDefault="002D03DB" w:rsidP="00ED00F1">
            <w:pPr>
              <w:rPr>
                <w:ins w:id="288" w:author="Drees, Trevor" w:date="2023-01-28T17:18:00Z"/>
                <w:rFonts w:ascii="Times New Roman" w:hAnsi="Times New Roman" w:cs="Times New Roman"/>
                <w:b/>
                <w:bCs/>
              </w:rPr>
            </w:pPr>
          </w:p>
        </w:tc>
        <w:tc>
          <w:tcPr>
            <w:tcW w:w="3287" w:type="dxa"/>
            <w:gridSpan w:val="4"/>
            <w:tcBorders>
              <w:bottom w:val="single" w:sz="18" w:space="0" w:color="auto"/>
            </w:tcBorders>
            <w:tcPrChange w:id="289" w:author="Drees, Trevor" w:date="2023-01-28T17:21:00Z">
              <w:tcPr>
                <w:tcW w:w="3287" w:type="dxa"/>
                <w:gridSpan w:val="8"/>
                <w:tcBorders>
                  <w:top w:val="single" w:sz="4" w:space="0" w:color="auto"/>
                </w:tcBorders>
              </w:tcPr>
            </w:tcPrChange>
          </w:tcPr>
          <w:p w14:paraId="46477FA0" w14:textId="0A71B1AF" w:rsidR="002D03DB" w:rsidRPr="009D5A7E" w:rsidRDefault="002D03DB" w:rsidP="00ED00F1">
            <w:pPr>
              <w:jc w:val="center"/>
              <w:rPr>
                <w:ins w:id="290" w:author="Drees, Trevor" w:date="2023-01-28T17:18:00Z"/>
                <w:rFonts w:ascii="Times New Roman" w:hAnsi="Times New Roman" w:cs="Times New Roman"/>
                <w:b/>
                <w:bCs/>
                <w:i/>
                <w:iCs/>
              </w:rPr>
            </w:pPr>
            <w:ins w:id="291" w:author="Drees, Trevor" w:date="2023-01-28T17:18:00Z">
              <w:r>
                <w:rPr>
                  <w:rFonts w:ascii="Times New Roman" w:hAnsi="Times New Roman" w:cs="Times New Roman"/>
                  <w:b/>
                  <w:bCs/>
                  <w:i/>
                  <w:iCs/>
                </w:rPr>
                <w:t>C. nutans</w:t>
              </w:r>
            </w:ins>
          </w:p>
        </w:tc>
        <w:tc>
          <w:tcPr>
            <w:tcW w:w="283" w:type="dxa"/>
            <w:tcBorders>
              <w:bottom w:val="single" w:sz="18" w:space="0" w:color="auto"/>
            </w:tcBorders>
            <w:tcPrChange w:id="292" w:author="Drees, Trevor" w:date="2023-01-28T17:21:00Z">
              <w:tcPr>
                <w:tcW w:w="283" w:type="dxa"/>
                <w:gridSpan w:val="3"/>
                <w:tcBorders>
                  <w:top w:val="single" w:sz="4" w:space="0" w:color="auto"/>
                </w:tcBorders>
              </w:tcPr>
            </w:tcPrChange>
          </w:tcPr>
          <w:p w14:paraId="3FF7E62E" w14:textId="77777777" w:rsidR="002D03DB" w:rsidRPr="00050DDB" w:rsidRDefault="002D03DB" w:rsidP="00D97EE3">
            <w:pPr>
              <w:jc w:val="center"/>
              <w:rPr>
                <w:ins w:id="293" w:author="Drees, Trevor" w:date="2023-01-28T17:18:00Z"/>
                <w:rFonts w:ascii="Times New Roman" w:hAnsi="Times New Roman" w:cs="Times New Roman"/>
                <w:b/>
                <w:bCs/>
              </w:rPr>
            </w:pPr>
          </w:p>
        </w:tc>
        <w:tc>
          <w:tcPr>
            <w:tcW w:w="3288" w:type="dxa"/>
            <w:gridSpan w:val="3"/>
            <w:tcBorders>
              <w:bottom w:val="single" w:sz="18" w:space="0" w:color="auto"/>
            </w:tcBorders>
            <w:vAlign w:val="center"/>
            <w:tcPrChange w:id="294" w:author="Drees, Trevor" w:date="2023-01-28T17:21:00Z">
              <w:tcPr>
                <w:tcW w:w="3288" w:type="dxa"/>
                <w:gridSpan w:val="6"/>
                <w:tcBorders>
                  <w:top w:val="single" w:sz="4" w:space="0" w:color="auto"/>
                </w:tcBorders>
                <w:vAlign w:val="center"/>
              </w:tcPr>
            </w:tcPrChange>
          </w:tcPr>
          <w:p w14:paraId="0DC4D902" w14:textId="246922BE" w:rsidR="002D03DB" w:rsidRPr="009D5A7E" w:rsidRDefault="002D03DB" w:rsidP="00ED00F1">
            <w:pPr>
              <w:jc w:val="center"/>
              <w:rPr>
                <w:ins w:id="295" w:author="Drees, Trevor" w:date="2023-01-28T17:18:00Z"/>
                <w:rFonts w:ascii="Times New Roman" w:hAnsi="Times New Roman" w:cs="Times New Roman"/>
                <w:b/>
                <w:bCs/>
                <w:i/>
                <w:iCs/>
              </w:rPr>
            </w:pPr>
            <w:ins w:id="296" w:author="Drees, Trevor" w:date="2023-01-28T17:18:00Z">
              <w:r>
                <w:rPr>
                  <w:rFonts w:ascii="Times New Roman" w:hAnsi="Times New Roman" w:cs="Times New Roman"/>
                  <w:b/>
                  <w:bCs/>
                  <w:i/>
                  <w:iCs/>
                </w:rPr>
                <w:t>C. acanthoides</w:t>
              </w:r>
            </w:ins>
          </w:p>
        </w:tc>
      </w:tr>
      <w:tr w:rsidR="002D03DB" w14:paraId="3354420B" w14:textId="77777777" w:rsidTr="00242E89">
        <w:tblPrEx>
          <w:tblPrExChange w:id="297" w:author="Drees, Trevor" w:date="2023-01-28T17:21:00Z">
            <w:tblPrEx>
              <w:tblW w:w="9126" w:type="dxa"/>
            </w:tblPrEx>
          </w:tblPrExChange>
        </w:tblPrEx>
        <w:trPr>
          <w:ins w:id="298" w:author="Drees, Trevor" w:date="2023-01-28T16:52:00Z"/>
          <w:trPrChange w:id="299" w:author="Drees, Trevor" w:date="2023-01-28T17:21:00Z">
            <w:trPr>
              <w:gridAfter w:val="0"/>
            </w:trPr>
          </w:trPrChange>
        </w:trPr>
        <w:tc>
          <w:tcPr>
            <w:tcW w:w="2268" w:type="dxa"/>
            <w:gridSpan w:val="2"/>
            <w:tcBorders>
              <w:top w:val="single" w:sz="18" w:space="0" w:color="auto"/>
            </w:tcBorders>
            <w:tcPrChange w:id="300" w:author="Drees, Trevor" w:date="2023-01-28T17:21:00Z">
              <w:tcPr>
                <w:tcW w:w="2268" w:type="dxa"/>
                <w:gridSpan w:val="2"/>
                <w:tcBorders>
                  <w:top w:val="single" w:sz="4" w:space="0" w:color="auto"/>
                </w:tcBorders>
              </w:tcPr>
            </w:tcPrChange>
          </w:tcPr>
          <w:p w14:paraId="183EE942" w14:textId="77777777" w:rsidR="002D03DB" w:rsidRDefault="002D03DB" w:rsidP="00ED00F1">
            <w:pPr>
              <w:rPr>
                <w:ins w:id="301" w:author="Drees, Trevor" w:date="2023-01-28T16:52:00Z"/>
                <w:rFonts w:ascii="Times New Roman" w:hAnsi="Times New Roman" w:cs="Times New Roman"/>
                <w:b/>
                <w:bCs/>
              </w:rPr>
            </w:pPr>
          </w:p>
        </w:tc>
        <w:tc>
          <w:tcPr>
            <w:tcW w:w="1587" w:type="dxa"/>
            <w:gridSpan w:val="2"/>
            <w:tcBorders>
              <w:top w:val="single" w:sz="18" w:space="0" w:color="auto"/>
            </w:tcBorders>
            <w:tcPrChange w:id="302" w:author="Drees, Trevor" w:date="2023-01-28T17:21:00Z">
              <w:tcPr>
                <w:tcW w:w="1587" w:type="dxa"/>
                <w:gridSpan w:val="2"/>
                <w:tcBorders>
                  <w:top w:val="single" w:sz="4" w:space="0" w:color="auto"/>
                </w:tcBorders>
              </w:tcPr>
            </w:tcPrChange>
          </w:tcPr>
          <w:p w14:paraId="4087575A" w14:textId="77777777" w:rsidR="002D03DB" w:rsidRPr="00050DDB" w:rsidRDefault="002D03DB" w:rsidP="00ED00F1">
            <w:pPr>
              <w:jc w:val="center"/>
              <w:rPr>
                <w:ins w:id="303" w:author="Drees, Trevor" w:date="2023-01-28T16:52:00Z"/>
                <w:rFonts w:ascii="Times New Roman" w:hAnsi="Times New Roman" w:cs="Times New Roman"/>
                <w:b/>
                <w:bCs/>
              </w:rPr>
            </w:pPr>
          </w:p>
        </w:tc>
        <w:tc>
          <w:tcPr>
            <w:tcW w:w="850" w:type="dxa"/>
            <w:tcBorders>
              <w:top w:val="single" w:sz="18" w:space="0" w:color="auto"/>
            </w:tcBorders>
            <w:tcPrChange w:id="304" w:author="Drees, Trevor" w:date="2023-01-28T17:21:00Z">
              <w:tcPr>
                <w:tcW w:w="850" w:type="dxa"/>
                <w:gridSpan w:val="3"/>
                <w:tcBorders>
                  <w:top w:val="single" w:sz="4" w:space="0" w:color="auto"/>
                </w:tcBorders>
              </w:tcPr>
            </w:tcPrChange>
          </w:tcPr>
          <w:p w14:paraId="232EF163" w14:textId="77777777" w:rsidR="002D03DB" w:rsidRPr="009D5A7E" w:rsidRDefault="002D03DB" w:rsidP="00ED00F1">
            <w:pPr>
              <w:jc w:val="center"/>
              <w:rPr>
                <w:ins w:id="305" w:author="Drees, Trevor" w:date="2023-01-28T16:52:00Z"/>
                <w:rFonts w:ascii="Times New Roman" w:hAnsi="Times New Roman" w:cs="Times New Roman"/>
                <w:b/>
                <w:bCs/>
                <w:i/>
                <w:iCs/>
              </w:rPr>
            </w:pPr>
          </w:p>
        </w:tc>
        <w:tc>
          <w:tcPr>
            <w:tcW w:w="850" w:type="dxa"/>
            <w:tcBorders>
              <w:top w:val="single" w:sz="18" w:space="0" w:color="auto"/>
            </w:tcBorders>
            <w:tcPrChange w:id="306" w:author="Drees, Trevor" w:date="2023-01-28T17:21:00Z">
              <w:tcPr>
                <w:tcW w:w="850" w:type="dxa"/>
                <w:gridSpan w:val="3"/>
                <w:tcBorders>
                  <w:top w:val="single" w:sz="4" w:space="0" w:color="auto"/>
                </w:tcBorders>
              </w:tcPr>
            </w:tcPrChange>
          </w:tcPr>
          <w:p w14:paraId="5AEF26B3" w14:textId="77777777" w:rsidR="002D03DB" w:rsidRPr="009D5A7E" w:rsidRDefault="002D03DB" w:rsidP="00ED00F1">
            <w:pPr>
              <w:jc w:val="center"/>
              <w:rPr>
                <w:ins w:id="307" w:author="Drees, Trevor" w:date="2023-01-28T16:52:00Z"/>
                <w:rFonts w:ascii="Times New Roman" w:hAnsi="Times New Roman" w:cs="Times New Roman"/>
                <w:b/>
                <w:bCs/>
                <w:i/>
                <w:iCs/>
              </w:rPr>
            </w:pPr>
          </w:p>
        </w:tc>
        <w:tc>
          <w:tcPr>
            <w:tcW w:w="283" w:type="dxa"/>
            <w:tcBorders>
              <w:top w:val="single" w:sz="18" w:space="0" w:color="auto"/>
            </w:tcBorders>
            <w:tcPrChange w:id="308" w:author="Drees, Trevor" w:date="2023-01-28T17:21:00Z">
              <w:tcPr>
                <w:tcW w:w="283" w:type="dxa"/>
                <w:gridSpan w:val="3"/>
                <w:tcBorders>
                  <w:top w:val="single" w:sz="4" w:space="0" w:color="auto"/>
                </w:tcBorders>
              </w:tcPr>
            </w:tcPrChange>
          </w:tcPr>
          <w:p w14:paraId="2644A2B9" w14:textId="77777777" w:rsidR="002D03DB" w:rsidRPr="00050DDB" w:rsidRDefault="002D03DB" w:rsidP="00D97EE3">
            <w:pPr>
              <w:jc w:val="center"/>
              <w:rPr>
                <w:ins w:id="309" w:author="Drees, Trevor" w:date="2023-01-28T17:11:00Z"/>
                <w:rFonts w:ascii="Times New Roman" w:hAnsi="Times New Roman" w:cs="Times New Roman"/>
                <w:b/>
                <w:bCs/>
              </w:rPr>
            </w:pPr>
          </w:p>
        </w:tc>
        <w:tc>
          <w:tcPr>
            <w:tcW w:w="1587" w:type="dxa"/>
            <w:tcBorders>
              <w:top w:val="single" w:sz="18" w:space="0" w:color="auto"/>
            </w:tcBorders>
            <w:vAlign w:val="center"/>
            <w:tcPrChange w:id="310" w:author="Drees, Trevor" w:date="2023-01-28T17:21:00Z">
              <w:tcPr>
                <w:tcW w:w="1587" w:type="dxa"/>
                <w:gridSpan w:val="2"/>
                <w:tcBorders>
                  <w:top w:val="single" w:sz="4" w:space="0" w:color="auto"/>
                </w:tcBorders>
                <w:vAlign w:val="center"/>
              </w:tcPr>
            </w:tcPrChange>
          </w:tcPr>
          <w:p w14:paraId="23AC82A9" w14:textId="682D207F" w:rsidR="002D03DB" w:rsidRPr="00050DDB" w:rsidRDefault="002D03DB" w:rsidP="00D97EE3">
            <w:pPr>
              <w:jc w:val="center"/>
              <w:rPr>
                <w:ins w:id="311" w:author="Drees, Trevor" w:date="2023-01-28T16:52:00Z"/>
                <w:rFonts w:ascii="Times New Roman" w:hAnsi="Times New Roman" w:cs="Times New Roman"/>
                <w:b/>
                <w:bCs/>
              </w:rPr>
            </w:pPr>
          </w:p>
        </w:tc>
        <w:tc>
          <w:tcPr>
            <w:tcW w:w="851" w:type="dxa"/>
            <w:tcBorders>
              <w:top w:val="single" w:sz="18" w:space="0" w:color="auto"/>
            </w:tcBorders>
            <w:tcPrChange w:id="312" w:author="Drees, Trevor" w:date="2023-01-28T17:21:00Z">
              <w:tcPr>
                <w:tcW w:w="851" w:type="dxa"/>
                <w:gridSpan w:val="2"/>
                <w:tcBorders>
                  <w:top w:val="single" w:sz="4" w:space="0" w:color="auto"/>
                </w:tcBorders>
              </w:tcPr>
            </w:tcPrChange>
          </w:tcPr>
          <w:p w14:paraId="2C1D5ADF" w14:textId="77777777" w:rsidR="002D03DB" w:rsidRPr="009D5A7E" w:rsidRDefault="002D03DB" w:rsidP="00ED00F1">
            <w:pPr>
              <w:jc w:val="center"/>
              <w:rPr>
                <w:ins w:id="313" w:author="Drees, Trevor" w:date="2023-01-28T16:52:00Z"/>
                <w:rFonts w:ascii="Times New Roman" w:hAnsi="Times New Roman" w:cs="Times New Roman"/>
                <w:b/>
                <w:bCs/>
                <w:i/>
                <w:iCs/>
              </w:rPr>
            </w:pPr>
          </w:p>
        </w:tc>
        <w:tc>
          <w:tcPr>
            <w:tcW w:w="850" w:type="dxa"/>
            <w:tcBorders>
              <w:top w:val="single" w:sz="18" w:space="0" w:color="auto"/>
            </w:tcBorders>
            <w:tcPrChange w:id="314" w:author="Drees, Trevor" w:date="2023-01-28T17:21:00Z">
              <w:tcPr>
                <w:tcW w:w="850" w:type="dxa"/>
                <w:gridSpan w:val="2"/>
                <w:tcBorders>
                  <w:top w:val="single" w:sz="4" w:space="0" w:color="auto"/>
                </w:tcBorders>
              </w:tcPr>
            </w:tcPrChange>
          </w:tcPr>
          <w:p w14:paraId="7D33EFCE" w14:textId="77777777" w:rsidR="002D03DB" w:rsidRPr="009D5A7E" w:rsidRDefault="002D03DB" w:rsidP="00ED00F1">
            <w:pPr>
              <w:jc w:val="center"/>
              <w:rPr>
                <w:ins w:id="315" w:author="Drees, Trevor" w:date="2023-01-28T16:52:00Z"/>
                <w:rFonts w:ascii="Times New Roman" w:hAnsi="Times New Roman" w:cs="Times New Roman"/>
                <w:b/>
                <w:bCs/>
                <w:i/>
                <w:iCs/>
              </w:rPr>
            </w:pPr>
          </w:p>
        </w:tc>
      </w:tr>
      <w:tr w:rsidR="002D03DB" w14:paraId="10335B94" w14:textId="77777777" w:rsidTr="002D03DB">
        <w:tc>
          <w:tcPr>
            <w:tcW w:w="2268" w:type="dxa"/>
            <w:gridSpan w:val="2"/>
            <w:tcBorders>
              <w:bottom w:val="single" w:sz="4" w:space="0" w:color="auto"/>
            </w:tcBorders>
          </w:tcPr>
          <w:p w14:paraId="622CAF71" w14:textId="68BDF2AA" w:rsidR="002D03DB" w:rsidRPr="00050DDB" w:rsidRDefault="002D03DB" w:rsidP="00ED00F1">
            <w:pPr>
              <w:rPr>
                <w:rFonts w:ascii="Times New Roman" w:hAnsi="Times New Roman" w:cs="Times New Roman"/>
                <w:b/>
                <w:bCs/>
              </w:rPr>
            </w:pPr>
            <w:ins w:id="316" w:author="Drees, Trevor" w:date="2023-01-28T16:48:00Z">
              <w:r>
                <w:rPr>
                  <w:rFonts w:ascii="Times New Roman" w:hAnsi="Times New Roman" w:cs="Times New Roman"/>
                  <w:b/>
                  <w:bCs/>
                </w:rPr>
                <w:t>6 Hours</w:t>
              </w:r>
            </w:ins>
          </w:p>
        </w:tc>
        <w:tc>
          <w:tcPr>
            <w:tcW w:w="1587" w:type="dxa"/>
            <w:gridSpan w:val="2"/>
            <w:tcBorders>
              <w:bottom w:val="single" w:sz="4" w:space="0" w:color="auto"/>
            </w:tcBorders>
          </w:tcPr>
          <w:p w14:paraId="67536195" w14:textId="175FEF5F" w:rsidR="002D03DB" w:rsidRPr="00050DDB" w:rsidRDefault="002D03DB"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50" w:type="dxa"/>
            <w:tcBorders>
              <w:bottom w:val="single" w:sz="4" w:space="0" w:color="auto"/>
            </w:tcBorders>
          </w:tcPr>
          <w:p w14:paraId="04D381AD" w14:textId="54728242"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41227695" w14:textId="47FC0467"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283" w:type="dxa"/>
            <w:tcBorders>
              <w:bottom w:val="single" w:sz="4" w:space="0" w:color="auto"/>
            </w:tcBorders>
          </w:tcPr>
          <w:p w14:paraId="0F4CEE63" w14:textId="77777777" w:rsidR="002D03DB" w:rsidRPr="00050DDB" w:rsidRDefault="002D03DB" w:rsidP="00D97EE3">
            <w:pPr>
              <w:jc w:val="center"/>
              <w:rPr>
                <w:rFonts w:ascii="Times New Roman" w:hAnsi="Times New Roman" w:cs="Times New Roman"/>
                <w:b/>
                <w:bCs/>
              </w:rPr>
            </w:pPr>
          </w:p>
        </w:tc>
        <w:tc>
          <w:tcPr>
            <w:tcW w:w="1587" w:type="dxa"/>
            <w:tcBorders>
              <w:bottom w:val="single" w:sz="4" w:space="0" w:color="auto"/>
            </w:tcBorders>
            <w:vAlign w:val="center"/>
          </w:tcPr>
          <w:p w14:paraId="622BF676" w14:textId="32234CFA" w:rsidR="002D03DB" w:rsidRPr="00050DDB" w:rsidRDefault="002D03DB" w:rsidP="00D97EE3">
            <w:pPr>
              <w:jc w:val="center"/>
              <w:rPr>
                <w:rFonts w:ascii="Times New Roman" w:hAnsi="Times New Roman" w:cs="Times New Roman"/>
                <w:b/>
                <w:bCs/>
              </w:rPr>
            </w:pPr>
            <w:r w:rsidRPr="00050DDB">
              <w:rPr>
                <w:rFonts w:ascii="Times New Roman" w:hAnsi="Times New Roman" w:cs="Times New Roman"/>
                <w:b/>
                <w:bCs/>
              </w:rPr>
              <w:t>Estimate</w:t>
            </w:r>
          </w:p>
        </w:tc>
        <w:tc>
          <w:tcPr>
            <w:tcW w:w="851" w:type="dxa"/>
            <w:tcBorders>
              <w:bottom w:val="single" w:sz="4" w:space="0" w:color="auto"/>
            </w:tcBorders>
          </w:tcPr>
          <w:p w14:paraId="4B9AFFE2" w14:textId="618674DC"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145753FA" w14:textId="7E3E0711"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2D03DB" w14:paraId="3A068C24" w14:textId="77777777" w:rsidTr="002D03DB">
        <w:trPr>
          <w:trHeight w:val="283"/>
        </w:trPr>
        <w:tc>
          <w:tcPr>
            <w:tcW w:w="2268" w:type="dxa"/>
            <w:gridSpan w:val="2"/>
          </w:tcPr>
          <w:p w14:paraId="4BC96944" w14:textId="5A2EB946" w:rsidR="002D03DB" w:rsidRPr="00242E89" w:rsidRDefault="002D03DB" w:rsidP="00ED00F1">
            <w:pPr>
              <w:rPr>
                <w:rFonts w:ascii="Times New Roman" w:hAnsi="Times New Roman" w:cs="Times New Roman"/>
                <w:rPrChange w:id="317" w:author="Drees, Trevor" w:date="2023-01-28T17:21:00Z">
                  <w:rPr>
                    <w:rFonts w:ascii="Times New Roman" w:hAnsi="Times New Roman" w:cs="Times New Roman"/>
                    <w:b/>
                    <w:bCs/>
                  </w:rPr>
                </w:rPrChange>
              </w:rPr>
            </w:pPr>
            <w:r w:rsidRPr="00242E89">
              <w:rPr>
                <w:rFonts w:ascii="Times New Roman" w:hAnsi="Times New Roman" w:cs="Times New Roman"/>
                <w:rPrChange w:id="318" w:author="Drees, Trevor" w:date="2023-01-28T17:21:00Z">
                  <w:rPr>
                    <w:rFonts w:ascii="Times New Roman" w:hAnsi="Times New Roman" w:cs="Times New Roman"/>
                    <w:b/>
                    <w:bCs/>
                  </w:rPr>
                </w:rPrChange>
              </w:rPr>
              <w:t>Intercept</w:t>
            </w:r>
          </w:p>
        </w:tc>
        <w:tc>
          <w:tcPr>
            <w:tcW w:w="1587" w:type="dxa"/>
            <w:gridSpan w:val="2"/>
            <w:vAlign w:val="center"/>
          </w:tcPr>
          <w:p w14:paraId="08D82774" w14:textId="2C151D5A" w:rsidR="002D03DB" w:rsidRPr="00A838EB" w:rsidRDefault="002D03DB" w:rsidP="00050DDB">
            <w:pPr>
              <w:jc w:val="right"/>
              <w:rPr>
                <w:rFonts w:ascii="Times New Roman" w:hAnsi="Times New Roman" w:cs="Times New Roman"/>
              </w:rPr>
            </w:pPr>
            <w:r w:rsidRPr="00A838EB">
              <w:rPr>
                <w:rFonts w:ascii="Times New Roman" w:hAnsi="Times New Roman" w:cs="Times New Roman"/>
              </w:rPr>
              <w:t>-3.</w:t>
            </w:r>
            <w:del w:id="319" w:author="Drees, Trevor" w:date="2023-01-28T16:54:00Z">
              <w:r w:rsidRPr="00A838EB" w:rsidDel="00F33B2F">
                <w:rPr>
                  <w:rFonts w:ascii="Times New Roman" w:hAnsi="Times New Roman" w:cs="Times New Roman"/>
                </w:rPr>
                <w:delText xml:space="preserve">220 </w:delText>
              </w:r>
            </w:del>
            <w:ins w:id="320" w:author="Drees, Trevor" w:date="2023-01-28T16:54:00Z">
              <w:r>
                <w:rPr>
                  <w:rFonts w:ascii="Times New Roman" w:hAnsi="Times New Roman" w:cs="Times New Roman"/>
                </w:rPr>
                <w:t>394</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321" w:author="Drees, Trevor" w:date="2023-01-28T16:55:00Z">
              <w:r w:rsidRPr="00A838EB" w:rsidDel="00F33B2F">
                <w:rPr>
                  <w:rFonts w:ascii="Times New Roman" w:eastAsiaTheme="minorEastAsia" w:hAnsi="Times New Roman" w:cs="Times New Roman"/>
                </w:rPr>
                <w:delText>426</w:delText>
              </w:r>
            </w:del>
            <w:ins w:id="322" w:author="Drees, Trevor" w:date="2023-01-28T16:55:00Z">
              <w:r>
                <w:rPr>
                  <w:rFonts w:ascii="Times New Roman" w:eastAsiaTheme="minorEastAsia" w:hAnsi="Times New Roman" w:cs="Times New Roman"/>
                </w:rPr>
                <w:t>515</w:t>
              </w:r>
            </w:ins>
          </w:p>
        </w:tc>
        <w:tc>
          <w:tcPr>
            <w:tcW w:w="850" w:type="dxa"/>
            <w:vAlign w:val="center"/>
          </w:tcPr>
          <w:p w14:paraId="676E4722" w14:textId="2D1F221A" w:rsidR="002D03DB" w:rsidRPr="00A838EB" w:rsidRDefault="002D03DB" w:rsidP="00ED00F1">
            <w:pPr>
              <w:jc w:val="right"/>
              <w:rPr>
                <w:rFonts w:ascii="Times New Roman" w:hAnsi="Times New Roman" w:cs="Times New Roman"/>
              </w:rPr>
            </w:pPr>
            <w:ins w:id="323" w:author="Drees, Trevor" w:date="2023-01-28T16:56:00Z">
              <w:r>
                <w:rPr>
                  <w:rFonts w:ascii="Times New Roman" w:hAnsi="Times New Roman" w:cs="Times New Roman"/>
                </w:rPr>
                <w:t>-6.596</w:t>
              </w:r>
            </w:ins>
            <w:del w:id="324" w:author="Drees, Trevor" w:date="2023-01-28T16:56:00Z">
              <w:r w:rsidRPr="00A838EB" w:rsidDel="00F33B2F">
                <w:rPr>
                  <w:rFonts w:ascii="Times New Roman" w:hAnsi="Times New Roman" w:cs="Times New Roman"/>
                </w:rPr>
                <w:delText>-7.569</w:delText>
              </w:r>
            </w:del>
          </w:p>
        </w:tc>
        <w:tc>
          <w:tcPr>
            <w:tcW w:w="850" w:type="dxa"/>
            <w:vAlign w:val="center"/>
          </w:tcPr>
          <w:p w14:paraId="0CABD3D3" w14:textId="7EB2674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6B5DA60C" w14:textId="77777777" w:rsidR="002D03DB" w:rsidRPr="00A838EB" w:rsidRDefault="002D03DB" w:rsidP="00050DDB">
            <w:pPr>
              <w:jc w:val="right"/>
              <w:rPr>
                <w:rFonts w:ascii="Times New Roman" w:hAnsi="Times New Roman" w:cs="Times New Roman"/>
              </w:rPr>
            </w:pPr>
          </w:p>
        </w:tc>
        <w:tc>
          <w:tcPr>
            <w:tcW w:w="1587" w:type="dxa"/>
            <w:vAlign w:val="center"/>
          </w:tcPr>
          <w:p w14:paraId="36E9EB6B" w14:textId="2E688B00" w:rsidR="002D03DB" w:rsidRPr="00A838EB" w:rsidRDefault="002D03DB" w:rsidP="00050DDB">
            <w:pPr>
              <w:jc w:val="right"/>
              <w:rPr>
                <w:rFonts w:ascii="Times New Roman" w:hAnsi="Times New Roman" w:cs="Times New Roman"/>
              </w:rPr>
            </w:pPr>
            <w:del w:id="325" w:author="Drees, Trevor" w:date="2023-01-28T17:11:00Z">
              <w:r w:rsidRPr="00A838EB" w:rsidDel="002D03DB">
                <w:rPr>
                  <w:rFonts w:ascii="Times New Roman" w:hAnsi="Times New Roman" w:cs="Times New Roman"/>
                </w:rPr>
                <w:delText>-</w:delText>
              </w:r>
            </w:del>
            <w:del w:id="326" w:author="Drees, Trevor" w:date="2023-01-28T17:04:00Z">
              <w:r w:rsidRPr="00A838EB" w:rsidDel="00EC4627">
                <w:rPr>
                  <w:rFonts w:ascii="Times New Roman" w:hAnsi="Times New Roman" w:cs="Times New Roman"/>
                </w:rPr>
                <w:delText>1.</w:delText>
              </w:r>
              <w:r w:rsidDel="00EC4627">
                <w:rPr>
                  <w:rFonts w:ascii="Times New Roman" w:hAnsi="Times New Roman" w:cs="Times New Roman"/>
                </w:rPr>
                <w:delText>777</w:delText>
              </w:r>
            </w:del>
            <w:ins w:id="327" w:author="Drees, Trevor" w:date="2023-01-28T17:04:00Z">
              <w:r>
                <w:rPr>
                  <w:rFonts w:ascii="Times New Roman" w:hAnsi="Times New Roman" w:cs="Times New Roman"/>
                </w:rPr>
                <w:t>-3.827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328" w:author="Drees, Trevor" w:date="2023-01-28T17:04:00Z">
              <w:r w:rsidRPr="00A838EB" w:rsidDel="00EC4627">
                <w:rPr>
                  <w:rFonts w:ascii="Times New Roman" w:eastAsiaTheme="minorEastAsia" w:hAnsi="Times New Roman" w:cs="Times New Roman"/>
                </w:rPr>
                <w:delText>3</w:delText>
              </w:r>
              <w:r w:rsidDel="00EC4627">
                <w:rPr>
                  <w:rFonts w:ascii="Times New Roman" w:eastAsiaTheme="minorEastAsia" w:hAnsi="Times New Roman" w:cs="Times New Roman"/>
                </w:rPr>
                <w:delText>33</w:delText>
              </w:r>
            </w:del>
            <w:ins w:id="329" w:author="Drees, Trevor" w:date="2023-01-28T17:05:00Z">
              <w:r>
                <w:rPr>
                  <w:rFonts w:ascii="Times New Roman" w:eastAsiaTheme="minorEastAsia" w:hAnsi="Times New Roman" w:cs="Times New Roman"/>
                </w:rPr>
                <w:t>451</w:t>
              </w:r>
            </w:ins>
          </w:p>
        </w:tc>
        <w:tc>
          <w:tcPr>
            <w:tcW w:w="851" w:type="dxa"/>
            <w:vAlign w:val="center"/>
          </w:tcPr>
          <w:p w14:paraId="46F93054" w14:textId="2DAF20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330" w:author="Drees, Trevor" w:date="2023-01-28T17:05:00Z">
              <w:r w:rsidRPr="00A838EB" w:rsidDel="00EC4627">
                <w:rPr>
                  <w:rFonts w:ascii="Times New Roman" w:hAnsi="Times New Roman" w:cs="Times New Roman"/>
                </w:rPr>
                <w:delText>5.</w:delText>
              </w:r>
              <w:r w:rsidDel="00EC4627">
                <w:rPr>
                  <w:rFonts w:ascii="Times New Roman" w:hAnsi="Times New Roman" w:cs="Times New Roman"/>
                </w:rPr>
                <w:delText>341</w:delText>
              </w:r>
            </w:del>
            <w:ins w:id="331" w:author="Drees, Trevor" w:date="2023-01-28T17:05:00Z">
              <w:r>
                <w:rPr>
                  <w:rFonts w:ascii="Times New Roman" w:hAnsi="Times New Roman" w:cs="Times New Roman"/>
                </w:rPr>
                <w:t>7.281</w:t>
              </w:r>
            </w:ins>
          </w:p>
        </w:tc>
        <w:tc>
          <w:tcPr>
            <w:tcW w:w="850" w:type="dxa"/>
            <w:vAlign w:val="center"/>
          </w:tcPr>
          <w:p w14:paraId="60BFD2CA" w14:textId="5353189F"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29528AD8" w14:textId="77777777" w:rsidTr="002D03DB">
        <w:trPr>
          <w:trHeight w:val="283"/>
          <w:del w:id="332" w:author="Drees, Trevor" w:date="2023-01-28T16:42:00Z"/>
        </w:trPr>
        <w:tc>
          <w:tcPr>
            <w:tcW w:w="2268" w:type="dxa"/>
            <w:gridSpan w:val="2"/>
          </w:tcPr>
          <w:p w14:paraId="283B051D" w14:textId="408C6284" w:rsidR="002D03DB" w:rsidRPr="00242E89" w:rsidDel="00D97EE3" w:rsidRDefault="002D03DB" w:rsidP="00ED00F1">
            <w:pPr>
              <w:rPr>
                <w:del w:id="333" w:author="Drees, Trevor" w:date="2023-01-28T16:42:00Z"/>
                <w:rFonts w:ascii="Times New Roman" w:hAnsi="Times New Roman" w:cs="Times New Roman"/>
                <w:rPrChange w:id="334" w:author="Drees, Trevor" w:date="2023-01-28T17:21:00Z">
                  <w:rPr>
                    <w:del w:id="335" w:author="Drees, Trevor" w:date="2023-01-28T16:42:00Z"/>
                    <w:rFonts w:ascii="Times New Roman" w:hAnsi="Times New Roman" w:cs="Times New Roman"/>
                    <w:b/>
                    <w:bCs/>
                  </w:rPr>
                </w:rPrChange>
              </w:rPr>
            </w:pPr>
            <w:del w:id="336" w:author="Drees, Trevor" w:date="2023-01-28T16:42:00Z">
              <w:r w:rsidRPr="00242E89" w:rsidDel="00D97EE3">
                <w:rPr>
                  <w:rFonts w:ascii="Times New Roman" w:hAnsi="Times New Roman" w:cs="Times New Roman"/>
                  <w:rPrChange w:id="337" w:author="Drees, Trevor" w:date="2023-01-28T17:21:00Z">
                    <w:rPr>
                      <w:rFonts w:ascii="Times New Roman" w:hAnsi="Times New Roman" w:cs="Times New Roman"/>
                      <w:b/>
                      <w:bCs/>
                    </w:rPr>
                  </w:rPrChange>
                </w:rPr>
                <w:delText>Species</w:delText>
              </w:r>
            </w:del>
          </w:p>
        </w:tc>
        <w:tc>
          <w:tcPr>
            <w:tcW w:w="1587" w:type="dxa"/>
            <w:gridSpan w:val="2"/>
            <w:vAlign w:val="center"/>
          </w:tcPr>
          <w:p w14:paraId="7B4000AC" w14:textId="28CDD848" w:rsidR="002D03DB" w:rsidRPr="00A838EB" w:rsidDel="00D97EE3" w:rsidRDefault="002D03DB" w:rsidP="00050DDB">
            <w:pPr>
              <w:jc w:val="right"/>
              <w:rPr>
                <w:del w:id="338" w:author="Drees, Trevor" w:date="2023-01-28T16:42:00Z"/>
                <w:rFonts w:ascii="Times New Roman" w:hAnsi="Times New Roman" w:cs="Times New Roman"/>
              </w:rPr>
            </w:pPr>
            <w:del w:id="339" w:author="Drees, Trevor" w:date="2023-01-28T16:42:00Z">
              <w:r w:rsidRPr="00A838EB" w:rsidDel="00D97EE3">
                <w:rPr>
                  <w:rFonts w:ascii="Times New Roman" w:eastAsiaTheme="minorEastAsia" w:hAnsi="Times New Roman" w:cs="Times New Roman"/>
                </w:rPr>
                <w:delText xml:space="preserve">-0.365 </w:delText>
              </w:r>
            </w:del>
            <m:oMath>
              <m:r>
                <w:del w:id="340" w:author="Drees, Trevor" w:date="2023-01-28T16:42:00Z">
                  <w:rPr>
                    <w:rFonts w:ascii="Cambria Math" w:hAnsi="Cambria Math" w:cs="Times New Roman"/>
                  </w:rPr>
                  <m:t>±</m:t>
                </w:del>
              </m:r>
            </m:oMath>
            <w:del w:id="341" w:author="Drees, Trevor" w:date="2023-01-28T16:42:00Z">
              <w:r w:rsidRPr="00A838EB" w:rsidDel="00D97EE3">
                <w:rPr>
                  <w:rFonts w:ascii="Times New Roman" w:eastAsiaTheme="minorEastAsia" w:hAnsi="Times New Roman" w:cs="Times New Roman"/>
                </w:rPr>
                <w:delText xml:space="preserve"> 0.290</w:delText>
              </w:r>
            </w:del>
          </w:p>
        </w:tc>
        <w:tc>
          <w:tcPr>
            <w:tcW w:w="850" w:type="dxa"/>
            <w:vAlign w:val="center"/>
          </w:tcPr>
          <w:p w14:paraId="6166D033" w14:textId="2439ED4D" w:rsidR="002D03DB" w:rsidRPr="00A838EB" w:rsidDel="00D97EE3" w:rsidRDefault="002D03DB" w:rsidP="00ED00F1">
            <w:pPr>
              <w:jc w:val="right"/>
              <w:rPr>
                <w:del w:id="342" w:author="Drees, Trevor" w:date="2023-01-28T16:42:00Z"/>
                <w:rFonts w:ascii="Times New Roman" w:hAnsi="Times New Roman" w:cs="Times New Roman"/>
              </w:rPr>
            </w:pPr>
            <w:del w:id="343" w:author="Drees, Trevor" w:date="2023-01-28T16:42:00Z">
              <w:r w:rsidRPr="00A838EB" w:rsidDel="00D97EE3">
                <w:rPr>
                  <w:rFonts w:ascii="Times New Roman" w:hAnsi="Times New Roman" w:cs="Times New Roman"/>
                </w:rPr>
                <w:delText>-1.259</w:delText>
              </w:r>
            </w:del>
          </w:p>
        </w:tc>
        <w:tc>
          <w:tcPr>
            <w:tcW w:w="850" w:type="dxa"/>
            <w:vAlign w:val="center"/>
          </w:tcPr>
          <w:p w14:paraId="404E2F56" w14:textId="17624970" w:rsidR="002D03DB" w:rsidRPr="00A838EB" w:rsidDel="00D97EE3" w:rsidRDefault="002D03DB" w:rsidP="00ED00F1">
            <w:pPr>
              <w:jc w:val="right"/>
              <w:rPr>
                <w:del w:id="344" w:author="Drees, Trevor" w:date="2023-01-28T16:42:00Z"/>
                <w:rFonts w:ascii="Times New Roman" w:hAnsi="Times New Roman" w:cs="Times New Roman"/>
              </w:rPr>
            </w:pPr>
            <w:del w:id="345" w:author="Drees, Trevor" w:date="2023-01-28T16:42:00Z">
              <w:r w:rsidRPr="00A838EB" w:rsidDel="00D97EE3">
                <w:rPr>
                  <w:rFonts w:ascii="Times New Roman" w:hAnsi="Times New Roman" w:cs="Times New Roman"/>
                </w:rPr>
                <w:delText>0.208</w:delText>
              </w:r>
            </w:del>
          </w:p>
        </w:tc>
        <w:tc>
          <w:tcPr>
            <w:tcW w:w="283" w:type="dxa"/>
          </w:tcPr>
          <w:p w14:paraId="6B6CDD3B"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27AC4EC" w14:textId="1D3A6C85" w:rsidR="002D03DB" w:rsidRPr="00A838EB" w:rsidDel="00D97EE3" w:rsidRDefault="002D03DB" w:rsidP="00050DDB">
            <w:pPr>
              <w:jc w:val="right"/>
              <w:rPr>
                <w:del w:id="346" w:author="Drees, Trevor" w:date="2023-01-28T16:42:00Z"/>
                <w:rFonts w:ascii="Times New Roman" w:hAnsi="Times New Roman" w:cs="Times New Roman"/>
              </w:rPr>
            </w:pPr>
            <w:del w:id="347"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138</w:delText>
              </w:r>
              <w:r w:rsidRPr="00A838EB" w:rsidDel="00D97EE3">
                <w:rPr>
                  <w:rFonts w:ascii="Times New Roman" w:hAnsi="Times New Roman" w:cs="Times New Roman"/>
                </w:rPr>
                <w:delText xml:space="preserve"> </w:delText>
              </w:r>
            </w:del>
            <m:oMath>
              <m:r>
                <w:del w:id="348" w:author="Drees, Trevor" w:date="2023-01-28T16:42:00Z">
                  <w:rPr>
                    <w:rFonts w:ascii="Cambria Math" w:hAnsi="Cambria Math" w:cs="Times New Roman"/>
                  </w:rPr>
                  <m:t>±</m:t>
                </w:del>
              </m:r>
            </m:oMath>
            <w:del w:id="349"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208</w:delText>
              </w:r>
            </w:del>
          </w:p>
        </w:tc>
        <w:tc>
          <w:tcPr>
            <w:tcW w:w="851" w:type="dxa"/>
            <w:vAlign w:val="center"/>
          </w:tcPr>
          <w:p w14:paraId="0AE13A93" w14:textId="2717599F" w:rsidR="002D03DB" w:rsidRPr="00A838EB" w:rsidDel="00D97EE3" w:rsidRDefault="002D03DB" w:rsidP="00ED00F1">
            <w:pPr>
              <w:jc w:val="right"/>
              <w:rPr>
                <w:del w:id="350" w:author="Drees, Trevor" w:date="2023-01-28T16:42:00Z"/>
                <w:rFonts w:ascii="Times New Roman" w:hAnsi="Times New Roman" w:cs="Times New Roman"/>
              </w:rPr>
            </w:pPr>
            <w:del w:id="351" w:author="Drees, Trevor" w:date="2023-01-28T16:42:00Z">
              <w:r w:rsidDel="00D97EE3">
                <w:rPr>
                  <w:rFonts w:ascii="Times New Roman" w:hAnsi="Times New Roman" w:cs="Times New Roman"/>
                </w:rPr>
                <w:delText>0.665</w:delText>
              </w:r>
            </w:del>
          </w:p>
        </w:tc>
        <w:tc>
          <w:tcPr>
            <w:tcW w:w="850" w:type="dxa"/>
            <w:vAlign w:val="center"/>
          </w:tcPr>
          <w:p w14:paraId="7D90CCA6" w14:textId="4D457D08" w:rsidR="002D03DB" w:rsidRPr="00A838EB" w:rsidDel="00D97EE3" w:rsidRDefault="002D03DB" w:rsidP="00ED00F1">
            <w:pPr>
              <w:jc w:val="right"/>
              <w:rPr>
                <w:del w:id="352" w:author="Drees, Trevor" w:date="2023-01-28T16:42:00Z"/>
                <w:rFonts w:ascii="Times New Roman" w:hAnsi="Times New Roman" w:cs="Times New Roman"/>
              </w:rPr>
            </w:pPr>
            <w:del w:id="353"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506</w:delText>
              </w:r>
            </w:del>
          </w:p>
        </w:tc>
      </w:tr>
      <w:tr w:rsidR="002D03DB" w14:paraId="54A5A7ED" w14:textId="77777777" w:rsidTr="002D03DB">
        <w:trPr>
          <w:trHeight w:val="283"/>
        </w:trPr>
        <w:tc>
          <w:tcPr>
            <w:tcW w:w="2268" w:type="dxa"/>
            <w:gridSpan w:val="2"/>
          </w:tcPr>
          <w:p w14:paraId="49D348F0" w14:textId="3E1640DC" w:rsidR="002D03DB" w:rsidRPr="00242E89" w:rsidRDefault="002D03DB" w:rsidP="00ED00F1">
            <w:pPr>
              <w:rPr>
                <w:rFonts w:ascii="Times New Roman" w:hAnsi="Times New Roman" w:cs="Times New Roman"/>
                <w:rPrChange w:id="354" w:author="Drees, Trevor" w:date="2023-01-28T17:21:00Z">
                  <w:rPr>
                    <w:rFonts w:ascii="Times New Roman" w:hAnsi="Times New Roman" w:cs="Times New Roman"/>
                    <w:b/>
                    <w:bCs/>
                  </w:rPr>
                </w:rPrChange>
              </w:rPr>
            </w:pPr>
            <w:r w:rsidRPr="00242E89">
              <w:rPr>
                <w:rFonts w:ascii="Times New Roman" w:hAnsi="Times New Roman" w:cs="Times New Roman"/>
                <w:rPrChange w:id="355" w:author="Drees, Trevor" w:date="2023-01-28T17:21:00Z">
                  <w:rPr>
                    <w:rFonts w:ascii="Times New Roman" w:hAnsi="Times New Roman" w:cs="Times New Roman"/>
                    <w:b/>
                    <w:bCs/>
                  </w:rPr>
                </w:rPrChange>
              </w:rPr>
              <w:t>Warming</w:t>
            </w:r>
          </w:p>
        </w:tc>
        <w:tc>
          <w:tcPr>
            <w:tcW w:w="1587" w:type="dxa"/>
            <w:gridSpan w:val="2"/>
            <w:vAlign w:val="center"/>
          </w:tcPr>
          <w:p w14:paraId="49A1F342" w14:textId="7A075E11" w:rsidR="002D03DB" w:rsidRPr="00A838EB" w:rsidRDefault="002D03DB" w:rsidP="00050DDB">
            <w:pPr>
              <w:jc w:val="right"/>
              <w:rPr>
                <w:rFonts w:ascii="Times New Roman" w:hAnsi="Times New Roman" w:cs="Times New Roman"/>
              </w:rPr>
            </w:pPr>
            <w:del w:id="356" w:author="Drees, Trevor" w:date="2023-01-28T16:55:00Z">
              <w:r w:rsidRPr="00A838EB" w:rsidDel="00F33B2F">
                <w:rPr>
                  <w:rFonts w:ascii="Times New Roman" w:hAnsi="Times New Roman" w:cs="Times New Roman"/>
                </w:rPr>
                <w:delText>1.767</w:delText>
              </w:r>
            </w:del>
            <w:ins w:id="357" w:author="Drees, Trevor" w:date="2023-01-28T16:55:00Z">
              <w:r>
                <w:rPr>
                  <w:rFonts w:ascii="Times New Roman" w:hAnsi="Times New Roman" w:cs="Times New Roman"/>
                </w:rPr>
                <w:t>2.273</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358" w:author="Drees, Trevor" w:date="2023-01-28T16:55:00Z">
              <w:r w:rsidRPr="00A838EB" w:rsidDel="00F33B2F">
                <w:rPr>
                  <w:rFonts w:ascii="Times New Roman" w:eastAsiaTheme="minorEastAsia" w:hAnsi="Times New Roman" w:cs="Times New Roman"/>
                </w:rPr>
                <w:delText>275</w:delText>
              </w:r>
            </w:del>
            <w:ins w:id="359" w:author="Drees, Trevor" w:date="2023-01-28T16:55:00Z">
              <w:r>
                <w:rPr>
                  <w:rFonts w:ascii="Times New Roman" w:eastAsiaTheme="minorEastAsia" w:hAnsi="Times New Roman" w:cs="Times New Roman"/>
                </w:rPr>
                <w:t>321</w:t>
              </w:r>
            </w:ins>
          </w:p>
        </w:tc>
        <w:tc>
          <w:tcPr>
            <w:tcW w:w="850" w:type="dxa"/>
            <w:vAlign w:val="center"/>
          </w:tcPr>
          <w:p w14:paraId="64FDFD2C" w14:textId="6C6447D1" w:rsidR="002D03DB" w:rsidRPr="00A838EB" w:rsidRDefault="002D03DB" w:rsidP="00ED00F1">
            <w:pPr>
              <w:jc w:val="right"/>
              <w:rPr>
                <w:rFonts w:ascii="Times New Roman" w:hAnsi="Times New Roman" w:cs="Times New Roman"/>
              </w:rPr>
            </w:pPr>
            <w:del w:id="360" w:author="Drees, Trevor" w:date="2023-01-28T16:57:00Z">
              <w:r w:rsidRPr="00A838EB" w:rsidDel="00F33B2F">
                <w:rPr>
                  <w:rFonts w:ascii="Times New Roman" w:hAnsi="Times New Roman" w:cs="Times New Roman"/>
                </w:rPr>
                <w:delText>6.426</w:delText>
              </w:r>
            </w:del>
            <w:ins w:id="361" w:author="Drees, Trevor" w:date="2023-01-28T16:57:00Z">
              <w:r>
                <w:rPr>
                  <w:rFonts w:ascii="Times New Roman" w:hAnsi="Times New Roman" w:cs="Times New Roman"/>
                </w:rPr>
                <w:t>7.085</w:t>
              </w:r>
            </w:ins>
          </w:p>
        </w:tc>
        <w:tc>
          <w:tcPr>
            <w:tcW w:w="850" w:type="dxa"/>
            <w:vAlign w:val="center"/>
          </w:tcPr>
          <w:p w14:paraId="7EE664C9" w14:textId="041C3199"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47903945" w14:textId="77777777" w:rsidR="002D03DB" w:rsidRPr="00A838EB" w:rsidRDefault="002D03DB" w:rsidP="00050DDB">
            <w:pPr>
              <w:jc w:val="right"/>
              <w:rPr>
                <w:rFonts w:ascii="Times New Roman" w:hAnsi="Times New Roman" w:cs="Times New Roman"/>
              </w:rPr>
            </w:pPr>
          </w:p>
        </w:tc>
        <w:tc>
          <w:tcPr>
            <w:tcW w:w="1587" w:type="dxa"/>
            <w:vAlign w:val="center"/>
          </w:tcPr>
          <w:p w14:paraId="67B5711F" w14:textId="1DAFE7E8"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362" w:author="Drees, Trevor" w:date="2023-01-28T17:05:00Z">
              <w:r w:rsidDel="00EC4627">
                <w:rPr>
                  <w:rFonts w:ascii="Times New Roman" w:hAnsi="Times New Roman" w:cs="Times New Roman"/>
                </w:rPr>
                <w:delText>766</w:delText>
              </w:r>
              <w:r w:rsidRPr="00A838EB" w:rsidDel="00EC4627">
                <w:rPr>
                  <w:rFonts w:ascii="Times New Roman" w:hAnsi="Times New Roman" w:cs="Times New Roman"/>
                </w:rPr>
                <w:delText xml:space="preserve"> </w:delText>
              </w:r>
            </w:del>
            <w:ins w:id="363" w:author="Drees, Trevor" w:date="2023-01-28T17:05:00Z">
              <w:r>
                <w:rPr>
                  <w:rFonts w:ascii="Times New Roman" w:hAnsi="Times New Roman" w:cs="Times New Roman"/>
                </w:rPr>
                <w:t>965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364" w:author="Drees, Trevor" w:date="2023-01-28T17:05:00Z">
              <w:r w:rsidDel="00EC4627">
                <w:rPr>
                  <w:rFonts w:ascii="Times New Roman" w:eastAsiaTheme="minorEastAsia" w:hAnsi="Times New Roman" w:cs="Times New Roman"/>
                </w:rPr>
                <w:delText>204</w:delText>
              </w:r>
            </w:del>
            <w:ins w:id="365" w:author="Drees, Trevor" w:date="2023-01-28T17:05:00Z">
              <w:r>
                <w:rPr>
                  <w:rFonts w:ascii="Times New Roman" w:eastAsiaTheme="minorEastAsia" w:hAnsi="Times New Roman" w:cs="Times New Roman"/>
                </w:rPr>
                <w:t>334</w:t>
              </w:r>
            </w:ins>
          </w:p>
        </w:tc>
        <w:tc>
          <w:tcPr>
            <w:tcW w:w="851" w:type="dxa"/>
            <w:vAlign w:val="center"/>
          </w:tcPr>
          <w:p w14:paraId="36C1A713" w14:textId="49847116" w:rsidR="002D03DB" w:rsidRPr="00A838EB" w:rsidRDefault="002D03DB" w:rsidP="00ED00F1">
            <w:pPr>
              <w:jc w:val="right"/>
              <w:rPr>
                <w:rFonts w:ascii="Times New Roman" w:hAnsi="Times New Roman" w:cs="Times New Roman"/>
              </w:rPr>
            </w:pPr>
            <w:del w:id="366" w:author="Drees, Trevor" w:date="2023-01-28T17:05:00Z">
              <w:r w:rsidDel="00EC4627">
                <w:rPr>
                  <w:rFonts w:ascii="Times New Roman" w:hAnsi="Times New Roman" w:cs="Times New Roman"/>
                </w:rPr>
                <w:delText>8.642</w:delText>
              </w:r>
            </w:del>
            <w:ins w:id="367" w:author="Drees, Trevor" w:date="2023-01-28T17:05:00Z">
              <w:r>
                <w:rPr>
                  <w:rFonts w:ascii="Times New Roman" w:hAnsi="Times New Roman" w:cs="Times New Roman"/>
                </w:rPr>
                <w:t>5.887</w:t>
              </w:r>
            </w:ins>
          </w:p>
        </w:tc>
        <w:tc>
          <w:tcPr>
            <w:tcW w:w="850" w:type="dxa"/>
            <w:vAlign w:val="center"/>
          </w:tcPr>
          <w:p w14:paraId="3E33648F" w14:textId="35E4743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14:paraId="380DDC9E" w14:textId="77777777" w:rsidTr="002D03DB">
        <w:trPr>
          <w:trHeight w:val="283"/>
        </w:trPr>
        <w:tc>
          <w:tcPr>
            <w:tcW w:w="2268" w:type="dxa"/>
            <w:gridSpan w:val="2"/>
          </w:tcPr>
          <w:p w14:paraId="7228111A" w14:textId="76C308C4" w:rsidR="002D03DB" w:rsidRPr="00242E89" w:rsidRDefault="002D03DB" w:rsidP="00ED00F1">
            <w:pPr>
              <w:rPr>
                <w:rFonts w:ascii="Times New Roman" w:hAnsi="Times New Roman" w:cs="Times New Roman"/>
                <w:rPrChange w:id="368" w:author="Drees, Trevor" w:date="2023-01-28T17:21:00Z">
                  <w:rPr>
                    <w:rFonts w:ascii="Times New Roman" w:hAnsi="Times New Roman" w:cs="Times New Roman"/>
                    <w:b/>
                    <w:bCs/>
                  </w:rPr>
                </w:rPrChange>
              </w:rPr>
            </w:pPr>
            <w:r w:rsidRPr="00242E89">
              <w:rPr>
                <w:rFonts w:ascii="Times New Roman" w:hAnsi="Times New Roman" w:cs="Times New Roman"/>
                <w:rPrChange w:id="369" w:author="Drees, Trevor" w:date="2023-01-28T17:21:00Z">
                  <w:rPr>
                    <w:rFonts w:ascii="Times New Roman" w:hAnsi="Times New Roman" w:cs="Times New Roman"/>
                    <w:b/>
                    <w:bCs/>
                  </w:rPr>
                </w:rPrChange>
              </w:rPr>
              <w:t>Elaiosome</w:t>
            </w:r>
          </w:p>
        </w:tc>
        <w:tc>
          <w:tcPr>
            <w:tcW w:w="1587" w:type="dxa"/>
            <w:gridSpan w:val="2"/>
            <w:vAlign w:val="center"/>
          </w:tcPr>
          <w:p w14:paraId="062502C4" w14:textId="0DB952A4" w:rsidR="002D03DB" w:rsidRPr="00A838EB" w:rsidRDefault="002D03DB" w:rsidP="00050DDB">
            <w:pPr>
              <w:jc w:val="right"/>
              <w:rPr>
                <w:rFonts w:ascii="Times New Roman" w:hAnsi="Times New Roman" w:cs="Times New Roman"/>
              </w:rPr>
            </w:pPr>
            <w:del w:id="370" w:author="Drees, Trevor" w:date="2023-01-28T16:55:00Z">
              <w:r w:rsidRPr="00A838EB" w:rsidDel="00F33B2F">
                <w:rPr>
                  <w:rFonts w:ascii="Times New Roman" w:hAnsi="Times New Roman" w:cs="Times New Roman"/>
                </w:rPr>
                <w:delText>1.564</w:delText>
              </w:r>
            </w:del>
            <w:ins w:id="371" w:author="Drees, Trevor" w:date="2023-01-28T16:55:00Z">
              <w:r>
                <w:rPr>
                  <w:rFonts w:ascii="Times New Roman" w:hAnsi="Times New Roman" w:cs="Times New Roman"/>
                </w:rPr>
                <w:t>2.374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372" w:author="Drees, Trevor" w:date="2023-01-28T16:55:00Z">
              <w:r w:rsidRPr="00A838EB" w:rsidDel="00F33B2F">
                <w:rPr>
                  <w:rFonts w:ascii="Times New Roman" w:eastAsiaTheme="minorEastAsia" w:hAnsi="Times New Roman" w:cs="Times New Roman"/>
                </w:rPr>
                <w:delText>276</w:delText>
              </w:r>
            </w:del>
            <w:ins w:id="373" w:author="Drees, Trevor" w:date="2023-01-28T16:55:00Z">
              <w:r>
                <w:rPr>
                  <w:rFonts w:ascii="Times New Roman" w:eastAsiaTheme="minorEastAsia" w:hAnsi="Times New Roman" w:cs="Times New Roman"/>
                </w:rPr>
                <w:t>321</w:t>
              </w:r>
            </w:ins>
          </w:p>
        </w:tc>
        <w:tc>
          <w:tcPr>
            <w:tcW w:w="850" w:type="dxa"/>
            <w:vAlign w:val="center"/>
          </w:tcPr>
          <w:p w14:paraId="54E7D778" w14:textId="0D80F8CD" w:rsidR="002D03DB" w:rsidRPr="00A838EB" w:rsidRDefault="002D03DB" w:rsidP="00ED00F1">
            <w:pPr>
              <w:jc w:val="right"/>
              <w:rPr>
                <w:rFonts w:ascii="Times New Roman" w:hAnsi="Times New Roman" w:cs="Times New Roman"/>
              </w:rPr>
            </w:pPr>
            <w:del w:id="374" w:author="Drees, Trevor" w:date="2023-01-28T16:57:00Z">
              <w:r w:rsidRPr="00A838EB" w:rsidDel="00F33B2F">
                <w:rPr>
                  <w:rFonts w:ascii="Times New Roman" w:hAnsi="Times New Roman" w:cs="Times New Roman"/>
                </w:rPr>
                <w:delText>5.674</w:delText>
              </w:r>
            </w:del>
            <w:ins w:id="375" w:author="Drees, Trevor" w:date="2023-01-28T16:57:00Z">
              <w:r>
                <w:rPr>
                  <w:rFonts w:ascii="Times New Roman" w:hAnsi="Times New Roman" w:cs="Times New Roman"/>
                </w:rPr>
                <w:t>7.398</w:t>
              </w:r>
            </w:ins>
          </w:p>
        </w:tc>
        <w:tc>
          <w:tcPr>
            <w:tcW w:w="850" w:type="dxa"/>
            <w:vAlign w:val="center"/>
          </w:tcPr>
          <w:p w14:paraId="5D41EE42" w14:textId="48A77DDE"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168C15C1" w14:textId="77777777" w:rsidR="002D03DB" w:rsidRPr="00A838EB" w:rsidRDefault="002D03DB" w:rsidP="00050DDB">
            <w:pPr>
              <w:jc w:val="right"/>
              <w:rPr>
                <w:rFonts w:ascii="Times New Roman" w:hAnsi="Times New Roman" w:cs="Times New Roman"/>
              </w:rPr>
            </w:pPr>
          </w:p>
        </w:tc>
        <w:tc>
          <w:tcPr>
            <w:tcW w:w="1587" w:type="dxa"/>
            <w:vAlign w:val="center"/>
          </w:tcPr>
          <w:p w14:paraId="455E47BF" w14:textId="48A4A9CD"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376" w:author="Drees, Trevor" w:date="2023-01-28T17:05:00Z">
              <w:r w:rsidRPr="00A838EB" w:rsidDel="00EC4627">
                <w:rPr>
                  <w:rFonts w:ascii="Times New Roman" w:hAnsi="Times New Roman" w:cs="Times New Roman"/>
                </w:rPr>
                <w:delText>8</w:delText>
              </w:r>
              <w:r w:rsidDel="00EC4627">
                <w:rPr>
                  <w:rFonts w:ascii="Times New Roman" w:hAnsi="Times New Roman" w:cs="Times New Roman"/>
                </w:rPr>
                <w:delText>41</w:delText>
              </w:r>
              <w:r w:rsidRPr="00A838EB" w:rsidDel="00EC4627">
                <w:rPr>
                  <w:rFonts w:ascii="Times New Roman" w:hAnsi="Times New Roman" w:cs="Times New Roman"/>
                </w:rPr>
                <w:delText xml:space="preserve"> </w:delText>
              </w:r>
            </w:del>
            <w:ins w:id="377" w:author="Drees, Trevor" w:date="2023-01-28T17:05:00Z">
              <w:r>
                <w:rPr>
                  <w:rFonts w:ascii="Times New Roman" w:hAnsi="Times New Roman" w:cs="Times New Roman"/>
                </w:rPr>
                <w:t>775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378" w:author="Drees, Trevor" w:date="2023-01-28T17:05:00Z">
              <w:r w:rsidRPr="00A838EB" w:rsidDel="00EC4627">
                <w:rPr>
                  <w:rFonts w:ascii="Times New Roman" w:eastAsiaTheme="minorEastAsia" w:hAnsi="Times New Roman" w:cs="Times New Roman"/>
                </w:rPr>
                <w:delText>20</w:delText>
              </w:r>
              <w:r w:rsidDel="00EC4627">
                <w:rPr>
                  <w:rFonts w:ascii="Times New Roman" w:eastAsiaTheme="minorEastAsia" w:hAnsi="Times New Roman" w:cs="Times New Roman"/>
                </w:rPr>
                <w:delText>5</w:delText>
              </w:r>
            </w:del>
            <w:ins w:id="379" w:author="Drees, Trevor" w:date="2023-01-28T17:05:00Z">
              <w:r>
                <w:rPr>
                  <w:rFonts w:ascii="Times New Roman" w:eastAsiaTheme="minorEastAsia" w:hAnsi="Times New Roman" w:cs="Times New Roman"/>
                </w:rPr>
                <w:t>336</w:t>
              </w:r>
            </w:ins>
          </w:p>
        </w:tc>
        <w:tc>
          <w:tcPr>
            <w:tcW w:w="851" w:type="dxa"/>
            <w:vAlign w:val="center"/>
          </w:tcPr>
          <w:p w14:paraId="4CF34832" w14:textId="16DBA012" w:rsidR="002D03DB" w:rsidRPr="00A838EB" w:rsidRDefault="002D03DB" w:rsidP="00ED00F1">
            <w:pPr>
              <w:jc w:val="right"/>
              <w:rPr>
                <w:rFonts w:ascii="Times New Roman" w:hAnsi="Times New Roman" w:cs="Times New Roman"/>
              </w:rPr>
            </w:pPr>
            <w:del w:id="380" w:author="Drees, Trevor" w:date="2023-01-28T17:06:00Z">
              <w:r w:rsidRPr="00A838EB" w:rsidDel="00EC4627">
                <w:rPr>
                  <w:rFonts w:ascii="Times New Roman" w:hAnsi="Times New Roman" w:cs="Times New Roman"/>
                </w:rPr>
                <w:delText>9.</w:delText>
              </w:r>
              <w:r w:rsidDel="00EC4627">
                <w:rPr>
                  <w:rFonts w:ascii="Times New Roman" w:hAnsi="Times New Roman" w:cs="Times New Roman"/>
                </w:rPr>
                <w:delText>000</w:delText>
              </w:r>
            </w:del>
            <w:ins w:id="381" w:author="Drees, Trevor" w:date="2023-01-28T17:06:00Z">
              <w:r>
                <w:rPr>
                  <w:rFonts w:ascii="Times New Roman" w:hAnsi="Times New Roman" w:cs="Times New Roman"/>
                </w:rPr>
                <w:t>5.290</w:t>
              </w:r>
            </w:ins>
          </w:p>
        </w:tc>
        <w:tc>
          <w:tcPr>
            <w:tcW w:w="850" w:type="dxa"/>
            <w:vAlign w:val="center"/>
          </w:tcPr>
          <w:p w14:paraId="2C258FE4" w14:textId="184B1D6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FFF67CC" w14:textId="77777777" w:rsidTr="002D03DB">
        <w:trPr>
          <w:trHeight w:val="283"/>
          <w:del w:id="382" w:author="Drees, Trevor" w:date="2023-01-28T16:42:00Z"/>
        </w:trPr>
        <w:tc>
          <w:tcPr>
            <w:tcW w:w="2268" w:type="dxa"/>
            <w:gridSpan w:val="2"/>
          </w:tcPr>
          <w:p w14:paraId="1F11F785" w14:textId="247F950D" w:rsidR="002D03DB" w:rsidRPr="00242E89" w:rsidDel="00D97EE3" w:rsidRDefault="002D03DB" w:rsidP="00ED00F1">
            <w:pPr>
              <w:rPr>
                <w:del w:id="383" w:author="Drees, Trevor" w:date="2023-01-28T16:42:00Z"/>
                <w:rFonts w:ascii="Times New Roman" w:hAnsi="Times New Roman" w:cs="Times New Roman"/>
                <w:rPrChange w:id="384" w:author="Drees, Trevor" w:date="2023-01-28T17:21:00Z">
                  <w:rPr>
                    <w:del w:id="385" w:author="Drees, Trevor" w:date="2023-01-28T16:42:00Z"/>
                    <w:rFonts w:ascii="Times New Roman" w:hAnsi="Times New Roman" w:cs="Times New Roman"/>
                    <w:b/>
                    <w:bCs/>
                  </w:rPr>
                </w:rPrChange>
              </w:rPr>
            </w:pPr>
            <w:del w:id="386" w:author="Drees, Trevor" w:date="2023-01-28T16:42:00Z">
              <w:r w:rsidRPr="00242E89" w:rsidDel="00D97EE3">
                <w:rPr>
                  <w:rFonts w:ascii="Times New Roman" w:hAnsi="Times New Roman" w:cs="Times New Roman"/>
                  <w:rPrChange w:id="387" w:author="Drees, Trevor" w:date="2023-01-28T17:21:00Z">
                    <w:rPr>
                      <w:rFonts w:ascii="Times New Roman" w:hAnsi="Times New Roman" w:cs="Times New Roman"/>
                      <w:b/>
                      <w:bCs/>
                    </w:rPr>
                  </w:rPrChange>
                </w:rPr>
                <w:delText>Species:Warming</w:delText>
              </w:r>
            </w:del>
          </w:p>
        </w:tc>
        <w:tc>
          <w:tcPr>
            <w:tcW w:w="1587" w:type="dxa"/>
            <w:gridSpan w:val="2"/>
            <w:vAlign w:val="center"/>
          </w:tcPr>
          <w:p w14:paraId="0F515A19" w14:textId="25C4EDD6" w:rsidR="002D03DB" w:rsidRPr="00A838EB" w:rsidDel="00D97EE3" w:rsidRDefault="002D03DB" w:rsidP="00050DDB">
            <w:pPr>
              <w:jc w:val="right"/>
              <w:rPr>
                <w:del w:id="388" w:author="Drees, Trevor" w:date="2023-01-28T16:42:00Z"/>
                <w:rFonts w:ascii="Times New Roman" w:hAnsi="Times New Roman" w:cs="Times New Roman"/>
              </w:rPr>
            </w:pPr>
            <w:del w:id="389" w:author="Drees, Trevor" w:date="2023-01-28T16:42:00Z">
              <w:r w:rsidRPr="00A838EB" w:rsidDel="00D97EE3">
                <w:rPr>
                  <w:rFonts w:ascii="Times New Roman" w:hAnsi="Times New Roman" w:cs="Times New Roman"/>
                </w:rPr>
                <w:delText xml:space="preserve">1.170 </w:delText>
              </w:r>
            </w:del>
            <m:oMath>
              <m:r>
                <w:del w:id="390" w:author="Drees, Trevor" w:date="2023-01-28T16:42:00Z">
                  <w:rPr>
                    <w:rFonts w:ascii="Cambria Math" w:hAnsi="Cambria Math" w:cs="Times New Roman"/>
                  </w:rPr>
                  <m:t>±</m:t>
                </w:del>
              </m:r>
            </m:oMath>
            <w:del w:id="391"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3EFA2E13" w14:textId="10E77BAE" w:rsidR="002D03DB" w:rsidRPr="00A838EB" w:rsidDel="00D97EE3" w:rsidRDefault="002D03DB" w:rsidP="00ED00F1">
            <w:pPr>
              <w:jc w:val="right"/>
              <w:rPr>
                <w:del w:id="392" w:author="Drees, Trevor" w:date="2023-01-28T16:42:00Z"/>
                <w:rFonts w:ascii="Times New Roman" w:hAnsi="Times New Roman" w:cs="Times New Roman"/>
              </w:rPr>
            </w:pPr>
            <w:del w:id="393" w:author="Drees, Trevor" w:date="2023-01-28T16:42:00Z">
              <w:r w:rsidRPr="00A838EB" w:rsidDel="00D97EE3">
                <w:rPr>
                  <w:rFonts w:ascii="Times New Roman" w:hAnsi="Times New Roman" w:cs="Times New Roman"/>
                </w:rPr>
                <w:delText>4.338</w:delText>
              </w:r>
            </w:del>
          </w:p>
        </w:tc>
        <w:tc>
          <w:tcPr>
            <w:tcW w:w="850" w:type="dxa"/>
            <w:vAlign w:val="center"/>
          </w:tcPr>
          <w:p w14:paraId="1EC66333" w14:textId="2B2127BF" w:rsidR="002D03DB" w:rsidRPr="00A838EB" w:rsidDel="00D97EE3" w:rsidRDefault="002D03DB" w:rsidP="00ED00F1">
            <w:pPr>
              <w:jc w:val="right"/>
              <w:rPr>
                <w:del w:id="394" w:author="Drees, Trevor" w:date="2023-01-28T16:42:00Z"/>
                <w:rFonts w:ascii="Times New Roman" w:hAnsi="Times New Roman" w:cs="Times New Roman"/>
              </w:rPr>
            </w:pPr>
            <w:del w:id="395" w:author="Drees, Trevor" w:date="2023-01-28T16:42:00Z">
              <w:r w:rsidRPr="00A838EB" w:rsidDel="00D97EE3">
                <w:rPr>
                  <w:rFonts w:ascii="Times New Roman" w:hAnsi="Times New Roman" w:cs="Times New Roman"/>
                </w:rPr>
                <w:delText>&lt;0.001</w:delText>
              </w:r>
            </w:del>
          </w:p>
        </w:tc>
        <w:tc>
          <w:tcPr>
            <w:tcW w:w="283" w:type="dxa"/>
          </w:tcPr>
          <w:p w14:paraId="7561BB19" w14:textId="77777777" w:rsidR="002D03DB" w:rsidDel="00D97EE3" w:rsidRDefault="002D03DB" w:rsidP="00050DDB">
            <w:pPr>
              <w:jc w:val="right"/>
              <w:rPr>
                <w:rFonts w:ascii="Times New Roman" w:hAnsi="Times New Roman" w:cs="Times New Roman"/>
              </w:rPr>
            </w:pPr>
          </w:p>
        </w:tc>
        <w:tc>
          <w:tcPr>
            <w:tcW w:w="1587" w:type="dxa"/>
            <w:vAlign w:val="center"/>
          </w:tcPr>
          <w:p w14:paraId="3BD85C44" w14:textId="7E530ED2" w:rsidR="002D03DB" w:rsidRPr="00A838EB" w:rsidDel="00D97EE3" w:rsidRDefault="002D03DB" w:rsidP="00050DDB">
            <w:pPr>
              <w:jc w:val="right"/>
              <w:rPr>
                <w:del w:id="396" w:author="Drees, Trevor" w:date="2023-01-28T16:42:00Z"/>
                <w:rFonts w:ascii="Times New Roman" w:hAnsi="Times New Roman" w:cs="Times New Roman"/>
              </w:rPr>
            </w:pPr>
            <w:del w:id="397" w:author="Drees, Trevor" w:date="2023-01-28T16:42:00Z">
              <w:r w:rsidDel="00D97EE3">
                <w:rPr>
                  <w:rFonts w:ascii="Times New Roman" w:hAnsi="Times New Roman" w:cs="Times New Roman"/>
                </w:rPr>
                <w:delText>0</w:delText>
              </w:r>
              <w:r w:rsidRPr="00A838EB" w:rsidDel="00D97EE3">
                <w:rPr>
                  <w:rFonts w:ascii="Times New Roman" w:hAnsi="Times New Roman" w:cs="Times New Roman"/>
                </w:rPr>
                <w:delText>.</w:delText>
              </w:r>
              <w:r w:rsidDel="00D97EE3">
                <w:rPr>
                  <w:rFonts w:ascii="Times New Roman" w:hAnsi="Times New Roman" w:cs="Times New Roman"/>
                </w:rPr>
                <w:delText>231</w:delText>
              </w:r>
              <w:r w:rsidRPr="00A838EB" w:rsidDel="00D97EE3">
                <w:rPr>
                  <w:rFonts w:ascii="Times New Roman" w:hAnsi="Times New Roman" w:cs="Times New Roman"/>
                </w:rPr>
                <w:delText xml:space="preserve"> </w:delText>
              </w:r>
            </w:del>
            <m:oMath>
              <m:r>
                <w:del w:id="398" w:author="Drees, Trevor" w:date="2023-01-28T16:42:00Z">
                  <w:rPr>
                    <w:rFonts w:ascii="Cambria Math" w:hAnsi="Cambria Math" w:cs="Times New Roman"/>
                  </w:rPr>
                  <m:t>±</m:t>
                </w:del>
              </m:r>
            </m:oMath>
            <w:del w:id="399" w:author="Drees, Trevor" w:date="2023-01-28T16:42:00Z">
              <w:r w:rsidRPr="00A838EB" w:rsidDel="00D97EE3">
                <w:rPr>
                  <w:rFonts w:ascii="Times New Roman" w:eastAsiaTheme="minorEastAsia" w:hAnsi="Times New Roman" w:cs="Times New Roman"/>
                </w:rPr>
                <w:delText xml:space="preserve"> 0.2</w:delText>
              </w:r>
              <w:r w:rsidDel="00D97EE3">
                <w:rPr>
                  <w:rFonts w:ascii="Times New Roman" w:eastAsiaTheme="minorEastAsia" w:hAnsi="Times New Roman" w:cs="Times New Roman"/>
                </w:rPr>
                <w:delText>15</w:delText>
              </w:r>
            </w:del>
          </w:p>
        </w:tc>
        <w:tc>
          <w:tcPr>
            <w:tcW w:w="851" w:type="dxa"/>
            <w:vAlign w:val="center"/>
          </w:tcPr>
          <w:p w14:paraId="76587424" w14:textId="36BE16B0" w:rsidR="002D03DB" w:rsidRPr="00A838EB" w:rsidDel="00D97EE3" w:rsidRDefault="002D03DB" w:rsidP="00ED00F1">
            <w:pPr>
              <w:jc w:val="right"/>
              <w:rPr>
                <w:del w:id="400" w:author="Drees, Trevor" w:date="2023-01-28T16:42:00Z"/>
                <w:rFonts w:ascii="Times New Roman" w:hAnsi="Times New Roman" w:cs="Times New Roman"/>
              </w:rPr>
            </w:pPr>
            <w:del w:id="401" w:author="Drees, Trevor" w:date="2023-01-28T16:42:00Z">
              <w:r w:rsidDel="00D97EE3">
                <w:rPr>
                  <w:rFonts w:ascii="Times New Roman" w:hAnsi="Times New Roman" w:cs="Times New Roman"/>
                </w:rPr>
                <w:delText>1.073</w:delText>
              </w:r>
            </w:del>
          </w:p>
        </w:tc>
        <w:tc>
          <w:tcPr>
            <w:tcW w:w="850" w:type="dxa"/>
            <w:vAlign w:val="center"/>
          </w:tcPr>
          <w:p w14:paraId="3A6C884F" w14:textId="02F6A628" w:rsidR="002D03DB" w:rsidRPr="00A838EB" w:rsidDel="00D97EE3" w:rsidRDefault="002D03DB" w:rsidP="00ED00F1">
            <w:pPr>
              <w:jc w:val="right"/>
              <w:rPr>
                <w:del w:id="402" w:author="Drees, Trevor" w:date="2023-01-28T16:42:00Z"/>
                <w:rFonts w:ascii="Times New Roman" w:hAnsi="Times New Roman" w:cs="Times New Roman"/>
              </w:rPr>
            </w:pPr>
            <w:del w:id="403" w:author="Drees, Trevor" w:date="2023-01-28T16:42:00Z">
              <w:r w:rsidDel="00D97EE3">
                <w:rPr>
                  <w:rFonts w:ascii="Times New Roman" w:hAnsi="Times New Roman" w:cs="Times New Roman"/>
                </w:rPr>
                <w:delText>0.283</w:delText>
              </w:r>
            </w:del>
          </w:p>
        </w:tc>
      </w:tr>
      <w:tr w:rsidR="002D03DB" w:rsidDel="00D97EE3" w14:paraId="1CD1A963" w14:textId="77777777" w:rsidTr="002D03DB">
        <w:trPr>
          <w:trHeight w:val="283"/>
          <w:del w:id="404" w:author="Drees, Trevor" w:date="2023-01-28T16:42:00Z"/>
        </w:trPr>
        <w:tc>
          <w:tcPr>
            <w:tcW w:w="2268" w:type="dxa"/>
            <w:gridSpan w:val="2"/>
          </w:tcPr>
          <w:p w14:paraId="49408913" w14:textId="39BD175C" w:rsidR="002D03DB" w:rsidRPr="00242E89" w:rsidDel="00D97EE3" w:rsidRDefault="002D03DB" w:rsidP="00ED00F1">
            <w:pPr>
              <w:rPr>
                <w:del w:id="405" w:author="Drees, Trevor" w:date="2023-01-28T16:42:00Z"/>
                <w:rFonts w:ascii="Times New Roman" w:hAnsi="Times New Roman" w:cs="Times New Roman"/>
                <w:rPrChange w:id="406" w:author="Drees, Trevor" w:date="2023-01-28T17:21:00Z">
                  <w:rPr>
                    <w:del w:id="407" w:author="Drees, Trevor" w:date="2023-01-28T16:42:00Z"/>
                    <w:rFonts w:ascii="Times New Roman" w:hAnsi="Times New Roman" w:cs="Times New Roman"/>
                    <w:b/>
                    <w:bCs/>
                  </w:rPr>
                </w:rPrChange>
              </w:rPr>
            </w:pPr>
            <w:del w:id="408" w:author="Drees, Trevor" w:date="2023-01-28T16:42:00Z">
              <w:r w:rsidRPr="00242E89" w:rsidDel="00D97EE3">
                <w:rPr>
                  <w:rFonts w:ascii="Times New Roman" w:hAnsi="Times New Roman" w:cs="Times New Roman"/>
                  <w:rPrChange w:id="409"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4BD7854E" w14:textId="06D14774" w:rsidR="002D03DB" w:rsidRPr="00A838EB" w:rsidDel="00D97EE3" w:rsidRDefault="002D03DB" w:rsidP="00050DDB">
            <w:pPr>
              <w:jc w:val="right"/>
              <w:rPr>
                <w:del w:id="410" w:author="Drees, Trevor" w:date="2023-01-28T16:42:00Z"/>
                <w:rFonts w:ascii="Times New Roman" w:hAnsi="Times New Roman" w:cs="Times New Roman"/>
              </w:rPr>
            </w:pPr>
            <w:del w:id="411" w:author="Drees, Trevor" w:date="2023-01-28T16:42:00Z">
              <w:r w:rsidRPr="00A838EB" w:rsidDel="00D97EE3">
                <w:rPr>
                  <w:rFonts w:ascii="Times New Roman" w:hAnsi="Times New Roman" w:cs="Times New Roman"/>
                </w:rPr>
                <w:delText xml:space="preserve">1.242 </w:delText>
              </w:r>
            </w:del>
            <m:oMath>
              <m:r>
                <w:del w:id="412" w:author="Drees, Trevor" w:date="2023-01-28T16:42:00Z">
                  <w:rPr>
                    <w:rFonts w:ascii="Cambria Math" w:hAnsi="Cambria Math" w:cs="Times New Roman"/>
                  </w:rPr>
                  <m:t>±</m:t>
                </w:del>
              </m:r>
            </m:oMath>
            <w:del w:id="413"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2621CE4A" w14:textId="38B21615" w:rsidR="002D03DB" w:rsidRPr="00A838EB" w:rsidDel="00D97EE3" w:rsidRDefault="002D03DB" w:rsidP="00ED00F1">
            <w:pPr>
              <w:jc w:val="right"/>
              <w:rPr>
                <w:del w:id="414" w:author="Drees, Trevor" w:date="2023-01-28T16:42:00Z"/>
                <w:rFonts w:ascii="Times New Roman" w:hAnsi="Times New Roman" w:cs="Times New Roman"/>
              </w:rPr>
            </w:pPr>
            <w:del w:id="415" w:author="Drees, Trevor" w:date="2023-01-28T16:42:00Z">
              <w:r w:rsidRPr="00A838EB" w:rsidDel="00D97EE3">
                <w:rPr>
                  <w:rFonts w:ascii="Times New Roman" w:hAnsi="Times New Roman" w:cs="Times New Roman"/>
                </w:rPr>
                <w:delText>4.593</w:delText>
              </w:r>
            </w:del>
          </w:p>
        </w:tc>
        <w:tc>
          <w:tcPr>
            <w:tcW w:w="850" w:type="dxa"/>
            <w:vAlign w:val="center"/>
          </w:tcPr>
          <w:p w14:paraId="79F3B543" w14:textId="352AB52D" w:rsidR="002D03DB" w:rsidRPr="00A838EB" w:rsidDel="00D97EE3" w:rsidRDefault="002D03DB" w:rsidP="00ED00F1">
            <w:pPr>
              <w:jc w:val="right"/>
              <w:rPr>
                <w:del w:id="416" w:author="Drees, Trevor" w:date="2023-01-28T16:42:00Z"/>
                <w:rFonts w:ascii="Times New Roman" w:hAnsi="Times New Roman" w:cs="Times New Roman"/>
              </w:rPr>
            </w:pPr>
            <w:del w:id="417" w:author="Drees, Trevor" w:date="2023-01-28T16:42:00Z">
              <w:r w:rsidRPr="00A838EB" w:rsidDel="00D97EE3">
                <w:rPr>
                  <w:rFonts w:ascii="Times New Roman" w:hAnsi="Times New Roman" w:cs="Times New Roman"/>
                </w:rPr>
                <w:delText>&lt;0.001</w:delText>
              </w:r>
            </w:del>
          </w:p>
        </w:tc>
        <w:tc>
          <w:tcPr>
            <w:tcW w:w="283" w:type="dxa"/>
          </w:tcPr>
          <w:p w14:paraId="4365EBDA"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57DB704" w14:textId="4383E132" w:rsidR="002D03DB" w:rsidRPr="00A838EB" w:rsidDel="00D97EE3" w:rsidRDefault="002D03DB" w:rsidP="00050DDB">
            <w:pPr>
              <w:jc w:val="right"/>
              <w:rPr>
                <w:del w:id="418" w:author="Drees, Trevor" w:date="2023-01-28T16:42:00Z"/>
                <w:rFonts w:ascii="Times New Roman" w:hAnsi="Times New Roman" w:cs="Times New Roman"/>
              </w:rPr>
            </w:pPr>
            <w:del w:id="419"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768</w:delText>
              </w:r>
              <w:r w:rsidRPr="00A838EB" w:rsidDel="00D97EE3">
                <w:rPr>
                  <w:rFonts w:ascii="Times New Roman" w:hAnsi="Times New Roman" w:cs="Times New Roman"/>
                </w:rPr>
                <w:delText xml:space="preserve"> </w:delText>
              </w:r>
            </w:del>
            <m:oMath>
              <m:r>
                <w:del w:id="420" w:author="Drees, Trevor" w:date="2023-01-28T16:42:00Z">
                  <w:rPr>
                    <w:rFonts w:ascii="Cambria Math" w:hAnsi="Cambria Math" w:cs="Times New Roman"/>
                  </w:rPr>
                  <m:t>±</m:t>
                </w:del>
              </m:r>
            </m:oMath>
            <w:del w:id="421" w:author="Drees, Trevor" w:date="2023-01-28T16:42:00Z">
              <w:r w:rsidRPr="00A838EB" w:rsidDel="00D97EE3">
                <w:rPr>
                  <w:rFonts w:ascii="Times New Roman" w:eastAsiaTheme="minorEastAsia" w:hAnsi="Times New Roman" w:cs="Times New Roman"/>
                </w:rPr>
                <w:delText xml:space="preserve"> 0.21</w:delText>
              </w:r>
              <w:r w:rsidDel="00D97EE3">
                <w:rPr>
                  <w:rFonts w:ascii="Times New Roman" w:eastAsiaTheme="minorEastAsia" w:hAnsi="Times New Roman" w:cs="Times New Roman"/>
                </w:rPr>
                <w:delText>5</w:delText>
              </w:r>
            </w:del>
          </w:p>
        </w:tc>
        <w:tc>
          <w:tcPr>
            <w:tcW w:w="851" w:type="dxa"/>
            <w:vAlign w:val="center"/>
          </w:tcPr>
          <w:p w14:paraId="12E2C8AE" w14:textId="7BE632DD" w:rsidR="002D03DB" w:rsidRPr="00A838EB" w:rsidDel="00D97EE3" w:rsidRDefault="002D03DB" w:rsidP="00ED00F1">
            <w:pPr>
              <w:jc w:val="right"/>
              <w:rPr>
                <w:del w:id="422" w:author="Drees, Trevor" w:date="2023-01-28T16:42:00Z"/>
                <w:rFonts w:ascii="Times New Roman" w:hAnsi="Times New Roman" w:cs="Times New Roman"/>
              </w:rPr>
            </w:pPr>
            <w:del w:id="423" w:author="Drees, Trevor" w:date="2023-01-28T16:42:00Z">
              <w:r w:rsidRPr="00A838EB" w:rsidDel="00D97EE3">
                <w:rPr>
                  <w:rFonts w:ascii="Times New Roman" w:hAnsi="Times New Roman" w:cs="Times New Roman"/>
                </w:rPr>
                <w:delText>3.</w:delText>
              </w:r>
              <w:r w:rsidDel="00D97EE3">
                <w:rPr>
                  <w:rFonts w:ascii="Times New Roman" w:hAnsi="Times New Roman" w:cs="Times New Roman"/>
                </w:rPr>
                <w:delText>570</w:delText>
              </w:r>
            </w:del>
          </w:p>
        </w:tc>
        <w:tc>
          <w:tcPr>
            <w:tcW w:w="850" w:type="dxa"/>
            <w:vAlign w:val="center"/>
          </w:tcPr>
          <w:p w14:paraId="213985D7" w14:textId="5C211366" w:rsidR="002D03DB" w:rsidRPr="00A838EB" w:rsidDel="00D97EE3" w:rsidRDefault="002D03DB" w:rsidP="00ED00F1">
            <w:pPr>
              <w:jc w:val="right"/>
              <w:rPr>
                <w:del w:id="424" w:author="Drees, Trevor" w:date="2023-01-28T16:42:00Z"/>
                <w:rFonts w:ascii="Times New Roman" w:hAnsi="Times New Roman" w:cs="Times New Roman"/>
              </w:rPr>
            </w:pPr>
            <w:del w:id="425" w:author="Drees, Trevor" w:date="2023-01-28T16:42:00Z">
              <w:r w:rsidRPr="00A838EB" w:rsidDel="00D97EE3">
                <w:rPr>
                  <w:rFonts w:ascii="Times New Roman" w:hAnsi="Times New Roman" w:cs="Times New Roman"/>
                </w:rPr>
                <w:delText>&lt;0.001</w:delText>
              </w:r>
            </w:del>
          </w:p>
        </w:tc>
      </w:tr>
      <w:tr w:rsidR="002D03DB" w14:paraId="269FDEDE" w14:textId="77777777" w:rsidTr="002D03DB">
        <w:trPr>
          <w:trHeight w:val="283"/>
        </w:trPr>
        <w:tc>
          <w:tcPr>
            <w:tcW w:w="2268" w:type="dxa"/>
            <w:gridSpan w:val="2"/>
          </w:tcPr>
          <w:p w14:paraId="0725F280" w14:textId="0806225C" w:rsidR="002D03DB" w:rsidRPr="00242E89" w:rsidRDefault="002D03DB" w:rsidP="00ED00F1">
            <w:pPr>
              <w:rPr>
                <w:rFonts w:ascii="Times New Roman" w:hAnsi="Times New Roman" w:cs="Times New Roman"/>
                <w:rPrChange w:id="426" w:author="Drees, Trevor" w:date="2023-01-28T17:21:00Z">
                  <w:rPr>
                    <w:rFonts w:ascii="Times New Roman" w:hAnsi="Times New Roman" w:cs="Times New Roman"/>
                    <w:b/>
                    <w:bCs/>
                  </w:rPr>
                </w:rPrChange>
              </w:rPr>
            </w:pPr>
            <w:r w:rsidRPr="00242E89">
              <w:rPr>
                <w:rFonts w:ascii="Times New Roman" w:hAnsi="Times New Roman" w:cs="Times New Roman"/>
                <w:rPrChange w:id="427" w:author="Drees, Trevor" w:date="2023-01-28T17:21:00Z">
                  <w:rPr>
                    <w:rFonts w:ascii="Times New Roman" w:hAnsi="Times New Roman" w:cs="Times New Roman"/>
                    <w:b/>
                    <w:bCs/>
                  </w:rPr>
                </w:rPrChange>
              </w:rPr>
              <w:t>Warming:Elaiosome</w:t>
            </w:r>
          </w:p>
        </w:tc>
        <w:tc>
          <w:tcPr>
            <w:tcW w:w="1587" w:type="dxa"/>
            <w:gridSpan w:val="2"/>
            <w:vAlign w:val="center"/>
          </w:tcPr>
          <w:p w14:paraId="55D4CFF3" w14:textId="36296D87"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428" w:author="Drees, Trevor" w:date="2023-01-28T16:55:00Z">
              <w:r w:rsidRPr="00A838EB" w:rsidDel="00F33B2F">
                <w:rPr>
                  <w:rFonts w:ascii="Times New Roman" w:hAnsi="Times New Roman" w:cs="Times New Roman"/>
                </w:rPr>
                <w:delText>1.921</w:delText>
              </w:r>
            </w:del>
            <w:ins w:id="429" w:author="Drees, Trevor" w:date="2023-01-28T16:55:00Z">
              <w:r>
                <w:rPr>
                  <w:rFonts w:ascii="Times New Roman" w:hAnsi="Times New Roman" w:cs="Times New Roman"/>
                </w:rPr>
                <w:t>0</w:t>
              </w:r>
            </w:ins>
            <w:ins w:id="430" w:author="Drees, Trevor" w:date="2023-01-28T16:56:00Z">
              <w:r>
                <w:rPr>
                  <w:rFonts w:ascii="Times New Roman" w:hAnsi="Times New Roman" w:cs="Times New Roman"/>
                </w:rPr>
                <w:t>.924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31" w:author="Drees, Trevor" w:date="2023-01-28T16:56:00Z">
              <w:r w:rsidRPr="00A838EB" w:rsidDel="00F33B2F">
                <w:rPr>
                  <w:rFonts w:ascii="Times New Roman" w:eastAsiaTheme="minorEastAsia" w:hAnsi="Times New Roman" w:cs="Times New Roman"/>
                </w:rPr>
                <w:delText>294</w:delText>
              </w:r>
            </w:del>
            <w:ins w:id="432" w:author="Drees, Trevor" w:date="2023-01-28T16:56:00Z">
              <w:r>
                <w:rPr>
                  <w:rFonts w:ascii="Times New Roman" w:eastAsiaTheme="minorEastAsia" w:hAnsi="Times New Roman" w:cs="Times New Roman"/>
                </w:rPr>
                <w:t>385</w:t>
              </w:r>
            </w:ins>
          </w:p>
        </w:tc>
        <w:tc>
          <w:tcPr>
            <w:tcW w:w="850" w:type="dxa"/>
            <w:vAlign w:val="center"/>
          </w:tcPr>
          <w:p w14:paraId="603A77A1" w14:textId="5096CDF4" w:rsidR="002D03DB" w:rsidRPr="00A838EB" w:rsidRDefault="002D03DB" w:rsidP="00ED00F1">
            <w:pPr>
              <w:jc w:val="right"/>
              <w:rPr>
                <w:rFonts w:ascii="Times New Roman" w:hAnsi="Times New Roman" w:cs="Times New Roman"/>
              </w:rPr>
            </w:pPr>
            <w:del w:id="433" w:author="Drees, Trevor" w:date="2023-01-28T16:57:00Z">
              <w:r w:rsidRPr="00A838EB" w:rsidDel="00F33B2F">
                <w:rPr>
                  <w:rFonts w:ascii="Times New Roman" w:hAnsi="Times New Roman" w:cs="Times New Roman"/>
                </w:rPr>
                <w:delText>-6.542</w:delText>
              </w:r>
            </w:del>
            <w:ins w:id="434" w:author="Drees, Trevor" w:date="2023-01-28T16:57:00Z">
              <w:r>
                <w:rPr>
                  <w:rFonts w:ascii="Times New Roman" w:hAnsi="Times New Roman" w:cs="Times New Roman"/>
                </w:rPr>
                <w:t>-2.399</w:t>
              </w:r>
            </w:ins>
          </w:p>
        </w:tc>
        <w:tc>
          <w:tcPr>
            <w:tcW w:w="850" w:type="dxa"/>
            <w:vAlign w:val="center"/>
          </w:tcPr>
          <w:p w14:paraId="3E0C4EA7" w14:textId="2DE38072" w:rsidR="002D03DB" w:rsidRPr="00A838EB" w:rsidRDefault="002D03DB" w:rsidP="00ED00F1">
            <w:pPr>
              <w:jc w:val="right"/>
              <w:rPr>
                <w:rFonts w:ascii="Times New Roman" w:hAnsi="Times New Roman" w:cs="Times New Roman"/>
              </w:rPr>
            </w:pPr>
            <w:del w:id="435" w:author="Drees, Trevor" w:date="2023-01-28T16:57:00Z">
              <w:r w:rsidRPr="00A838EB" w:rsidDel="00F33B2F">
                <w:rPr>
                  <w:rFonts w:ascii="Times New Roman" w:hAnsi="Times New Roman" w:cs="Times New Roman"/>
                </w:rPr>
                <w:delText>&lt;0.001</w:delText>
              </w:r>
            </w:del>
            <w:ins w:id="436" w:author="Drees, Trevor" w:date="2023-01-28T16:57:00Z">
              <w:r>
                <w:rPr>
                  <w:rFonts w:ascii="Times New Roman" w:hAnsi="Times New Roman" w:cs="Times New Roman"/>
                </w:rPr>
                <w:t>0.016</w:t>
              </w:r>
            </w:ins>
          </w:p>
        </w:tc>
        <w:tc>
          <w:tcPr>
            <w:tcW w:w="283" w:type="dxa"/>
          </w:tcPr>
          <w:p w14:paraId="3A082862" w14:textId="77777777" w:rsidR="002D03DB" w:rsidRPr="00A838EB" w:rsidRDefault="002D03DB" w:rsidP="00050DDB">
            <w:pPr>
              <w:jc w:val="right"/>
              <w:rPr>
                <w:rFonts w:ascii="Times New Roman" w:hAnsi="Times New Roman" w:cs="Times New Roman"/>
              </w:rPr>
            </w:pPr>
          </w:p>
        </w:tc>
        <w:tc>
          <w:tcPr>
            <w:tcW w:w="1587" w:type="dxa"/>
            <w:vAlign w:val="center"/>
          </w:tcPr>
          <w:p w14:paraId="79323D79" w14:textId="4AE04EAA"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437" w:author="Drees, Trevor" w:date="2023-01-28T17:05:00Z">
              <w:r w:rsidRPr="00A838EB" w:rsidDel="00EC4627">
                <w:rPr>
                  <w:rFonts w:ascii="Times New Roman" w:hAnsi="Times New Roman" w:cs="Times New Roman"/>
                </w:rPr>
                <w:delText>1.7</w:delText>
              </w:r>
              <w:r w:rsidDel="00EC4627">
                <w:rPr>
                  <w:rFonts w:ascii="Times New Roman" w:hAnsi="Times New Roman" w:cs="Times New Roman"/>
                </w:rPr>
                <w:delText>31</w:delText>
              </w:r>
            </w:del>
            <w:ins w:id="438" w:author="Drees, Trevor" w:date="2023-01-28T17:05:00Z">
              <w:r>
                <w:rPr>
                  <w:rFonts w:ascii="Times New Roman" w:hAnsi="Times New Roman" w:cs="Times New Roman"/>
                </w:rPr>
                <w:t>2.397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39" w:author="Drees, Trevor" w:date="2023-01-28T17:05:00Z">
              <w:r w:rsidRPr="00A838EB" w:rsidDel="00EC4627">
                <w:rPr>
                  <w:rFonts w:ascii="Times New Roman" w:eastAsiaTheme="minorEastAsia" w:hAnsi="Times New Roman" w:cs="Times New Roman"/>
                </w:rPr>
                <w:delText>222</w:delText>
              </w:r>
            </w:del>
            <w:ins w:id="440" w:author="Drees, Trevor" w:date="2023-01-28T17:05:00Z">
              <w:r>
                <w:rPr>
                  <w:rFonts w:ascii="Times New Roman" w:eastAsiaTheme="minorEastAsia" w:hAnsi="Times New Roman" w:cs="Times New Roman"/>
                </w:rPr>
                <w:t>418</w:t>
              </w:r>
            </w:ins>
          </w:p>
        </w:tc>
        <w:tc>
          <w:tcPr>
            <w:tcW w:w="851" w:type="dxa"/>
            <w:vAlign w:val="center"/>
          </w:tcPr>
          <w:p w14:paraId="176D3EE0" w14:textId="1833FD27"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441" w:author="Drees, Trevor" w:date="2023-01-28T17:06:00Z">
              <w:r w:rsidRPr="00A838EB" w:rsidDel="00EC4627">
                <w:rPr>
                  <w:rFonts w:ascii="Times New Roman" w:hAnsi="Times New Roman" w:cs="Times New Roman"/>
                </w:rPr>
                <w:delText>7.</w:delText>
              </w:r>
              <w:r w:rsidDel="00EC4627">
                <w:rPr>
                  <w:rFonts w:ascii="Times New Roman" w:hAnsi="Times New Roman" w:cs="Times New Roman"/>
                </w:rPr>
                <w:delText>793</w:delText>
              </w:r>
            </w:del>
            <w:ins w:id="442" w:author="Drees, Trevor" w:date="2023-01-28T17:06:00Z">
              <w:r>
                <w:rPr>
                  <w:rFonts w:ascii="Times New Roman" w:hAnsi="Times New Roman" w:cs="Times New Roman"/>
                </w:rPr>
                <w:t>5.733</w:t>
              </w:r>
            </w:ins>
          </w:p>
        </w:tc>
        <w:tc>
          <w:tcPr>
            <w:tcW w:w="850" w:type="dxa"/>
            <w:vAlign w:val="center"/>
          </w:tcPr>
          <w:p w14:paraId="5511CADA" w14:textId="4C129F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262B02F" w14:textId="77777777" w:rsidTr="002D03DB">
        <w:tblPrEx>
          <w:tblPrExChange w:id="443" w:author="Drees, Trevor" w:date="2023-01-28T17:17:00Z">
            <w:tblPrEx>
              <w:tblW w:w="8189" w:type="dxa"/>
            </w:tblPrEx>
          </w:tblPrExChange>
        </w:tblPrEx>
        <w:trPr>
          <w:gridAfter w:val="7"/>
          <w:del w:id="444" w:author="Drees, Trevor" w:date="2023-01-28T16:45:00Z"/>
          <w:trPrChange w:id="445" w:author="Drees, Trevor" w:date="2023-01-28T17:17:00Z">
            <w:trPr>
              <w:gridAfter w:val="7"/>
            </w:trPr>
          </w:trPrChange>
        </w:trPr>
        <w:tc>
          <w:tcPr>
            <w:tcW w:w="2023" w:type="dxa"/>
            <w:tcPrChange w:id="446" w:author="Drees, Trevor" w:date="2023-01-28T17:17:00Z">
              <w:tcPr>
                <w:tcW w:w="2023" w:type="dxa"/>
              </w:tcPr>
            </w:tcPrChange>
          </w:tcPr>
          <w:p w14:paraId="7769D8F9" w14:textId="77777777" w:rsidR="002D03DB" w:rsidRPr="00050DDB" w:rsidDel="00D97EE3" w:rsidRDefault="002D03DB" w:rsidP="00050DDB">
            <w:pPr>
              <w:jc w:val="right"/>
              <w:rPr>
                <w:rFonts w:ascii="Times New Roman" w:hAnsi="Times New Roman" w:cs="Times New Roman"/>
                <w:b/>
                <w:bCs/>
              </w:rPr>
            </w:pPr>
          </w:p>
        </w:tc>
        <w:tc>
          <w:tcPr>
            <w:tcW w:w="1587" w:type="dxa"/>
            <w:gridSpan w:val="2"/>
            <w:vAlign w:val="center"/>
            <w:tcPrChange w:id="447" w:author="Drees, Trevor" w:date="2023-01-28T17:17:00Z">
              <w:tcPr>
                <w:tcW w:w="1587" w:type="dxa"/>
                <w:gridSpan w:val="2"/>
                <w:vAlign w:val="center"/>
              </w:tcPr>
            </w:tcPrChange>
          </w:tcPr>
          <w:p w14:paraId="5DABE592" w14:textId="66020AEB" w:rsidR="002D03DB" w:rsidRPr="00050DDB" w:rsidDel="00D97EE3" w:rsidRDefault="002D03DB" w:rsidP="00050DDB">
            <w:pPr>
              <w:jc w:val="right"/>
              <w:rPr>
                <w:del w:id="448" w:author="Drees, Trevor" w:date="2023-01-28T16:45:00Z"/>
                <w:rFonts w:ascii="Times New Roman" w:hAnsi="Times New Roman" w:cs="Times New Roman"/>
                <w:b/>
                <w:bCs/>
              </w:rPr>
            </w:pPr>
          </w:p>
        </w:tc>
      </w:tr>
      <w:tr w:rsidR="002D03DB" w:rsidDel="00D97EE3" w14:paraId="1AAF786D" w14:textId="77777777" w:rsidTr="002D03DB">
        <w:tblPrEx>
          <w:tblPrExChange w:id="449" w:author="Drees, Trevor" w:date="2023-01-28T17:17:00Z">
            <w:tblPrEx>
              <w:tblW w:w="9240" w:type="dxa"/>
            </w:tblPrEx>
          </w:tblPrExChange>
        </w:tblPrEx>
        <w:trPr>
          <w:gridAfter w:val="4"/>
          <w:del w:id="450" w:author="Drees, Trevor" w:date="2023-01-28T16:45:00Z"/>
          <w:trPrChange w:id="451" w:author="Drees, Trevor" w:date="2023-01-28T17:17:00Z">
            <w:trPr>
              <w:gridAfter w:val="4"/>
            </w:trPr>
          </w:trPrChange>
        </w:trPr>
        <w:tc>
          <w:tcPr>
            <w:tcW w:w="2268" w:type="dxa"/>
            <w:gridSpan w:val="2"/>
            <w:tcPrChange w:id="452" w:author="Drees, Trevor" w:date="2023-01-28T17:17:00Z">
              <w:tcPr>
                <w:tcW w:w="2268" w:type="dxa"/>
                <w:gridSpan w:val="2"/>
              </w:tcPr>
            </w:tcPrChange>
          </w:tcPr>
          <w:p w14:paraId="1DB6ABE4" w14:textId="7CDC6ECC" w:rsidR="002D03DB" w:rsidRPr="00050DDB" w:rsidDel="00D97EE3" w:rsidRDefault="002D03DB" w:rsidP="00ED00F1">
            <w:pPr>
              <w:rPr>
                <w:del w:id="453" w:author="Drees, Trevor" w:date="2023-01-28T16:45:00Z"/>
                <w:rFonts w:ascii="Times New Roman" w:hAnsi="Times New Roman" w:cs="Times New Roman"/>
                <w:b/>
                <w:bCs/>
              </w:rPr>
            </w:pPr>
          </w:p>
        </w:tc>
        <w:tc>
          <w:tcPr>
            <w:tcW w:w="1587" w:type="dxa"/>
            <w:gridSpan w:val="2"/>
            <w:vAlign w:val="center"/>
            <w:tcPrChange w:id="454" w:author="Drees, Trevor" w:date="2023-01-28T17:17:00Z">
              <w:tcPr>
                <w:tcW w:w="1587" w:type="dxa"/>
                <w:gridSpan w:val="2"/>
                <w:vAlign w:val="center"/>
              </w:tcPr>
            </w:tcPrChange>
          </w:tcPr>
          <w:p w14:paraId="552A35F6" w14:textId="495FDCB4" w:rsidR="002D03DB" w:rsidRPr="00050DDB" w:rsidDel="00D97EE3" w:rsidRDefault="002D03DB" w:rsidP="00050DDB">
            <w:pPr>
              <w:jc w:val="center"/>
              <w:rPr>
                <w:del w:id="455" w:author="Drees, Trevor" w:date="2023-01-28T16:45:00Z"/>
                <w:rFonts w:ascii="Times New Roman" w:hAnsi="Times New Roman" w:cs="Times New Roman"/>
                <w:b/>
                <w:bCs/>
              </w:rPr>
            </w:pPr>
            <w:del w:id="456" w:author="Drees, Trevor" w:date="2023-01-28T16:45:00Z">
              <w:r w:rsidRPr="00050DDB" w:rsidDel="00D97EE3">
                <w:rPr>
                  <w:rFonts w:ascii="Times New Roman" w:hAnsi="Times New Roman" w:cs="Times New Roman"/>
                  <w:b/>
                  <w:bCs/>
                </w:rPr>
                <w:delText>24 Hours</w:delText>
              </w:r>
            </w:del>
          </w:p>
        </w:tc>
        <w:tc>
          <w:tcPr>
            <w:tcW w:w="850" w:type="dxa"/>
            <w:tcPrChange w:id="457" w:author="Drees, Trevor" w:date="2023-01-28T17:17:00Z">
              <w:tcPr>
                <w:tcW w:w="850" w:type="dxa"/>
                <w:gridSpan w:val="3"/>
              </w:tcPr>
            </w:tcPrChange>
          </w:tcPr>
          <w:p w14:paraId="7F0B9950" w14:textId="77777777" w:rsidR="002D03DB" w:rsidRPr="00050DDB" w:rsidDel="00D97EE3" w:rsidRDefault="002D03DB" w:rsidP="00ED00F1">
            <w:pPr>
              <w:jc w:val="center"/>
              <w:rPr>
                <w:rFonts w:ascii="Times New Roman" w:hAnsi="Times New Roman" w:cs="Times New Roman"/>
                <w:b/>
                <w:bCs/>
              </w:rPr>
            </w:pPr>
          </w:p>
        </w:tc>
        <w:tc>
          <w:tcPr>
            <w:tcW w:w="850" w:type="dxa"/>
            <w:tcPrChange w:id="458" w:author="Drees, Trevor" w:date="2023-01-28T17:17:00Z">
              <w:tcPr>
                <w:tcW w:w="850" w:type="dxa"/>
                <w:gridSpan w:val="3"/>
              </w:tcPr>
            </w:tcPrChange>
          </w:tcPr>
          <w:p w14:paraId="5B8A66AC" w14:textId="32B5AF1C" w:rsidR="002D03DB" w:rsidRPr="00050DDB" w:rsidDel="00D97EE3" w:rsidRDefault="002D03DB" w:rsidP="00ED00F1">
            <w:pPr>
              <w:jc w:val="center"/>
              <w:rPr>
                <w:del w:id="459" w:author="Drees, Trevor" w:date="2023-01-28T16:45:00Z"/>
                <w:rFonts w:ascii="Times New Roman" w:hAnsi="Times New Roman" w:cs="Times New Roman"/>
                <w:b/>
                <w:bCs/>
              </w:rPr>
            </w:pPr>
            <w:del w:id="460" w:author="Drees, Trevor" w:date="2023-01-28T16:45:00Z">
              <w:r w:rsidRPr="00050DDB" w:rsidDel="00D97EE3">
                <w:rPr>
                  <w:rFonts w:ascii="Times New Roman" w:hAnsi="Times New Roman" w:cs="Times New Roman"/>
                  <w:b/>
                  <w:bCs/>
                </w:rPr>
                <w:delText>48 Hours</w:delText>
              </w:r>
            </w:del>
          </w:p>
        </w:tc>
      </w:tr>
      <w:tr w:rsidR="002D03DB" w14:paraId="4050BFA4" w14:textId="77777777" w:rsidTr="002D03DB">
        <w:tc>
          <w:tcPr>
            <w:tcW w:w="2268" w:type="dxa"/>
            <w:gridSpan w:val="2"/>
          </w:tcPr>
          <w:p w14:paraId="0A6CB388" w14:textId="77777777" w:rsidR="002D03DB" w:rsidRPr="00050DDB" w:rsidRDefault="002D03DB" w:rsidP="00A838EB">
            <w:pPr>
              <w:rPr>
                <w:rFonts w:ascii="Times New Roman" w:hAnsi="Times New Roman" w:cs="Times New Roman"/>
                <w:b/>
                <w:bCs/>
              </w:rPr>
            </w:pPr>
          </w:p>
        </w:tc>
        <w:tc>
          <w:tcPr>
            <w:tcW w:w="1587" w:type="dxa"/>
            <w:gridSpan w:val="2"/>
          </w:tcPr>
          <w:p w14:paraId="247BEBE3" w14:textId="533966D1" w:rsidR="002D03DB" w:rsidRPr="00050DDB" w:rsidRDefault="002D03DB" w:rsidP="00A838EB">
            <w:pPr>
              <w:jc w:val="center"/>
              <w:rPr>
                <w:rFonts w:ascii="Times New Roman" w:hAnsi="Times New Roman" w:cs="Times New Roman"/>
                <w:b/>
                <w:bCs/>
              </w:rPr>
            </w:pPr>
            <w:del w:id="461" w:author="Drees, Trevor" w:date="2023-01-28T16:46:00Z">
              <w:r w:rsidRPr="00050DDB" w:rsidDel="00D97EE3">
                <w:rPr>
                  <w:rFonts w:ascii="Times New Roman" w:hAnsi="Times New Roman" w:cs="Times New Roman"/>
                  <w:b/>
                  <w:bCs/>
                </w:rPr>
                <w:delText>Estimate</w:delText>
              </w:r>
            </w:del>
          </w:p>
        </w:tc>
        <w:tc>
          <w:tcPr>
            <w:tcW w:w="850" w:type="dxa"/>
          </w:tcPr>
          <w:p w14:paraId="41153A3C" w14:textId="03C26215" w:rsidR="002D03DB" w:rsidRPr="009D5A7E" w:rsidRDefault="002D03DB" w:rsidP="00A838EB">
            <w:pPr>
              <w:jc w:val="center"/>
              <w:rPr>
                <w:rFonts w:ascii="Times New Roman" w:hAnsi="Times New Roman" w:cs="Times New Roman"/>
                <w:b/>
                <w:bCs/>
                <w:i/>
                <w:iCs/>
              </w:rPr>
            </w:pPr>
            <w:del w:id="462" w:author="Drees, Trevor" w:date="2023-01-28T16:46:00Z">
              <w:r w:rsidRPr="009D5A7E" w:rsidDel="00D97EE3">
                <w:rPr>
                  <w:rFonts w:ascii="Times New Roman" w:hAnsi="Times New Roman" w:cs="Times New Roman"/>
                  <w:b/>
                  <w:bCs/>
                  <w:i/>
                  <w:iCs/>
                </w:rPr>
                <w:delText>z</w:delText>
              </w:r>
            </w:del>
          </w:p>
        </w:tc>
        <w:tc>
          <w:tcPr>
            <w:tcW w:w="850" w:type="dxa"/>
          </w:tcPr>
          <w:p w14:paraId="0730295F" w14:textId="62F24809" w:rsidR="002D03DB" w:rsidRPr="009D5A7E" w:rsidRDefault="002D03DB" w:rsidP="00A838EB">
            <w:pPr>
              <w:jc w:val="center"/>
              <w:rPr>
                <w:rFonts w:ascii="Times New Roman" w:hAnsi="Times New Roman" w:cs="Times New Roman"/>
                <w:b/>
                <w:bCs/>
                <w:i/>
                <w:iCs/>
              </w:rPr>
            </w:pPr>
            <w:del w:id="463" w:author="Drees, Trevor" w:date="2023-01-28T16:46:00Z">
              <w:r w:rsidRPr="009D5A7E" w:rsidDel="00D97EE3">
                <w:rPr>
                  <w:rFonts w:ascii="Times New Roman" w:hAnsi="Times New Roman" w:cs="Times New Roman"/>
                  <w:b/>
                  <w:bCs/>
                  <w:i/>
                  <w:iCs/>
                </w:rPr>
                <w:delText>p</w:delText>
              </w:r>
            </w:del>
          </w:p>
        </w:tc>
        <w:tc>
          <w:tcPr>
            <w:tcW w:w="283" w:type="dxa"/>
          </w:tcPr>
          <w:p w14:paraId="1FAF2DB1" w14:textId="77777777" w:rsidR="002D03DB" w:rsidRPr="00050DDB" w:rsidDel="00D97EE3" w:rsidRDefault="002D03DB" w:rsidP="00A838EB">
            <w:pPr>
              <w:jc w:val="center"/>
              <w:rPr>
                <w:rFonts w:ascii="Times New Roman" w:hAnsi="Times New Roman" w:cs="Times New Roman"/>
                <w:b/>
                <w:bCs/>
              </w:rPr>
            </w:pPr>
          </w:p>
        </w:tc>
        <w:tc>
          <w:tcPr>
            <w:tcW w:w="1587" w:type="dxa"/>
          </w:tcPr>
          <w:p w14:paraId="008FE819" w14:textId="7B059196" w:rsidR="002D03DB" w:rsidRPr="00050DDB" w:rsidRDefault="002D03DB" w:rsidP="00A838EB">
            <w:pPr>
              <w:jc w:val="center"/>
              <w:rPr>
                <w:rFonts w:ascii="Times New Roman" w:hAnsi="Times New Roman" w:cs="Times New Roman"/>
                <w:b/>
                <w:bCs/>
              </w:rPr>
            </w:pPr>
            <w:del w:id="464" w:author="Drees, Trevor" w:date="2023-01-28T16:46:00Z">
              <w:r w:rsidRPr="00050DDB" w:rsidDel="00D97EE3">
                <w:rPr>
                  <w:rFonts w:ascii="Times New Roman" w:hAnsi="Times New Roman" w:cs="Times New Roman"/>
                  <w:b/>
                  <w:bCs/>
                </w:rPr>
                <w:delText>Estimate</w:delText>
              </w:r>
            </w:del>
          </w:p>
        </w:tc>
        <w:tc>
          <w:tcPr>
            <w:tcW w:w="851" w:type="dxa"/>
          </w:tcPr>
          <w:p w14:paraId="2BC7C1E7" w14:textId="1D324CEC" w:rsidR="002D03DB" w:rsidRPr="009D5A7E" w:rsidRDefault="002D03DB" w:rsidP="00A838EB">
            <w:pPr>
              <w:jc w:val="center"/>
              <w:rPr>
                <w:rFonts w:ascii="Times New Roman" w:hAnsi="Times New Roman" w:cs="Times New Roman"/>
                <w:b/>
                <w:bCs/>
                <w:i/>
                <w:iCs/>
              </w:rPr>
            </w:pPr>
            <w:del w:id="465" w:author="Drees, Trevor" w:date="2023-01-28T16:46:00Z">
              <w:r w:rsidRPr="009D5A7E" w:rsidDel="00D97EE3">
                <w:rPr>
                  <w:rFonts w:ascii="Times New Roman" w:hAnsi="Times New Roman" w:cs="Times New Roman"/>
                  <w:b/>
                  <w:bCs/>
                  <w:i/>
                  <w:iCs/>
                </w:rPr>
                <w:delText>z</w:delText>
              </w:r>
            </w:del>
          </w:p>
        </w:tc>
        <w:tc>
          <w:tcPr>
            <w:tcW w:w="850" w:type="dxa"/>
          </w:tcPr>
          <w:p w14:paraId="5DAFE77E" w14:textId="5DE10965" w:rsidR="002D03DB" w:rsidRPr="009D5A7E" w:rsidRDefault="002D03DB" w:rsidP="00A838EB">
            <w:pPr>
              <w:jc w:val="center"/>
              <w:rPr>
                <w:rFonts w:ascii="Times New Roman" w:hAnsi="Times New Roman" w:cs="Times New Roman"/>
                <w:b/>
                <w:bCs/>
                <w:i/>
                <w:iCs/>
              </w:rPr>
            </w:pPr>
            <w:del w:id="466" w:author="Drees, Trevor" w:date="2023-01-28T16:46:00Z">
              <w:r w:rsidRPr="009D5A7E" w:rsidDel="00D97EE3">
                <w:rPr>
                  <w:rFonts w:ascii="Times New Roman" w:hAnsi="Times New Roman" w:cs="Times New Roman"/>
                  <w:b/>
                  <w:bCs/>
                  <w:i/>
                  <w:iCs/>
                </w:rPr>
                <w:delText>p</w:delText>
              </w:r>
            </w:del>
          </w:p>
        </w:tc>
      </w:tr>
      <w:tr w:rsidR="002D03DB" w14:paraId="33FF21FE" w14:textId="77777777" w:rsidTr="002D03DB">
        <w:trPr>
          <w:trHeight w:val="283"/>
          <w:ins w:id="467" w:author="Drees, Trevor" w:date="2023-01-28T16:46:00Z"/>
        </w:trPr>
        <w:tc>
          <w:tcPr>
            <w:tcW w:w="2268" w:type="dxa"/>
            <w:gridSpan w:val="2"/>
            <w:tcBorders>
              <w:bottom w:val="single" w:sz="4" w:space="0" w:color="auto"/>
            </w:tcBorders>
          </w:tcPr>
          <w:p w14:paraId="24F53D38" w14:textId="78FDAAAF" w:rsidR="002D03DB" w:rsidRPr="00050DDB" w:rsidRDefault="002D03DB" w:rsidP="00ED00F1">
            <w:pPr>
              <w:rPr>
                <w:ins w:id="468" w:author="Drees, Trevor" w:date="2023-01-28T16:46:00Z"/>
                <w:rFonts w:ascii="Times New Roman" w:hAnsi="Times New Roman" w:cs="Times New Roman"/>
                <w:b/>
                <w:bCs/>
              </w:rPr>
            </w:pPr>
            <w:ins w:id="469" w:author="Drees, Trevor" w:date="2023-01-28T16:48:00Z">
              <w:r>
                <w:rPr>
                  <w:rFonts w:ascii="Times New Roman" w:hAnsi="Times New Roman" w:cs="Times New Roman"/>
                  <w:b/>
                  <w:bCs/>
                </w:rPr>
                <w:t>12 Hours</w:t>
              </w:r>
            </w:ins>
          </w:p>
        </w:tc>
        <w:tc>
          <w:tcPr>
            <w:tcW w:w="1587" w:type="dxa"/>
            <w:gridSpan w:val="2"/>
            <w:tcBorders>
              <w:bottom w:val="single" w:sz="4" w:space="0" w:color="auto"/>
            </w:tcBorders>
            <w:vAlign w:val="center"/>
          </w:tcPr>
          <w:p w14:paraId="6F3A52CD" w14:textId="77777777" w:rsidR="002D03DB" w:rsidRPr="00A838EB" w:rsidRDefault="002D03DB" w:rsidP="00050DDB">
            <w:pPr>
              <w:jc w:val="right"/>
              <w:rPr>
                <w:ins w:id="470" w:author="Drees, Trevor" w:date="2023-01-28T16:46:00Z"/>
                <w:rFonts w:ascii="Times New Roman" w:hAnsi="Times New Roman" w:cs="Times New Roman"/>
              </w:rPr>
            </w:pPr>
          </w:p>
        </w:tc>
        <w:tc>
          <w:tcPr>
            <w:tcW w:w="850" w:type="dxa"/>
            <w:tcBorders>
              <w:bottom w:val="single" w:sz="4" w:space="0" w:color="auto"/>
            </w:tcBorders>
            <w:vAlign w:val="center"/>
          </w:tcPr>
          <w:p w14:paraId="2B87766D" w14:textId="77777777" w:rsidR="002D03DB" w:rsidRPr="00A838EB" w:rsidRDefault="002D03DB" w:rsidP="00ED00F1">
            <w:pPr>
              <w:jc w:val="right"/>
              <w:rPr>
                <w:ins w:id="471" w:author="Drees, Trevor" w:date="2023-01-28T16:46:00Z"/>
                <w:rFonts w:ascii="Times New Roman" w:hAnsi="Times New Roman" w:cs="Times New Roman"/>
              </w:rPr>
            </w:pPr>
          </w:p>
        </w:tc>
        <w:tc>
          <w:tcPr>
            <w:tcW w:w="850" w:type="dxa"/>
            <w:tcBorders>
              <w:bottom w:val="single" w:sz="4" w:space="0" w:color="auto"/>
            </w:tcBorders>
            <w:vAlign w:val="center"/>
          </w:tcPr>
          <w:p w14:paraId="06D6FDB5" w14:textId="77777777" w:rsidR="002D03DB" w:rsidRPr="00A838EB" w:rsidRDefault="002D03DB" w:rsidP="00ED00F1">
            <w:pPr>
              <w:jc w:val="right"/>
              <w:rPr>
                <w:ins w:id="472" w:author="Drees, Trevor" w:date="2023-01-28T16:46:00Z"/>
                <w:rFonts w:ascii="Times New Roman" w:hAnsi="Times New Roman" w:cs="Times New Roman"/>
              </w:rPr>
            </w:pPr>
          </w:p>
        </w:tc>
        <w:tc>
          <w:tcPr>
            <w:tcW w:w="283" w:type="dxa"/>
            <w:tcBorders>
              <w:bottom w:val="single" w:sz="4" w:space="0" w:color="auto"/>
            </w:tcBorders>
          </w:tcPr>
          <w:p w14:paraId="147B18C2" w14:textId="77777777" w:rsidR="002D03DB" w:rsidRPr="00A838EB" w:rsidRDefault="002D03DB" w:rsidP="00050DDB">
            <w:pPr>
              <w:jc w:val="right"/>
              <w:rPr>
                <w:ins w:id="473" w:author="Drees, Trevor" w:date="2023-01-28T17:11:00Z"/>
                <w:rFonts w:ascii="Times New Roman" w:hAnsi="Times New Roman" w:cs="Times New Roman"/>
              </w:rPr>
            </w:pPr>
          </w:p>
        </w:tc>
        <w:tc>
          <w:tcPr>
            <w:tcW w:w="1587" w:type="dxa"/>
            <w:tcBorders>
              <w:bottom w:val="single" w:sz="4" w:space="0" w:color="auto"/>
            </w:tcBorders>
            <w:vAlign w:val="center"/>
          </w:tcPr>
          <w:p w14:paraId="00CFAE86" w14:textId="1E789F11" w:rsidR="002D03DB" w:rsidRPr="00A838EB" w:rsidRDefault="002D03DB" w:rsidP="00050DDB">
            <w:pPr>
              <w:jc w:val="right"/>
              <w:rPr>
                <w:ins w:id="474" w:author="Drees, Trevor" w:date="2023-01-28T16:46:00Z"/>
                <w:rFonts w:ascii="Times New Roman" w:hAnsi="Times New Roman" w:cs="Times New Roman"/>
              </w:rPr>
            </w:pPr>
          </w:p>
        </w:tc>
        <w:tc>
          <w:tcPr>
            <w:tcW w:w="851" w:type="dxa"/>
            <w:tcBorders>
              <w:bottom w:val="single" w:sz="4" w:space="0" w:color="auto"/>
            </w:tcBorders>
            <w:vAlign w:val="center"/>
          </w:tcPr>
          <w:p w14:paraId="3A66ECC6" w14:textId="77777777" w:rsidR="002D03DB" w:rsidRPr="00A838EB" w:rsidRDefault="002D03DB" w:rsidP="00ED00F1">
            <w:pPr>
              <w:jc w:val="right"/>
              <w:rPr>
                <w:ins w:id="475" w:author="Drees, Trevor" w:date="2023-01-28T16:46:00Z"/>
                <w:rFonts w:ascii="Times New Roman" w:hAnsi="Times New Roman" w:cs="Times New Roman"/>
              </w:rPr>
            </w:pPr>
          </w:p>
        </w:tc>
        <w:tc>
          <w:tcPr>
            <w:tcW w:w="850" w:type="dxa"/>
            <w:tcBorders>
              <w:bottom w:val="single" w:sz="4" w:space="0" w:color="auto"/>
            </w:tcBorders>
            <w:vAlign w:val="center"/>
          </w:tcPr>
          <w:p w14:paraId="19963436" w14:textId="77777777" w:rsidR="002D03DB" w:rsidRPr="00A838EB" w:rsidRDefault="002D03DB" w:rsidP="00ED00F1">
            <w:pPr>
              <w:jc w:val="right"/>
              <w:rPr>
                <w:ins w:id="476" w:author="Drees, Trevor" w:date="2023-01-28T16:46:00Z"/>
                <w:rFonts w:ascii="Times New Roman" w:hAnsi="Times New Roman" w:cs="Times New Roman"/>
              </w:rPr>
            </w:pPr>
          </w:p>
        </w:tc>
      </w:tr>
      <w:tr w:rsidR="002D03DB" w14:paraId="18DFD452" w14:textId="77777777" w:rsidTr="00242E89">
        <w:tblPrEx>
          <w:tblPrExChange w:id="477" w:author="Drees, Trevor" w:date="2023-01-28T17:26:00Z">
            <w:tblPrEx>
              <w:tblW w:w="9126" w:type="dxa"/>
            </w:tblPrEx>
          </w:tblPrExChange>
        </w:tblPrEx>
        <w:trPr>
          <w:trHeight w:val="283"/>
          <w:trPrChange w:id="478" w:author="Drees, Trevor" w:date="2023-01-28T17:26:00Z">
            <w:trPr>
              <w:gridAfter w:val="0"/>
              <w:trHeight w:val="283"/>
            </w:trPr>
          </w:trPrChange>
        </w:trPr>
        <w:tc>
          <w:tcPr>
            <w:tcW w:w="2268" w:type="dxa"/>
            <w:gridSpan w:val="2"/>
            <w:tcBorders>
              <w:top w:val="single" w:sz="4" w:space="0" w:color="auto"/>
            </w:tcBorders>
            <w:tcPrChange w:id="479" w:author="Drees, Trevor" w:date="2023-01-28T17:26:00Z">
              <w:tcPr>
                <w:tcW w:w="2268" w:type="dxa"/>
                <w:gridSpan w:val="2"/>
                <w:tcBorders>
                  <w:top w:val="single" w:sz="4" w:space="0" w:color="auto"/>
                </w:tcBorders>
              </w:tcPr>
            </w:tcPrChange>
          </w:tcPr>
          <w:p w14:paraId="2215D5A5" w14:textId="41B82634" w:rsidR="002D03DB" w:rsidRPr="00242E89" w:rsidRDefault="002D03DB" w:rsidP="00ED00F1">
            <w:pPr>
              <w:rPr>
                <w:rFonts w:ascii="Times New Roman" w:hAnsi="Times New Roman" w:cs="Times New Roman"/>
                <w:rPrChange w:id="480" w:author="Drees, Trevor" w:date="2023-01-28T17:21:00Z">
                  <w:rPr>
                    <w:rFonts w:ascii="Times New Roman" w:hAnsi="Times New Roman" w:cs="Times New Roman"/>
                    <w:b/>
                    <w:bCs/>
                  </w:rPr>
                </w:rPrChange>
              </w:rPr>
            </w:pPr>
            <w:r w:rsidRPr="00242E89">
              <w:rPr>
                <w:rFonts w:ascii="Times New Roman" w:hAnsi="Times New Roman" w:cs="Times New Roman"/>
                <w:rPrChange w:id="481" w:author="Drees, Trevor" w:date="2023-01-28T17:21:00Z">
                  <w:rPr>
                    <w:rFonts w:ascii="Times New Roman" w:hAnsi="Times New Roman" w:cs="Times New Roman"/>
                    <w:b/>
                    <w:bCs/>
                  </w:rPr>
                </w:rPrChange>
              </w:rPr>
              <w:t>Intercept</w:t>
            </w:r>
          </w:p>
        </w:tc>
        <w:tc>
          <w:tcPr>
            <w:tcW w:w="1587" w:type="dxa"/>
            <w:gridSpan w:val="2"/>
            <w:tcBorders>
              <w:top w:val="single" w:sz="4" w:space="0" w:color="auto"/>
            </w:tcBorders>
            <w:vAlign w:val="center"/>
            <w:tcPrChange w:id="482" w:author="Drees, Trevor" w:date="2023-01-28T17:26:00Z">
              <w:tcPr>
                <w:tcW w:w="1587" w:type="dxa"/>
                <w:gridSpan w:val="2"/>
                <w:tcBorders>
                  <w:top w:val="single" w:sz="4" w:space="0" w:color="auto"/>
                </w:tcBorders>
                <w:vAlign w:val="center"/>
              </w:tcPr>
            </w:tcPrChange>
          </w:tcPr>
          <w:p w14:paraId="3AB1D323" w14:textId="4389E08B" w:rsidR="002D03DB" w:rsidRPr="00A838EB" w:rsidRDefault="002D03DB" w:rsidP="00050DDB">
            <w:pPr>
              <w:jc w:val="right"/>
              <w:rPr>
                <w:rFonts w:ascii="Times New Roman" w:hAnsi="Times New Roman" w:cs="Times New Roman"/>
              </w:rPr>
            </w:pPr>
            <w:del w:id="483" w:author="Drees, Trevor" w:date="2023-01-28T16:59:00Z">
              <w:r w:rsidRPr="00A838EB" w:rsidDel="00F33B2F">
                <w:rPr>
                  <w:rFonts w:ascii="Times New Roman" w:hAnsi="Times New Roman" w:cs="Times New Roman"/>
                </w:rPr>
                <w:delText>1.339</w:delText>
              </w:r>
            </w:del>
            <w:ins w:id="484" w:author="Drees, Trevor" w:date="2023-01-28T16:59:00Z">
              <w:r>
                <w:rPr>
                  <w:rFonts w:ascii="Times New Roman" w:hAnsi="Times New Roman" w:cs="Times New Roman"/>
                </w:rPr>
                <w:t>-1.662</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85" w:author="Drees, Trevor" w:date="2023-01-28T17:00:00Z">
              <w:r w:rsidRPr="00A838EB" w:rsidDel="00F33B2F">
                <w:rPr>
                  <w:rFonts w:ascii="Times New Roman" w:eastAsiaTheme="minorEastAsia" w:hAnsi="Times New Roman" w:cs="Times New Roman"/>
                </w:rPr>
                <w:delText>343</w:delText>
              </w:r>
            </w:del>
            <w:ins w:id="486" w:author="Drees, Trevor" w:date="2023-01-28T17:00:00Z">
              <w:r>
                <w:rPr>
                  <w:rFonts w:ascii="Times New Roman" w:eastAsiaTheme="minorEastAsia" w:hAnsi="Times New Roman" w:cs="Times New Roman"/>
                </w:rPr>
                <w:t>426</w:t>
              </w:r>
            </w:ins>
          </w:p>
        </w:tc>
        <w:tc>
          <w:tcPr>
            <w:tcW w:w="850" w:type="dxa"/>
            <w:tcBorders>
              <w:top w:val="single" w:sz="4" w:space="0" w:color="auto"/>
            </w:tcBorders>
            <w:vAlign w:val="center"/>
            <w:tcPrChange w:id="487" w:author="Drees, Trevor" w:date="2023-01-28T17:26:00Z">
              <w:tcPr>
                <w:tcW w:w="850" w:type="dxa"/>
                <w:gridSpan w:val="3"/>
                <w:tcBorders>
                  <w:top w:val="single" w:sz="4" w:space="0" w:color="auto"/>
                </w:tcBorders>
                <w:vAlign w:val="center"/>
              </w:tcPr>
            </w:tcPrChange>
          </w:tcPr>
          <w:p w14:paraId="52FDC865" w14:textId="22ED9389" w:rsidR="002D03DB" w:rsidRPr="00A838EB" w:rsidRDefault="002D03DB" w:rsidP="00ED00F1">
            <w:pPr>
              <w:jc w:val="right"/>
              <w:rPr>
                <w:rFonts w:ascii="Times New Roman" w:hAnsi="Times New Roman" w:cs="Times New Roman"/>
              </w:rPr>
            </w:pPr>
            <w:ins w:id="488" w:author="Drees, Trevor" w:date="2023-01-28T17:00:00Z">
              <w:r>
                <w:rPr>
                  <w:rFonts w:ascii="Times New Roman" w:hAnsi="Times New Roman" w:cs="Times New Roman"/>
                </w:rPr>
                <w:t>-</w:t>
              </w:r>
            </w:ins>
            <w:r w:rsidRPr="00A838EB">
              <w:rPr>
                <w:rFonts w:ascii="Times New Roman" w:hAnsi="Times New Roman" w:cs="Times New Roman"/>
              </w:rPr>
              <w:t>3.90</w:t>
            </w:r>
            <w:ins w:id="489" w:author="Drees, Trevor" w:date="2023-01-28T17:00:00Z">
              <w:r>
                <w:rPr>
                  <w:rFonts w:ascii="Times New Roman" w:hAnsi="Times New Roman" w:cs="Times New Roman"/>
                </w:rPr>
                <w:t>4</w:t>
              </w:r>
            </w:ins>
            <w:del w:id="490" w:author="Drees, Trevor" w:date="2023-01-28T17:00:00Z">
              <w:r w:rsidRPr="00A838EB" w:rsidDel="00EC4627">
                <w:rPr>
                  <w:rFonts w:ascii="Times New Roman" w:hAnsi="Times New Roman" w:cs="Times New Roman"/>
                </w:rPr>
                <w:delText>1</w:delText>
              </w:r>
            </w:del>
          </w:p>
        </w:tc>
        <w:tc>
          <w:tcPr>
            <w:tcW w:w="850" w:type="dxa"/>
            <w:tcBorders>
              <w:top w:val="single" w:sz="4" w:space="0" w:color="auto"/>
            </w:tcBorders>
            <w:vAlign w:val="center"/>
            <w:tcPrChange w:id="491" w:author="Drees, Trevor" w:date="2023-01-28T17:26:00Z">
              <w:tcPr>
                <w:tcW w:w="850" w:type="dxa"/>
                <w:gridSpan w:val="3"/>
                <w:tcBorders>
                  <w:top w:val="single" w:sz="4" w:space="0" w:color="auto"/>
                </w:tcBorders>
                <w:vAlign w:val="center"/>
              </w:tcPr>
            </w:tcPrChange>
          </w:tcPr>
          <w:p w14:paraId="6CFDACFF" w14:textId="790D412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Borders>
              <w:top w:val="single" w:sz="4" w:space="0" w:color="auto"/>
            </w:tcBorders>
            <w:tcPrChange w:id="492" w:author="Drees, Trevor" w:date="2023-01-28T17:26:00Z">
              <w:tcPr>
                <w:tcW w:w="283" w:type="dxa"/>
                <w:gridSpan w:val="3"/>
                <w:tcBorders>
                  <w:top w:val="single" w:sz="4" w:space="0" w:color="auto"/>
                </w:tcBorders>
              </w:tcPr>
            </w:tcPrChange>
          </w:tcPr>
          <w:p w14:paraId="0C1BF2BE" w14:textId="77777777" w:rsidR="002D03DB" w:rsidRPr="00A838EB" w:rsidDel="00EC4627" w:rsidRDefault="002D03DB" w:rsidP="00050DDB">
            <w:pPr>
              <w:jc w:val="right"/>
              <w:rPr>
                <w:rFonts w:ascii="Times New Roman" w:hAnsi="Times New Roman" w:cs="Times New Roman"/>
              </w:rPr>
            </w:pPr>
          </w:p>
        </w:tc>
        <w:tc>
          <w:tcPr>
            <w:tcW w:w="1587" w:type="dxa"/>
            <w:tcBorders>
              <w:top w:val="single" w:sz="4" w:space="0" w:color="auto"/>
            </w:tcBorders>
            <w:vAlign w:val="center"/>
            <w:tcPrChange w:id="493" w:author="Drees, Trevor" w:date="2023-01-28T17:26:00Z">
              <w:tcPr>
                <w:tcW w:w="1587" w:type="dxa"/>
                <w:gridSpan w:val="2"/>
                <w:tcBorders>
                  <w:top w:val="single" w:sz="4" w:space="0" w:color="auto"/>
                </w:tcBorders>
                <w:vAlign w:val="center"/>
              </w:tcPr>
            </w:tcPrChange>
          </w:tcPr>
          <w:p w14:paraId="5AE29877" w14:textId="6A62CD0A" w:rsidR="002D03DB" w:rsidRPr="00A838EB" w:rsidRDefault="002D03DB" w:rsidP="00050DDB">
            <w:pPr>
              <w:jc w:val="right"/>
              <w:rPr>
                <w:rFonts w:ascii="Times New Roman" w:hAnsi="Times New Roman" w:cs="Times New Roman"/>
              </w:rPr>
            </w:pPr>
            <w:del w:id="494" w:author="Drees, Trevor" w:date="2023-01-28T17:06:00Z">
              <w:r w:rsidRPr="00A838EB" w:rsidDel="00EC4627">
                <w:rPr>
                  <w:rFonts w:ascii="Times New Roman" w:hAnsi="Times New Roman" w:cs="Times New Roman"/>
                </w:rPr>
                <w:delText>2.</w:delText>
              </w:r>
              <w:r w:rsidDel="00EC4627">
                <w:rPr>
                  <w:rFonts w:ascii="Times New Roman" w:hAnsi="Times New Roman" w:cs="Times New Roman"/>
                </w:rPr>
                <w:delText>578</w:delText>
              </w:r>
            </w:del>
            <w:ins w:id="495" w:author="Drees, Trevor" w:date="2023-01-28T17:06:00Z">
              <w:r>
                <w:rPr>
                  <w:rFonts w:ascii="Times New Roman" w:hAnsi="Times New Roman" w:cs="Times New Roman"/>
                </w:rPr>
                <w:t>-3.295</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96" w:author="Drees, Trevor" w:date="2023-01-28T17:06:00Z">
              <w:r w:rsidRPr="00A838EB" w:rsidDel="00EC4627">
                <w:rPr>
                  <w:rFonts w:ascii="Times New Roman" w:eastAsiaTheme="minorEastAsia" w:hAnsi="Times New Roman" w:cs="Times New Roman"/>
                </w:rPr>
                <w:delText>4</w:delText>
              </w:r>
              <w:r w:rsidDel="00EC4627">
                <w:rPr>
                  <w:rFonts w:ascii="Times New Roman" w:eastAsiaTheme="minorEastAsia" w:hAnsi="Times New Roman" w:cs="Times New Roman"/>
                </w:rPr>
                <w:delText>75</w:delText>
              </w:r>
            </w:del>
            <w:ins w:id="497" w:author="Drees, Trevor" w:date="2023-01-28T17:06:00Z">
              <w:r>
                <w:rPr>
                  <w:rFonts w:ascii="Times New Roman" w:eastAsiaTheme="minorEastAsia" w:hAnsi="Times New Roman" w:cs="Times New Roman"/>
                </w:rPr>
                <w:t>552</w:t>
              </w:r>
            </w:ins>
          </w:p>
        </w:tc>
        <w:tc>
          <w:tcPr>
            <w:tcW w:w="851" w:type="dxa"/>
            <w:tcBorders>
              <w:top w:val="single" w:sz="4" w:space="0" w:color="auto"/>
            </w:tcBorders>
            <w:vAlign w:val="center"/>
            <w:tcPrChange w:id="498" w:author="Drees, Trevor" w:date="2023-01-28T17:26:00Z">
              <w:tcPr>
                <w:tcW w:w="851" w:type="dxa"/>
                <w:gridSpan w:val="2"/>
                <w:tcBorders>
                  <w:top w:val="single" w:sz="4" w:space="0" w:color="auto"/>
                </w:tcBorders>
                <w:vAlign w:val="center"/>
              </w:tcPr>
            </w:tcPrChange>
          </w:tcPr>
          <w:p w14:paraId="41FFE160" w14:textId="7C69D4E8" w:rsidR="002D03DB" w:rsidRPr="00A838EB" w:rsidRDefault="002D03DB" w:rsidP="00ED00F1">
            <w:pPr>
              <w:jc w:val="right"/>
              <w:rPr>
                <w:rFonts w:ascii="Times New Roman" w:hAnsi="Times New Roman" w:cs="Times New Roman"/>
              </w:rPr>
            </w:pPr>
            <w:del w:id="499" w:author="Drees, Trevor" w:date="2023-01-28T17:07:00Z">
              <w:r w:rsidRPr="00A838EB" w:rsidDel="00EC4627">
                <w:rPr>
                  <w:rFonts w:ascii="Times New Roman" w:hAnsi="Times New Roman" w:cs="Times New Roman"/>
                </w:rPr>
                <w:delText>5.</w:delText>
              </w:r>
              <w:r w:rsidDel="00EC4627">
                <w:rPr>
                  <w:rFonts w:ascii="Times New Roman" w:hAnsi="Times New Roman" w:cs="Times New Roman"/>
                </w:rPr>
                <w:delText>423</w:delText>
              </w:r>
            </w:del>
            <w:ins w:id="500" w:author="Drees, Trevor" w:date="2023-01-28T17:07:00Z">
              <w:r>
                <w:rPr>
                  <w:rFonts w:ascii="Times New Roman" w:hAnsi="Times New Roman" w:cs="Times New Roman"/>
                </w:rPr>
                <w:t>-5.974</w:t>
              </w:r>
            </w:ins>
          </w:p>
        </w:tc>
        <w:tc>
          <w:tcPr>
            <w:tcW w:w="850" w:type="dxa"/>
            <w:tcBorders>
              <w:top w:val="single" w:sz="4" w:space="0" w:color="auto"/>
            </w:tcBorders>
            <w:vAlign w:val="center"/>
            <w:tcPrChange w:id="501" w:author="Drees, Trevor" w:date="2023-01-28T17:26:00Z">
              <w:tcPr>
                <w:tcW w:w="850" w:type="dxa"/>
                <w:gridSpan w:val="2"/>
                <w:tcBorders>
                  <w:top w:val="single" w:sz="4" w:space="0" w:color="auto"/>
                </w:tcBorders>
                <w:vAlign w:val="center"/>
              </w:tcPr>
            </w:tcPrChange>
          </w:tcPr>
          <w:p w14:paraId="1075F90B" w14:textId="3D56544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42E89" w14:paraId="2E124A43" w14:textId="77777777" w:rsidTr="00242E89">
        <w:tblPrEx>
          <w:tblPrExChange w:id="502" w:author="Drees, Trevor" w:date="2023-01-28T17:26:00Z">
            <w:tblPrEx>
              <w:tblW w:w="9126" w:type="dxa"/>
            </w:tblPrEx>
          </w:tblPrExChange>
        </w:tblPrEx>
        <w:trPr>
          <w:trHeight w:val="283"/>
          <w:ins w:id="503" w:author="Drees, Trevor" w:date="2023-01-28T17:25:00Z"/>
          <w:trPrChange w:id="504" w:author="Drees, Trevor" w:date="2023-01-28T17:26:00Z">
            <w:trPr>
              <w:gridAfter w:val="0"/>
              <w:trHeight w:val="283"/>
            </w:trPr>
          </w:trPrChange>
        </w:trPr>
        <w:tc>
          <w:tcPr>
            <w:tcW w:w="2268" w:type="dxa"/>
            <w:gridSpan w:val="2"/>
            <w:tcPrChange w:id="505" w:author="Drees, Trevor" w:date="2023-01-28T17:26:00Z">
              <w:tcPr>
                <w:tcW w:w="2268" w:type="dxa"/>
                <w:gridSpan w:val="2"/>
                <w:tcBorders>
                  <w:top w:val="single" w:sz="4" w:space="0" w:color="auto"/>
                </w:tcBorders>
              </w:tcPr>
            </w:tcPrChange>
          </w:tcPr>
          <w:p w14:paraId="6B9D8F8D" w14:textId="27915A16" w:rsidR="00242E89" w:rsidRPr="00242E89" w:rsidRDefault="00242E89" w:rsidP="00242E89">
            <w:pPr>
              <w:rPr>
                <w:ins w:id="506" w:author="Drees, Trevor" w:date="2023-01-28T17:25:00Z"/>
                <w:rFonts w:ascii="Times New Roman" w:hAnsi="Times New Roman" w:cs="Times New Roman"/>
              </w:rPr>
            </w:pPr>
            <w:ins w:id="507" w:author="Drees, Trevor" w:date="2023-01-28T17:26:00Z">
              <w:r>
                <w:rPr>
                  <w:rFonts w:ascii="Times New Roman" w:hAnsi="Times New Roman" w:cs="Times New Roman"/>
                </w:rPr>
                <w:t>Warming</w:t>
              </w:r>
            </w:ins>
          </w:p>
        </w:tc>
        <w:tc>
          <w:tcPr>
            <w:tcW w:w="1587" w:type="dxa"/>
            <w:gridSpan w:val="2"/>
            <w:vAlign w:val="center"/>
            <w:tcPrChange w:id="508" w:author="Drees, Trevor" w:date="2023-01-28T17:26:00Z">
              <w:tcPr>
                <w:tcW w:w="1587" w:type="dxa"/>
                <w:gridSpan w:val="2"/>
                <w:tcBorders>
                  <w:top w:val="single" w:sz="4" w:space="0" w:color="auto"/>
                </w:tcBorders>
                <w:vAlign w:val="center"/>
              </w:tcPr>
            </w:tcPrChange>
          </w:tcPr>
          <w:p w14:paraId="1698F93B" w14:textId="063C1DEA" w:rsidR="00242E89" w:rsidRPr="00A838EB" w:rsidDel="00F33B2F" w:rsidRDefault="00242E89" w:rsidP="00242E89">
            <w:pPr>
              <w:jc w:val="right"/>
              <w:rPr>
                <w:ins w:id="509" w:author="Drees, Trevor" w:date="2023-01-28T17:25:00Z"/>
                <w:rFonts w:ascii="Times New Roman" w:hAnsi="Times New Roman" w:cs="Times New Roman"/>
              </w:rPr>
            </w:pPr>
            <w:ins w:id="510" w:author="Drees, Trevor" w:date="2023-01-28T17:26:00Z">
              <w:r>
                <w:rPr>
                  <w:rFonts w:ascii="Times New Roman" w:hAnsi="Times New Roman" w:cs="Times New Roman"/>
                </w:rPr>
                <w:t>-</w:t>
              </w:r>
              <w:r>
                <w:rPr>
                  <w:rFonts w:ascii="Times New Roman" w:hAnsi="Times New Roman" w:cs="Times New Roman"/>
                </w:rPr>
                <w:t>0.158</w:t>
              </w:r>
              <w:r w:rsidRPr="00A838EB">
                <w:rPr>
                  <w:rFonts w:ascii="Times New Roman" w:hAnsi="Times New Roman" w:cs="Times New Roman"/>
                </w:rPr>
                <w:t xml:space="preserve"> </w:t>
              </w:r>
            </w:ins>
            <m:oMath>
              <m:r>
                <w:ins w:id="511" w:author="Drees, Trevor" w:date="2023-01-28T17:26:00Z">
                  <w:rPr>
                    <w:rFonts w:ascii="Cambria Math" w:hAnsi="Cambria Math" w:cs="Times New Roman"/>
                  </w:rPr>
                  <m:t>±</m:t>
                </w:ins>
              </m:r>
            </m:oMath>
            <w:ins w:id="512" w:author="Drees, Trevor" w:date="2023-01-28T17:26:00Z">
              <w:r w:rsidRPr="00A838EB">
                <w:rPr>
                  <w:rFonts w:ascii="Times New Roman" w:eastAsiaTheme="minorEastAsia" w:hAnsi="Times New Roman" w:cs="Times New Roman"/>
                </w:rPr>
                <w:t xml:space="preserve"> 0.</w:t>
              </w:r>
              <w:r>
                <w:rPr>
                  <w:rFonts w:ascii="Times New Roman" w:eastAsiaTheme="minorEastAsia" w:hAnsi="Times New Roman" w:cs="Times New Roman"/>
                </w:rPr>
                <w:t>275</w:t>
              </w:r>
            </w:ins>
          </w:p>
        </w:tc>
        <w:tc>
          <w:tcPr>
            <w:tcW w:w="850" w:type="dxa"/>
            <w:vAlign w:val="center"/>
            <w:tcPrChange w:id="513" w:author="Drees, Trevor" w:date="2023-01-28T17:26:00Z">
              <w:tcPr>
                <w:tcW w:w="850" w:type="dxa"/>
                <w:gridSpan w:val="3"/>
                <w:tcBorders>
                  <w:top w:val="single" w:sz="4" w:space="0" w:color="auto"/>
                </w:tcBorders>
                <w:vAlign w:val="center"/>
              </w:tcPr>
            </w:tcPrChange>
          </w:tcPr>
          <w:p w14:paraId="059DFA38" w14:textId="48F0199C" w:rsidR="00242E89" w:rsidRDefault="00242E89" w:rsidP="00242E89">
            <w:pPr>
              <w:jc w:val="right"/>
              <w:rPr>
                <w:ins w:id="514" w:author="Drees, Trevor" w:date="2023-01-28T17:25:00Z"/>
                <w:rFonts w:ascii="Times New Roman" w:hAnsi="Times New Roman" w:cs="Times New Roman"/>
              </w:rPr>
            </w:pPr>
            <w:ins w:id="515" w:author="Drees, Trevor" w:date="2023-01-28T17:26:00Z">
              <w:r>
                <w:rPr>
                  <w:rFonts w:ascii="Times New Roman" w:hAnsi="Times New Roman" w:cs="Times New Roman"/>
                </w:rPr>
                <w:t>-0.574</w:t>
              </w:r>
            </w:ins>
          </w:p>
        </w:tc>
        <w:tc>
          <w:tcPr>
            <w:tcW w:w="850" w:type="dxa"/>
            <w:vAlign w:val="center"/>
            <w:tcPrChange w:id="516" w:author="Drees, Trevor" w:date="2023-01-28T17:26:00Z">
              <w:tcPr>
                <w:tcW w:w="850" w:type="dxa"/>
                <w:gridSpan w:val="3"/>
                <w:tcBorders>
                  <w:top w:val="single" w:sz="4" w:space="0" w:color="auto"/>
                </w:tcBorders>
                <w:vAlign w:val="center"/>
              </w:tcPr>
            </w:tcPrChange>
          </w:tcPr>
          <w:p w14:paraId="1894E926" w14:textId="689016F1" w:rsidR="00242E89" w:rsidRPr="00A838EB" w:rsidRDefault="00242E89" w:rsidP="00242E89">
            <w:pPr>
              <w:jc w:val="right"/>
              <w:rPr>
                <w:ins w:id="517" w:author="Drees, Trevor" w:date="2023-01-28T17:25:00Z"/>
                <w:rFonts w:ascii="Times New Roman" w:hAnsi="Times New Roman" w:cs="Times New Roman"/>
              </w:rPr>
            </w:pPr>
            <w:ins w:id="518" w:author="Drees, Trevor" w:date="2023-01-28T17:26:00Z">
              <w:r>
                <w:rPr>
                  <w:rFonts w:ascii="Times New Roman" w:hAnsi="Times New Roman" w:cs="Times New Roman"/>
                </w:rPr>
                <w:t>0.566</w:t>
              </w:r>
            </w:ins>
          </w:p>
        </w:tc>
        <w:tc>
          <w:tcPr>
            <w:tcW w:w="283" w:type="dxa"/>
            <w:tcPrChange w:id="519" w:author="Drees, Trevor" w:date="2023-01-28T17:26:00Z">
              <w:tcPr>
                <w:tcW w:w="283" w:type="dxa"/>
                <w:gridSpan w:val="3"/>
                <w:tcBorders>
                  <w:top w:val="single" w:sz="4" w:space="0" w:color="auto"/>
                </w:tcBorders>
              </w:tcPr>
            </w:tcPrChange>
          </w:tcPr>
          <w:p w14:paraId="23C11020" w14:textId="77777777" w:rsidR="00242E89" w:rsidRPr="00A838EB" w:rsidDel="00EC4627" w:rsidRDefault="00242E89" w:rsidP="00242E89">
            <w:pPr>
              <w:jc w:val="right"/>
              <w:rPr>
                <w:ins w:id="520" w:author="Drees, Trevor" w:date="2023-01-28T17:25:00Z"/>
                <w:rFonts w:ascii="Times New Roman" w:hAnsi="Times New Roman" w:cs="Times New Roman"/>
              </w:rPr>
            </w:pPr>
          </w:p>
        </w:tc>
        <w:tc>
          <w:tcPr>
            <w:tcW w:w="1587" w:type="dxa"/>
            <w:vAlign w:val="center"/>
            <w:tcPrChange w:id="521" w:author="Drees, Trevor" w:date="2023-01-28T17:26:00Z">
              <w:tcPr>
                <w:tcW w:w="1587" w:type="dxa"/>
                <w:gridSpan w:val="2"/>
                <w:tcBorders>
                  <w:top w:val="single" w:sz="4" w:space="0" w:color="auto"/>
                </w:tcBorders>
                <w:vAlign w:val="center"/>
              </w:tcPr>
            </w:tcPrChange>
          </w:tcPr>
          <w:p w14:paraId="409473BE" w14:textId="101E5E50" w:rsidR="00242E89" w:rsidRPr="00A838EB" w:rsidDel="00EC4627" w:rsidRDefault="00242E89" w:rsidP="00242E89">
            <w:pPr>
              <w:jc w:val="right"/>
              <w:rPr>
                <w:ins w:id="522" w:author="Drees, Trevor" w:date="2023-01-28T17:25:00Z"/>
                <w:rFonts w:ascii="Times New Roman" w:hAnsi="Times New Roman" w:cs="Times New Roman"/>
              </w:rPr>
            </w:pPr>
            <w:ins w:id="523" w:author="Drees, Trevor" w:date="2023-01-28T17:28:00Z">
              <w:r>
                <w:rPr>
                  <w:rFonts w:ascii="Times New Roman" w:hAnsi="Times New Roman" w:cs="Times New Roman"/>
                </w:rPr>
                <w:t>3.263</w:t>
              </w:r>
              <w:r w:rsidRPr="00A838EB">
                <w:rPr>
                  <w:rFonts w:ascii="Times New Roman" w:hAnsi="Times New Roman" w:cs="Times New Roman"/>
                </w:rPr>
                <w:t xml:space="preserve"> </w:t>
              </w:r>
            </w:ins>
            <m:oMath>
              <m:r>
                <w:ins w:id="524" w:author="Drees, Trevor" w:date="2023-01-28T17:28:00Z">
                  <w:rPr>
                    <w:rFonts w:ascii="Cambria Math" w:hAnsi="Cambria Math" w:cs="Times New Roman"/>
                  </w:rPr>
                  <m:t>±</m:t>
                </w:ins>
              </m:r>
            </m:oMath>
            <w:ins w:id="525" w:author="Drees, Trevor" w:date="2023-01-28T17:28:00Z">
              <w:r w:rsidRPr="00A838EB">
                <w:rPr>
                  <w:rFonts w:ascii="Times New Roman" w:eastAsiaTheme="minorEastAsia" w:hAnsi="Times New Roman" w:cs="Times New Roman"/>
                </w:rPr>
                <w:t xml:space="preserve"> 0.</w:t>
              </w:r>
              <w:r>
                <w:rPr>
                  <w:rFonts w:ascii="Times New Roman" w:eastAsiaTheme="minorEastAsia" w:hAnsi="Times New Roman" w:cs="Times New Roman"/>
                </w:rPr>
                <w:t>403</w:t>
              </w:r>
            </w:ins>
          </w:p>
        </w:tc>
        <w:tc>
          <w:tcPr>
            <w:tcW w:w="851" w:type="dxa"/>
            <w:vAlign w:val="center"/>
            <w:tcPrChange w:id="526" w:author="Drees, Trevor" w:date="2023-01-28T17:26:00Z">
              <w:tcPr>
                <w:tcW w:w="851" w:type="dxa"/>
                <w:gridSpan w:val="2"/>
                <w:tcBorders>
                  <w:top w:val="single" w:sz="4" w:space="0" w:color="auto"/>
                </w:tcBorders>
                <w:vAlign w:val="center"/>
              </w:tcPr>
            </w:tcPrChange>
          </w:tcPr>
          <w:p w14:paraId="1A290AE1" w14:textId="03A36458" w:rsidR="00242E89" w:rsidRPr="00A838EB" w:rsidDel="00EC4627" w:rsidRDefault="00242E89" w:rsidP="00242E89">
            <w:pPr>
              <w:jc w:val="right"/>
              <w:rPr>
                <w:ins w:id="527" w:author="Drees, Trevor" w:date="2023-01-28T17:25:00Z"/>
                <w:rFonts w:ascii="Times New Roman" w:hAnsi="Times New Roman" w:cs="Times New Roman"/>
              </w:rPr>
            </w:pPr>
            <w:ins w:id="528" w:author="Drees, Trevor" w:date="2023-01-28T17:28:00Z">
              <w:r>
                <w:rPr>
                  <w:rFonts w:ascii="Times New Roman" w:hAnsi="Times New Roman" w:cs="Times New Roman"/>
                </w:rPr>
                <w:t>8.090</w:t>
              </w:r>
            </w:ins>
          </w:p>
        </w:tc>
        <w:tc>
          <w:tcPr>
            <w:tcW w:w="850" w:type="dxa"/>
            <w:vAlign w:val="center"/>
            <w:tcPrChange w:id="529" w:author="Drees, Trevor" w:date="2023-01-28T17:26:00Z">
              <w:tcPr>
                <w:tcW w:w="850" w:type="dxa"/>
                <w:gridSpan w:val="2"/>
                <w:tcBorders>
                  <w:top w:val="single" w:sz="4" w:space="0" w:color="auto"/>
                </w:tcBorders>
                <w:vAlign w:val="center"/>
              </w:tcPr>
            </w:tcPrChange>
          </w:tcPr>
          <w:p w14:paraId="33931ED3" w14:textId="352A76DD" w:rsidR="00242E89" w:rsidRPr="00A838EB" w:rsidRDefault="00242E89" w:rsidP="00242E89">
            <w:pPr>
              <w:jc w:val="right"/>
              <w:rPr>
                <w:ins w:id="530" w:author="Drees, Trevor" w:date="2023-01-28T17:25:00Z"/>
                <w:rFonts w:ascii="Times New Roman" w:hAnsi="Times New Roman" w:cs="Times New Roman"/>
              </w:rPr>
            </w:pPr>
            <w:ins w:id="531" w:author="Drees, Trevor" w:date="2023-01-28T17:28:00Z">
              <w:r>
                <w:rPr>
                  <w:rFonts w:ascii="Times New Roman" w:hAnsi="Times New Roman" w:cs="Times New Roman"/>
                </w:rPr>
                <w:t>&lt;0.001</w:t>
              </w:r>
            </w:ins>
          </w:p>
        </w:tc>
      </w:tr>
      <w:tr w:rsidR="00242E89" w:rsidDel="00D97EE3" w14:paraId="47CC9D9F" w14:textId="77777777" w:rsidTr="002D03DB">
        <w:trPr>
          <w:trHeight w:val="283"/>
          <w:del w:id="532" w:author="Drees, Trevor" w:date="2023-01-28T16:42:00Z"/>
        </w:trPr>
        <w:tc>
          <w:tcPr>
            <w:tcW w:w="2268" w:type="dxa"/>
            <w:gridSpan w:val="2"/>
          </w:tcPr>
          <w:p w14:paraId="4460BAC1" w14:textId="3F50A408" w:rsidR="00242E89" w:rsidRPr="00242E89" w:rsidDel="00D97EE3" w:rsidRDefault="00242E89" w:rsidP="00242E89">
            <w:pPr>
              <w:rPr>
                <w:del w:id="533" w:author="Drees, Trevor" w:date="2023-01-28T16:42:00Z"/>
                <w:rFonts w:ascii="Times New Roman" w:hAnsi="Times New Roman" w:cs="Times New Roman"/>
                <w:rPrChange w:id="534" w:author="Drees, Trevor" w:date="2023-01-28T17:21:00Z">
                  <w:rPr>
                    <w:del w:id="535" w:author="Drees, Trevor" w:date="2023-01-28T16:42:00Z"/>
                    <w:rFonts w:ascii="Times New Roman" w:hAnsi="Times New Roman" w:cs="Times New Roman"/>
                    <w:b/>
                    <w:bCs/>
                  </w:rPr>
                </w:rPrChange>
              </w:rPr>
            </w:pPr>
            <w:del w:id="536" w:author="Drees, Trevor" w:date="2023-01-28T16:42:00Z">
              <w:r w:rsidRPr="00242E89" w:rsidDel="00D97EE3">
                <w:rPr>
                  <w:rFonts w:ascii="Times New Roman" w:hAnsi="Times New Roman" w:cs="Times New Roman"/>
                  <w:rPrChange w:id="537" w:author="Drees, Trevor" w:date="2023-01-28T17:21:00Z">
                    <w:rPr>
                      <w:rFonts w:ascii="Times New Roman" w:hAnsi="Times New Roman" w:cs="Times New Roman"/>
                      <w:b/>
                      <w:bCs/>
                    </w:rPr>
                  </w:rPrChange>
                </w:rPr>
                <w:delText>Species</w:delText>
              </w:r>
            </w:del>
          </w:p>
        </w:tc>
        <w:tc>
          <w:tcPr>
            <w:tcW w:w="1587" w:type="dxa"/>
            <w:gridSpan w:val="2"/>
            <w:vAlign w:val="center"/>
          </w:tcPr>
          <w:p w14:paraId="4DE94AEA" w14:textId="7D77121E" w:rsidR="00242E89" w:rsidRPr="00A838EB" w:rsidDel="00D97EE3" w:rsidRDefault="00242E89" w:rsidP="00242E89">
            <w:pPr>
              <w:jc w:val="right"/>
              <w:rPr>
                <w:del w:id="538" w:author="Drees, Trevor" w:date="2023-01-28T16:42:00Z"/>
                <w:rFonts w:ascii="Times New Roman" w:hAnsi="Times New Roman" w:cs="Times New Roman"/>
              </w:rPr>
            </w:pPr>
            <w:del w:id="539" w:author="Drees, Trevor" w:date="2023-01-28T16:42:00Z">
              <w:r w:rsidRPr="00A838EB" w:rsidDel="00D97EE3">
                <w:rPr>
                  <w:rFonts w:ascii="Times New Roman" w:hAnsi="Times New Roman" w:cs="Times New Roman"/>
                </w:rPr>
                <w:delText xml:space="preserve">-0.738 </w:delText>
              </w:r>
            </w:del>
            <m:oMath>
              <m:r>
                <w:del w:id="540" w:author="Drees, Trevor" w:date="2023-01-28T16:42:00Z">
                  <w:rPr>
                    <w:rFonts w:ascii="Cambria Math" w:hAnsi="Cambria Math" w:cs="Times New Roman"/>
                  </w:rPr>
                  <m:t>±</m:t>
                </w:del>
              </m:r>
            </m:oMath>
            <w:del w:id="541" w:author="Drees, Trevor" w:date="2023-01-28T16:42:00Z">
              <w:r w:rsidRPr="00A838EB" w:rsidDel="00D97EE3">
                <w:rPr>
                  <w:rFonts w:ascii="Times New Roman" w:eastAsiaTheme="minorEastAsia" w:hAnsi="Times New Roman" w:cs="Times New Roman"/>
                </w:rPr>
                <w:delText xml:space="preserve"> 0.222</w:delText>
              </w:r>
            </w:del>
          </w:p>
        </w:tc>
        <w:tc>
          <w:tcPr>
            <w:tcW w:w="850" w:type="dxa"/>
            <w:vAlign w:val="center"/>
          </w:tcPr>
          <w:p w14:paraId="09EBD3D2" w14:textId="552C209D" w:rsidR="00242E89" w:rsidRPr="00A838EB" w:rsidDel="00D97EE3" w:rsidRDefault="00242E89" w:rsidP="00242E89">
            <w:pPr>
              <w:jc w:val="right"/>
              <w:rPr>
                <w:del w:id="542" w:author="Drees, Trevor" w:date="2023-01-28T16:42:00Z"/>
                <w:rFonts w:ascii="Times New Roman" w:hAnsi="Times New Roman" w:cs="Times New Roman"/>
              </w:rPr>
            </w:pPr>
            <w:del w:id="543" w:author="Drees, Trevor" w:date="2023-01-28T16:42:00Z">
              <w:r w:rsidRPr="00A838EB" w:rsidDel="00D97EE3">
                <w:rPr>
                  <w:rFonts w:ascii="Times New Roman" w:hAnsi="Times New Roman" w:cs="Times New Roman"/>
                </w:rPr>
                <w:delText>-3.324</w:delText>
              </w:r>
            </w:del>
          </w:p>
        </w:tc>
        <w:tc>
          <w:tcPr>
            <w:tcW w:w="850" w:type="dxa"/>
            <w:vAlign w:val="center"/>
          </w:tcPr>
          <w:p w14:paraId="3729C67A" w14:textId="31E197ED" w:rsidR="00242E89" w:rsidRPr="00A838EB" w:rsidDel="00D97EE3" w:rsidRDefault="00242E89" w:rsidP="00242E89">
            <w:pPr>
              <w:jc w:val="right"/>
              <w:rPr>
                <w:del w:id="544" w:author="Drees, Trevor" w:date="2023-01-28T16:42:00Z"/>
                <w:rFonts w:ascii="Times New Roman" w:hAnsi="Times New Roman" w:cs="Times New Roman"/>
              </w:rPr>
            </w:pPr>
            <w:del w:id="545" w:author="Drees, Trevor" w:date="2023-01-28T16:42:00Z">
              <w:r w:rsidRPr="00A838EB" w:rsidDel="00D97EE3">
                <w:rPr>
                  <w:rFonts w:ascii="Times New Roman" w:hAnsi="Times New Roman" w:cs="Times New Roman"/>
                </w:rPr>
                <w:delText>&lt;0.001</w:delText>
              </w:r>
            </w:del>
          </w:p>
        </w:tc>
        <w:tc>
          <w:tcPr>
            <w:tcW w:w="283" w:type="dxa"/>
          </w:tcPr>
          <w:p w14:paraId="4A8AD7E4"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8B01015" w14:textId="5EC5A1F4" w:rsidR="00242E89" w:rsidRPr="00A838EB" w:rsidDel="00D97EE3" w:rsidRDefault="00242E89" w:rsidP="00242E89">
            <w:pPr>
              <w:jc w:val="right"/>
              <w:rPr>
                <w:del w:id="546" w:author="Drees, Trevor" w:date="2023-01-28T16:42:00Z"/>
                <w:rFonts w:ascii="Times New Roman" w:hAnsi="Times New Roman" w:cs="Times New Roman"/>
              </w:rPr>
            </w:pPr>
            <w:del w:id="547"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224</w:delText>
              </w:r>
              <w:r w:rsidRPr="00A838EB" w:rsidDel="00D97EE3">
                <w:rPr>
                  <w:rFonts w:ascii="Times New Roman" w:hAnsi="Times New Roman" w:cs="Times New Roman"/>
                </w:rPr>
                <w:delText xml:space="preserve"> </w:delText>
              </w:r>
            </w:del>
            <m:oMath>
              <m:r>
                <w:del w:id="548" w:author="Drees, Trevor" w:date="2023-01-28T16:42:00Z">
                  <w:rPr>
                    <w:rFonts w:ascii="Cambria Math" w:hAnsi="Cambria Math" w:cs="Times New Roman"/>
                  </w:rPr>
                  <m:t>±</m:t>
                </w:del>
              </m:r>
            </m:oMath>
            <w:del w:id="549"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335</w:delText>
              </w:r>
            </w:del>
          </w:p>
        </w:tc>
        <w:tc>
          <w:tcPr>
            <w:tcW w:w="851" w:type="dxa"/>
            <w:vAlign w:val="center"/>
          </w:tcPr>
          <w:p w14:paraId="7565E6B1" w14:textId="6BC86502" w:rsidR="00242E89" w:rsidRPr="00A838EB" w:rsidDel="00D97EE3" w:rsidRDefault="00242E89" w:rsidP="00242E89">
            <w:pPr>
              <w:jc w:val="right"/>
              <w:rPr>
                <w:del w:id="550" w:author="Drees, Trevor" w:date="2023-01-28T16:42:00Z"/>
                <w:rFonts w:ascii="Times New Roman" w:hAnsi="Times New Roman" w:cs="Times New Roman"/>
              </w:rPr>
            </w:pPr>
            <w:del w:id="551" w:author="Drees, Trevor" w:date="2023-01-28T16:42:00Z">
              <w:r w:rsidRPr="00A838EB" w:rsidDel="00D97EE3">
                <w:rPr>
                  <w:rFonts w:ascii="Times New Roman" w:hAnsi="Times New Roman" w:cs="Times New Roman"/>
                </w:rPr>
                <w:delText>-</w:delText>
              </w:r>
              <w:r w:rsidDel="00D97EE3">
                <w:rPr>
                  <w:rFonts w:ascii="Times New Roman" w:hAnsi="Times New Roman" w:cs="Times New Roman"/>
                </w:rPr>
                <w:delText>0.668</w:delText>
              </w:r>
            </w:del>
          </w:p>
        </w:tc>
        <w:tc>
          <w:tcPr>
            <w:tcW w:w="850" w:type="dxa"/>
            <w:vAlign w:val="center"/>
          </w:tcPr>
          <w:p w14:paraId="6150182C" w14:textId="12D06465" w:rsidR="00242E89" w:rsidRPr="00A838EB" w:rsidDel="00D97EE3" w:rsidRDefault="00242E89" w:rsidP="00242E89">
            <w:pPr>
              <w:jc w:val="right"/>
              <w:rPr>
                <w:del w:id="552" w:author="Drees, Trevor" w:date="2023-01-28T16:42:00Z"/>
                <w:rFonts w:ascii="Times New Roman" w:hAnsi="Times New Roman" w:cs="Times New Roman"/>
              </w:rPr>
            </w:pPr>
            <w:del w:id="553"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504</w:delText>
              </w:r>
            </w:del>
          </w:p>
        </w:tc>
      </w:tr>
      <w:tr w:rsidR="00242E89" w:rsidDel="002D03DB" w14:paraId="5BEF40F0" w14:textId="77777777" w:rsidTr="002D03DB">
        <w:trPr>
          <w:trHeight w:val="283"/>
          <w:del w:id="554" w:author="Drees, Trevor" w:date="2023-01-28T17:12:00Z"/>
        </w:trPr>
        <w:tc>
          <w:tcPr>
            <w:tcW w:w="2268" w:type="dxa"/>
            <w:gridSpan w:val="2"/>
          </w:tcPr>
          <w:p w14:paraId="1A0E632A" w14:textId="4D9B193E" w:rsidR="00242E89" w:rsidRPr="00242E89" w:rsidDel="002D03DB" w:rsidRDefault="00242E89" w:rsidP="00242E89">
            <w:pPr>
              <w:rPr>
                <w:del w:id="555" w:author="Drees, Trevor" w:date="2023-01-28T17:12:00Z"/>
                <w:rFonts w:ascii="Times New Roman" w:hAnsi="Times New Roman" w:cs="Times New Roman"/>
                <w:rPrChange w:id="556" w:author="Drees, Trevor" w:date="2023-01-28T17:21:00Z">
                  <w:rPr>
                    <w:del w:id="557" w:author="Drees, Trevor" w:date="2023-01-28T17:12:00Z"/>
                    <w:rFonts w:ascii="Times New Roman" w:hAnsi="Times New Roman" w:cs="Times New Roman"/>
                    <w:b/>
                    <w:bCs/>
                  </w:rPr>
                </w:rPrChange>
              </w:rPr>
            </w:pPr>
            <w:del w:id="558" w:author="Drees, Trevor" w:date="2023-01-28T17:12:00Z">
              <w:r w:rsidRPr="00242E89" w:rsidDel="002D03DB">
                <w:rPr>
                  <w:rFonts w:ascii="Times New Roman" w:hAnsi="Times New Roman" w:cs="Times New Roman"/>
                  <w:rPrChange w:id="559" w:author="Drees, Trevor" w:date="2023-01-28T17:21:00Z">
                    <w:rPr>
                      <w:rFonts w:ascii="Times New Roman" w:hAnsi="Times New Roman" w:cs="Times New Roman"/>
                      <w:b/>
                      <w:bCs/>
                    </w:rPr>
                  </w:rPrChange>
                </w:rPr>
                <w:delText>Warming</w:delText>
              </w:r>
            </w:del>
          </w:p>
        </w:tc>
        <w:tc>
          <w:tcPr>
            <w:tcW w:w="1587" w:type="dxa"/>
            <w:gridSpan w:val="2"/>
            <w:vAlign w:val="center"/>
          </w:tcPr>
          <w:p w14:paraId="34FF076B" w14:textId="44EDA7CA" w:rsidR="00242E89" w:rsidRPr="00A838EB" w:rsidDel="002D03DB" w:rsidRDefault="00242E89" w:rsidP="00242E89">
            <w:pPr>
              <w:jc w:val="right"/>
              <w:rPr>
                <w:del w:id="560" w:author="Drees, Trevor" w:date="2023-01-28T17:12:00Z"/>
                <w:rFonts w:ascii="Times New Roman" w:hAnsi="Times New Roman" w:cs="Times New Roman"/>
              </w:rPr>
            </w:pPr>
            <w:del w:id="561" w:author="Drees, Trevor" w:date="2023-01-28T16:59:00Z">
              <w:r w:rsidRPr="00A838EB" w:rsidDel="00F33B2F">
                <w:rPr>
                  <w:rFonts w:ascii="Times New Roman" w:hAnsi="Times New Roman" w:cs="Times New Roman"/>
                </w:rPr>
                <w:delText>0.946</w:delText>
              </w:r>
            </w:del>
            <w:del w:id="562" w:author="Drees, Trevor" w:date="2023-01-28T17:12:00Z">
              <w:r w:rsidRPr="00A838EB" w:rsidDel="002D03DB">
                <w:rPr>
                  <w:rFonts w:ascii="Times New Roman" w:hAnsi="Times New Roman" w:cs="Times New Roman"/>
                </w:rPr>
                <w:delText xml:space="preserve"> </w:delText>
              </w:r>
            </w:del>
            <m:oMath>
              <m:r>
                <w:del w:id="563" w:author="Drees, Trevor" w:date="2023-01-28T17:12:00Z">
                  <w:rPr>
                    <w:rFonts w:ascii="Cambria Math" w:hAnsi="Cambria Math" w:cs="Times New Roman"/>
                  </w:rPr>
                  <m:t>±</m:t>
                </w:del>
              </m:r>
            </m:oMath>
            <w:del w:id="564" w:author="Drees, Trevor" w:date="2023-01-28T17:12:00Z">
              <w:r w:rsidRPr="00A838EB" w:rsidDel="002D03DB">
                <w:rPr>
                  <w:rFonts w:ascii="Times New Roman" w:eastAsiaTheme="minorEastAsia" w:hAnsi="Times New Roman" w:cs="Times New Roman"/>
                </w:rPr>
                <w:delText xml:space="preserve"> 0.</w:delText>
              </w:r>
            </w:del>
            <w:del w:id="565" w:author="Drees, Trevor" w:date="2023-01-28T17:00:00Z">
              <w:r w:rsidRPr="00A838EB" w:rsidDel="00F33B2F">
                <w:rPr>
                  <w:rFonts w:ascii="Times New Roman" w:eastAsiaTheme="minorEastAsia" w:hAnsi="Times New Roman" w:cs="Times New Roman"/>
                </w:rPr>
                <w:delText>254</w:delText>
              </w:r>
            </w:del>
          </w:p>
        </w:tc>
        <w:tc>
          <w:tcPr>
            <w:tcW w:w="850" w:type="dxa"/>
            <w:vAlign w:val="center"/>
          </w:tcPr>
          <w:p w14:paraId="36CC6073" w14:textId="05B77241" w:rsidR="00242E89" w:rsidRPr="00A838EB" w:rsidDel="002D03DB" w:rsidRDefault="00242E89" w:rsidP="00242E89">
            <w:pPr>
              <w:ind w:left="4320" w:hanging="4320"/>
              <w:jc w:val="right"/>
              <w:rPr>
                <w:del w:id="566" w:author="Drees, Trevor" w:date="2023-01-28T17:12:00Z"/>
                <w:rFonts w:ascii="Times New Roman" w:hAnsi="Times New Roman" w:cs="Times New Roman"/>
              </w:rPr>
            </w:pPr>
            <w:del w:id="567" w:author="Drees, Trevor" w:date="2023-01-28T17:00:00Z">
              <w:r w:rsidRPr="00A838EB" w:rsidDel="00EC4627">
                <w:rPr>
                  <w:rFonts w:ascii="Times New Roman" w:hAnsi="Times New Roman" w:cs="Times New Roman"/>
                </w:rPr>
                <w:delText>3.732</w:delText>
              </w:r>
            </w:del>
          </w:p>
        </w:tc>
        <w:tc>
          <w:tcPr>
            <w:tcW w:w="850" w:type="dxa"/>
            <w:vAlign w:val="center"/>
          </w:tcPr>
          <w:p w14:paraId="599CE7AE" w14:textId="43C7D527" w:rsidR="00242E89" w:rsidRPr="00A838EB" w:rsidDel="002D03DB" w:rsidRDefault="00242E89" w:rsidP="00242E89">
            <w:pPr>
              <w:jc w:val="right"/>
              <w:rPr>
                <w:del w:id="568" w:author="Drees, Trevor" w:date="2023-01-28T17:12:00Z"/>
                <w:rFonts w:ascii="Times New Roman" w:hAnsi="Times New Roman" w:cs="Times New Roman"/>
              </w:rPr>
            </w:pPr>
            <w:del w:id="569" w:author="Drees, Trevor" w:date="2023-01-28T17:01:00Z">
              <w:r w:rsidRPr="00A838EB" w:rsidDel="00EC4627">
                <w:rPr>
                  <w:rFonts w:ascii="Times New Roman" w:hAnsi="Times New Roman" w:cs="Times New Roman"/>
                </w:rPr>
                <w:delText>&lt;0.001</w:delText>
              </w:r>
            </w:del>
          </w:p>
        </w:tc>
        <w:tc>
          <w:tcPr>
            <w:tcW w:w="283" w:type="dxa"/>
          </w:tcPr>
          <w:p w14:paraId="67AA681E" w14:textId="644919AC" w:rsidR="00242E89" w:rsidRPr="00A838EB" w:rsidDel="002D03DB" w:rsidRDefault="00242E89" w:rsidP="00242E89">
            <w:pPr>
              <w:jc w:val="right"/>
              <w:rPr>
                <w:del w:id="570" w:author="Drees, Trevor" w:date="2023-01-28T17:12:00Z"/>
                <w:rFonts w:ascii="Times New Roman" w:hAnsi="Times New Roman" w:cs="Times New Roman"/>
              </w:rPr>
            </w:pPr>
          </w:p>
        </w:tc>
        <w:tc>
          <w:tcPr>
            <w:tcW w:w="1587" w:type="dxa"/>
            <w:vAlign w:val="center"/>
          </w:tcPr>
          <w:p w14:paraId="7370D81F" w14:textId="0ECF00C4" w:rsidR="00242E89" w:rsidRPr="00A838EB" w:rsidDel="002D03DB" w:rsidRDefault="00242E89" w:rsidP="00242E89">
            <w:pPr>
              <w:jc w:val="right"/>
              <w:rPr>
                <w:del w:id="571" w:author="Drees, Trevor" w:date="2023-01-28T17:12:00Z"/>
                <w:rFonts w:ascii="Times New Roman" w:hAnsi="Times New Roman" w:cs="Times New Roman"/>
              </w:rPr>
            </w:pPr>
            <w:del w:id="572" w:author="Drees, Trevor" w:date="2023-01-28T17:06:00Z">
              <w:r w:rsidRPr="00A838EB" w:rsidDel="00EC4627">
                <w:rPr>
                  <w:rFonts w:ascii="Times New Roman" w:hAnsi="Times New Roman" w:cs="Times New Roman"/>
                </w:rPr>
                <w:delText>1.</w:delText>
              </w:r>
              <w:r w:rsidDel="00EC4627">
                <w:rPr>
                  <w:rFonts w:ascii="Times New Roman" w:hAnsi="Times New Roman" w:cs="Times New Roman"/>
                </w:rPr>
                <w:delText>380</w:delText>
              </w:r>
            </w:del>
            <w:del w:id="573" w:author="Drees, Trevor" w:date="2023-01-28T17:12:00Z">
              <w:r w:rsidRPr="00A838EB" w:rsidDel="002D03DB">
                <w:rPr>
                  <w:rFonts w:ascii="Times New Roman" w:hAnsi="Times New Roman" w:cs="Times New Roman"/>
                </w:rPr>
                <w:delText xml:space="preserve"> </w:delText>
              </w:r>
            </w:del>
            <m:oMath>
              <m:r>
                <w:del w:id="574" w:author="Drees, Trevor" w:date="2023-01-28T17:12:00Z">
                  <w:rPr>
                    <w:rFonts w:ascii="Cambria Math" w:hAnsi="Cambria Math" w:cs="Times New Roman"/>
                  </w:rPr>
                  <m:t>±</m:t>
                </w:del>
              </m:r>
            </m:oMath>
            <w:del w:id="575" w:author="Drees, Trevor" w:date="2023-01-28T17:12:00Z">
              <w:r w:rsidRPr="00A838EB" w:rsidDel="002D03DB">
                <w:rPr>
                  <w:rFonts w:ascii="Times New Roman" w:eastAsiaTheme="minorEastAsia" w:hAnsi="Times New Roman" w:cs="Times New Roman"/>
                </w:rPr>
                <w:delText xml:space="preserve"> 0.</w:delText>
              </w:r>
            </w:del>
            <w:del w:id="576" w:author="Drees, Trevor" w:date="2023-01-28T17:07:00Z">
              <w:r w:rsidDel="00EC4627">
                <w:rPr>
                  <w:rFonts w:ascii="Times New Roman" w:eastAsiaTheme="minorEastAsia" w:hAnsi="Times New Roman" w:cs="Times New Roman"/>
                </w:rPr>
                <w:delText>424</w:delText>
              </w:r>
            </w:del>
          </w:p>
        </w:tc>
        <w:tc>
          <w:tcPr>
            <w:tcW w:w="851" w:type="dxa"/>
            <w:vAlign w:val="center"/>
          </w:tcPr>
          <w:p w14:paraId="4B201C44" w14:textId="61A2B6BE" w:rsidR="00242E89" w:rsidRPr="00A838EB" w:rsidDel="002D03DB" w:rsidRDefault="00242E89" w:rsidP="00242E89">
            <w:pPr>
              <w:jc w:val="right"/>
              <w:rPr>
                <w:del w:id="577" w:author="Drees, Trevor" w:date="2023-01-28T17:12:00Z"/>
                <w:rFonts w:ascii="Times New Roman" w:hAnsi="Times New Roman" w:cs="Times New Roman"/>
              </w:rPr>
            </w:pPr>
            <w:del w:id="578" w:author="Drees, Trevor" w:date="2023-01-28T17:07:00Z">
              <w:r w:rsidDel="00EC4627">
                <w:rPr>
                  <w:rFonts w:ascii="Times New Roman" w:hAnsi="Times New Roman" w:cs="Times New Roman"/>
                </w:rPr>
                <w:delText>3.250</w:delText>
              </w:r>
            </w:del>
          </w:p>
        </w:tc>
        <w:tc>
          <w:tcPr>
            <w:tcW w:w="850" w:type="dxa"/>
            <w:vAlign w:val="center"/>
          </w:tcPr>
          <w:p w14:paraId="29E9320C" w14:textId="492CF3E1" w:rsidR="00242E89" w:rsidRPr="00A838EB" w:rsidDel="002D03DB" w:rsidRDefault="00242E89" w:rsidP="00242E89">
            <w:pPr>
              <w:jc w:val="right"/>
              <w:rPr>
                <w:del w:id="579" w:author="Drees, Trevor" w:date="2023-01-28T17:12:00Z"/>
                <w:rFonts w:ascii="Times New Roman" w:hAnsi="Times New Roman" w:cs="Times New Roman"/>
              </w:rPr>
            </w:pPr>
            <w:del w:id="580" w:author="Drees, Trevor" w:date="2023-01-28T17:12:00Z">
              <w:r w:rsidDel="002D03DB">
                <w:rPr>
                  <w:rFonts w:ascii="Times New Roman" w:hAnsi="Times New Roman" w:cs="Times New Roman"/>
                </w:rPr>
                <w:delText>0.001</w:delText>
              </w:r>
            </w:del>
          </w:p>
        </w:tc>
      </w:tr>
      <w:tr w:rsidR="00242E89" w14:paraId="3E0616BB" w14:textId="77777777" w:rsidTr="002D03DB">
        <w:trPr>
          <w:trHeight w:val="283"/>
        </w:trPr>
        <w:tc>
          <w:tcPr>
            <w:tcW w:w="2268" w:type="dxa"/>
            <w:gridSpan w:val="2"/>
          </w:tcPr>
          <w:p w14:paraId="2C9654D3" w14:textId="1CC078E2" w:rsidR="00242E89" w:rsidRPr="00242E89" w:rsidRDefault="00242E89" w:rsidP="00242E89">
            <w:pPr>
              <w:rPr>
                <w:rFonts w:ascii="Times New Roman" w:hAnsi="Times New Roman" w:cs="Times New Roman"/>
                <w:rPrChange w:id="581" w:author="Drees, Trevor" w:date="2023-01-28T17:21:00Z">
                  <w:rPr>
                    <w:rFonts w:ascii="Times New Roman" w:hAnsi="Times New Roman" w:cs="Times New Roman"/>
                    <w:b/>
                    <w:bCs/>
                  </w:rPr>
                </w:rPrChange>
              </w:rPr>
            </w:pPr>
            <w:r w:rsidRPr="00242E89">
              <w:rPr>
                <w:rFonts w:ascii="Times New Roman" w:hAnsi="Times New Roman" w:cs="Times New Roman"/>
                <w:rPrChange w:id="582" w:author="Drees, Trevor" w:date="2023-01-28T17:21:00Z">
                  <w:rPr>
                    <w:rFonts w:ascii="Times New Roman" w:hAnsi="Times New Roman" w:cs="Times New Roman"/>
                    <w:b/>
                    <w:bCs/>
                  </w:rPr>
                </w:rPrChange>
              </w:rPr>
              <w:t>Elaiosome</w:t>
            </w:r>
          </w:p>
        </w:tc>
        <w:tc>
          <w:tcPr>
            <w:tcW w:w="1587" w:type="dxa"/>
            <w:gridSpan w:val="2"/>
            <w:vAlign w:val="center"/>
          </w:tcPr>
          <w:p w14:paraId="1E40FF7E" w14:textId="2DE15505" w:rsidR="00242E89" w:rsidRPr="00A838EB" w:rsidRDefault="00242E89" w:rsidP="00242E89">
            <w:pPr>
              <w:jc w:val="right"/>
              <w:rPr>
                <w:rFonts w:ascii="Times New Roman" w:hAnsi="Times New Roman" w:cs="Times New Roman"/>
              </w:rPr>
            </w:pPr>
            <w:del w:id="583" w:author="Drees, Trevor" w:date="2023-01-28T16:59:00Z">
              <w:r w:rsidRPr="00A838EB" w:rsidDel="00F33B2F">
                <w:rPr>
                  <w:rFonts w:ascii="Times New Roman" w:hAnsi="Times New Roman" w:cs="Times New Roman"/>
                </w:rPr>
                <w:delText>1.124</w:delText>
              </w:r>
            </w:del>
            <w:ins w:id="584" w:author="Drees, Trevor" w:date="2023-01-28T16:59:00Z">
              <w:r>
                <w:rPr>
                  <w:rFonts w:ascii="Times New Roman" w:hAnsi="Times New Roman" w:cs="Times New Roman"/>
                </w:rPr>
                <w:t>1.670</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585" w:author="Drees, Trevor" w:date="2023-01-28T17:00:00Z">
              <w:r w:rsidRPr="00A838EB" w:rsidDel="00F33B2F">
                <w:rPr>
                  <w:rFonts w:ascii="Times New Roman" w:eastAsiaTheme="minorEastAsia" w:hAnsi="Times New Roman" w:cs="Times New Roman"/>
                </w:rPr>
                <w:delText>260</w:delText>
              </w:r>
            </w:del>
            <w:ins w:id="586" w:author="Drees, Trevor" w:date="2023-01-28T17:00:00Z">
              <w:r w:rsidRPr="00A838EB">
                <w:rPr>
                  <w:rFonts w:ascii="Times New Roman" w:eastAsiaTheme="minorEastAsia" w:hAnsi="Times New Roman" w:cs="Times New Roman"/>
                </w:rPr>
                <w:t>26</w:t>
              </w:r>
              <w:r>
                <w:rPr>
                  <w:rFonts w:ascii="Times New Roman" w:eastAsiaTheme="minorEastAsia" w:hAnsi="Times New Roman" w:cs="Times New Roman"/>
                </w:rPr>
                <w:t>3</w:t>
              </w:r>
            </w:ins>
          </w:p>
        </w:tc>
        <w:tc>
          <w:tcPr>
            <w:tcW w:w="850" w:type="dxa"/>
            <w:vAlign w:val="center"/>
          </w:tcPr>
          <w:p w14:paraId="3E963A46" w14:textId="19C7AF56" w:rsidR="00242E89" w:rsidRPr="00A838EB" w:rsidRDefault="00242E89" w:rsidP="00242E89">
            <w:pPr>
              <w:jc w:val="right"/>
              <w:rPr>
                <w:rFonts w:ascii="Times New Roman" w:hAnsi="Times New Roman" w:cs="Times New Roman"/>
              </w:rPr>
            </w:pPr>
            <w:del w:id="587" w:author="Drees, Trevor" w:date="2023-01-28T17:00:00Z">
              <w:r w:rsidRPr="00A838EB" w:rsidDel="00EC4627">
                <w:rPr>
                  <w:rFonts w:ascii="Times New Roman" w:hAnsi="Times New Roman" w:cs="Times New Roman"/>
                </w:rPr>
                <w:delText>4.328</w:delText>
              </w:r>
            </w:del>
            <w:ins w:id="588" w:author="Drees, Trevor" w:date="2023-01-28T17:00:00Z">
              <w:r>
                <w:rPr>
                  <w:rFonts w:ascii="Times New Roman" w:hAnsi="Times New Roman" w:cs="Times New Roman"/>
                </w:rPr>
                <w:t>6.338</w:t>
              </w:r>
            </w:ins>
          </w:p>
        </w:tc>
        <w:tc>
          <w:tcPr>
            <w:tcW w:w="850" w:type="dxa"/>
            <w:vAlign w:val="center"/>
          </w:tcPr>
          <w:p w14:paraId="24465D6F" w14:textId="1B2A77A7"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c>
          <w:tcPr>
            <w:tcW w:w="283" w:type="dxa"/>
          </w:tcPr>
          <w:p w14:paraId="51C025CF" w14:textId="77777777" w:rsidR="00242E89" w:rsidRPr="00A838EB" w:rsidRDefault="00242E89" w:rsidP="00242E89">
            <w:pPr>
              <w:jc w:val="right"/>
              <w:rPr>
                <w:rFonts w:ascii="Times New Roman" w:hAnsi="Times New Roman" w:cs="Times New Roman"/>
              </w:rPr>
            </w:pPr>
          </w:p>
        </w:tc>
        <w:tc>
          <w:tcPr>
            <w:tcW w:w="1587" w:type="dxa"/>
            <w:vAlign w:val="center"/>
          </w:tcPr>
          <w:p w14:paraId="3A7B222C" w14:textId="3D9F318D" w:rsidR="00242E89" w:rsidRPr="00A838EB" w:rsidRDefault="00242E89" w:rsidP="00242E89">
            <w:pPr>
              <w:jc w:val="right"/>
              <w:rPr>
                <w:rFonts w:ascii="Times New Roman" w:hAnsi="Times New Roman" w:cs="Times New Roman"/>
              </w:rPr>
            </w:pPr>
            <w:r w:rsidRPr="00A838EB">
              <w:rPr>
                <w:rFonts w:ascii="Times New Roman" w:hAnsi="Times New Roman" w:cs="Times New Roman"/>
              </w:rPr>
              <w:t>2.</w:t>
            </w:r>
            <w:del w:id="589" w:author="Drees, Trevor" w:date="2023-01-28T17:07:00Z">
              <w:r w:rsidDel="00EC4627">
                <w:rPr>
                  <w:rFonts w:ascii="Times New Roman" w:hAnsi="Times New Roman" w:cs="Times New Roman"/>
                </w:rPr>
                <w:delText>583</w:delText>
              </w:r>
              <w:r w:rsidRPr="00A838EB" w:rsidDel="00EC4627">
                <w:rPr>
                  <w:rFonts w:ascii="Times New Roman" w:hAnsi="Times New Roman" w:cs="Times New Roman"/>
                </w:rPr>
                <w:delText xml:space="preserve"> </w:delText>
              </w:r>
            </w:del>
            <w:ins w:id="590" w:author="Drees, Trevor" w:date="2023-01-28T17:07:00Z">
              <w:r>
                <w:rPr>
                  <w:rFonts w:ascii="Times New Roman" w:hAnsi="Times New Roman" w:cs="Times New Roman"/>
                </w:rPr>
                <w:t>980</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591" w:author="Drees, Trevor" w:date="2023-01-28T17:07:00Z">
              <w:r w:rsidRPr="00A838EB" w:rsidDel="00EC4627">
                <w:rPr>
                  <w:rFonts w:ascii="Times New Roman" w:eastAsiaTheme="minorEastAsia" w:hAnsi="Times New Roman" w:cs="Times New Roman"/>
                </w:rPr>
                <w:delText>5</w:delText>
              </w:r>
              <w:r w:rsidDel="00EC4627">
                <w:rPr>
                  <w:rFonts w:ascii="Times New Roman" w:eastAsiaTheme="minorEastAsia" w:hAnsi="Times New Roman" w:cs="Times New Roman"/>
                </w:rPr>
                <w:delText>76</w:delText>
              </w:r>
            </w:del>
            <w:ins w:id="592" w:author="Drees, Trevor" w:date="2023-01-28T17:07:00Z">
              <w:r>
                <w:rPr>
                  <w:rFonts w:ascii="Times New Roman" w:eastAsiaTheme="minorEastAsia" w:hAnsi="Times New Roman" w:cs="Times New Roman"/>
                </w:rPr>
                <w:t>385</w:t>
              </w:r>
            </w:ins>
          </w:p>
        </w:tc>
        <w:tc>
          <w:tcPr>
            <w:tcW w:w="851" w:type="dxa"/>
            <w:vAlign w:val="center"/>
          </w:tcPr>
          <w:p w14:paraId="20DACA54" w14:textId="11CEAB1E" w:rsidR="00242E89" w:rsidRPr="00A838EB" w:rsidRDefault="00242E89" w:rsidP="00242E89">
            <w:pPr>
              <w:jc w:val="right"/>
              <w:rPr>
                <w:rFonts w:ascii="Times New Roman" w:hAnsi="Times New Roman" w:cs="Times New Roman"/>
              </w:rPr>
            </w:pPr>
            <w:del w:id="593" w:author="Drees, Trevor" w:date="2023-01-28T17:07:00Z">
              <w:r w:rsidRPr="00A838EB" w:rsidDel="00EC4627">
                <w:rPr>
                  <w:rFonts w:ascii="Times New Roman" w:hAnsi="Times New Roman" w:cs="Times New Roman"/>
                </w:rPr>
                <w:delText>4.4</w:delText>
              </w:r>
              <w:r w:rsidDel="00EC4627">
                <w:rPr>
                  <w:rFonts w:ascii="Times New Roman" w:hAnsi="Times New Roman" w:cs="Times New Roman"/>
                </w:rPr>
                <w:delText>86</w:delText>
              </w:r>
            </w:del>
            <w:ins w:id="594" w:author="Drees, Trevor" w:date="2023-01-28T17:07:00Z">
              <w:r>
                <w:rPr>
                  <w:rFonts w:ascii="Times New Roman" w:hAnsi="Times New Roman" w:cs="Times New Roman"/>
                </w:rPr>
                <w:t>7.748</w:t>
              </w:r>
            </w:ins>
          </w:p>
        </w:tc>
        <w:tc>
          <w:tcPr>
            <w:tcW w:w="850" w:type="dxa"/>
            <w:vAlign w:val="center"/>
          </w:tcPr>
          <w:p w14:paraId="0490B1EA" w14:textId="7D6E5F6F"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r>
      <w:tr w:rsidR="00242E89" w:rsidDel="00D97EE3" w14:paraId="6C3570A6" w14:textId="77777777" w:rsidTr="002D03DB">
        <w:trPr>
          <w:trHeight w:val="283"/>
          <w:del w:id="595" w:author="Drees, Trevor" w:date="2023-01-28T16:42:00Z"/>
        </w:trPr>
        <w:tc>
          <w:tcPr>
            <w:tcW w:w="2268" w:type="dxa"/>
            <w:gridSpan w:val="2"/>
          </w:tcPr>
          <w:p w14:paraId="501F3942" w14:textId="36965D5B" w:rsidR="00242E89" w:rsidRPr="00242E89" w:rsidDel="00D97EE3" w:rsidRDefault="00242E89" w:rsidP="00242E89">
            <w:pPr>
              <w:rPr>
                <w:del w:id="596" w:author="Drees, Trevor" w:date="2023-01-28T16:42:00Z"/>
                <w:rFonts w:ascii="Times New Roman" w:hAnsi="Times New Roman" w:cs="Times New Roman"/>
                <w:rPrChange w:id="597" w:author="Drees, Trevor" w:date="2023-01-28T17:21:00Z">
                  <w:rPr>
                    <w:del w:id="598" w:author="Drees, Trevor" w:date="2023-01-28T16:42:00Z"/>
                    <w:rFonts w:ascii="Times New Roman" w:hAnsi="Times New Roman" w:cs="Times New Roman"/>
                    <w:b/>
                    <w:bCs/>
                  </w:rPr>
                </w:rPrChange>
              </w:rPr>
            </w:pPr>
            <w:del w:id="599" w:author="Drees, Trevor" w:date="2023-01-28T16:42:00Z">
              <w:r w:rsidRPr="00242E89" w:rsidDel="00D97EE3">
                <w:rPr>
                  <w:rFonts w:ascii="Times New Roman" w:hAnsi="Times New Roman" w:cs="Times New Roman"/>
                  <w:rPrChange w:id="600" w:author="Drees, Trevor" w:date="2023-01-28T17:21:00Z">
                    <w:rPr>
                      <w:rFonts w:ascii="Times New Roman" w:hAnsi="Times New Roman" w:cs="Times New Roman"/>
                      <w:b/>
                      <w:bCs/>
                    </w:rPr>
                  </w:rPrChange>
                </w:rPr>
                <w:delText>Species:Warming</w:delText>
              </w:r>
            </w:del>
          </w:p>
        </w:tc>
        <w:tc>
          <w:tcPr>
            <w:tcW w:w="1587" w:type="dxa"/>
            <w:gridSpan w:val="2"/>
            <w:vAlign w:val="center"/>
          </w:tcPr>
          <w:p w14:paraId="58E46793" w14:textId="7B664D60" w:rsidR="00242E89" w:rsidRPr="00A838EB" w:rsidDel="00D97EE3" w:rsidRDefault="00242E89" w:rsidP="00242E89">
            <w:pPr>
              <w:jc w:val="right"/>
              <w:rPr>
                <w:del w:id="601" w:author="Drees, Trevor" w:date="2023-01-28T16:42:00Z"/>
                <w:rFonts w:ascii="Times New Roman" w:hAnsi="Times New Roman" w:cs="Times New Roman"/>
              </w:rPr>
            </w:pPr>
            <w:del w:id="602" w:author="Drees, Trevor" w:date="2023-01-28T16:42:00Z">
              <w:r w:rsidRPr="00A838EB" w:rsidDel="00D97EE3">
                <w:rPr>
                  <w:rFonts w:ascii="Times New Roman" w:hAnsi="Times New Roman" w:cs="Times New Roman"/>
                </w:rPr>
                <w:delText xml:space="preserve">1.082 </w:delText>
              </w:r>
            </w:del>
            <m:oMath>
              <m:r>
                <w:del w:id="603" w:author="Drees, Trevor" w:date="2023-01-28T16:42:00Z">
                  <w:rPr>
                    <w:rFonts w:ascii="Cambria Math" w:hAnsi="Cambria Math" w:cs="Times New Roman"/>
                  </w:rPr>
                  <m:t>±</m:t>
                </w:del>
              </m:r>
            </m:oMath>
            <w:del w:id="604" w:author="Drees, Trevor" w:date="2023-01-28T16:42:00Z">
              <w:r w:rsidRPr="00A838EB" w:rsidDel="00D97EE3">
                <w:rPr>
                  <w:rFonts w:ascii="Times New Roman" w:eastAsiaTheme="minorEastAsia" w:hAnsi="Times New Roman" w:cs="Times New Roman"/>
                </w:rPr>
                <w:delText xml:space="preserve"> 0.311</w:delText>
              </w:r>
            </w:del>
          </w:p>
        </w:tc>
        <w:tc>
          <w:tcPr>
            <w:tcW w:w="850" w:type="dxa"/>
            <w:vAlign w:val="center"/>
          </w:tcPr>
          <w:p w14:paraId="4D6660FF" w14:textId="7BDD7EFE" w:rsidR="00242E89" w:rsidRPr="00A838EB" w:rsidDel="00D97EE3" w:rsidRDefault="00242E89" w:rsidP="00242E89">
            <w:pPr>
              <w:jc w:val="right"/>
              <w:rPr>
                <w:del w:id="605" w:author="Drees, Trevor" w:date="2023-01-28T16:42:00Z"/>
                <w:rFonts w:ascii="Times New Roman" w:hAnsi="Times New Roman" w:cs="Times New Roman"/>
              </w:rPr>
            </w:pPr>
            <w:del w:id="606" w:author="Drees, Trevor" w:date="2023-01-28T16:42:00Z">
              <w:r w:rsidRPr="00A838EB" w:rsidDel="00D97EE3">
                <w:rPr>
                  <w:rFonts w:ascii="Times New Roman" w:hAnsi="Times New Roman" w:cs="Times New Roman"/>
                </w:rPr>
                <w:delText>3.483</w:delText>
              </w:r>
            </w:del>
          </w:p>
        </w:tc>
        <w:tc>
          <w:tcPr>
            <w:tcW w:w="850" w:type="dxa"/>
            <w:vAlign w:val="center"/>
          </w:tcPr>
          <w:p w14:paraId="6BA3F45F" w14:textId="5BD422A7" w:rsidR="00242E89" w:rsidRPr="00A838EB" w:rsidDel="00D97EE3" w:rsidRDefault="00242E89" w:rsidP="00242E89">
            <w:pPr>
              <w:jc w:val="right"/>
              <w:rPr>
                <w:del w:id="607" w:author="Drees, Trevor" w:date="2023-01-28T16:42:00Z"/>
                <w:rFonts w:ascii="Times New Roman" w:hAnsi="Times New Roman" w:cs="Times New Roman"/>
              </w:rPr>
            </w:pPr>
            <w:del w:id="608" w:author="Drees, Trevor" w:date="2023-01-28T16:42:00Z">
              <w:r w:rsidRPr="00A838EB" w:rsidDel="00D97EE3">
                <w:rPr>
                  <w:rFonts w:ascii="Times New Roman" w:hAnsi="Times New Roman" w:cs="Times New Roman"/>
                </w:rPr>
                <w:delText>&lt;0.001</w:delText>
              </w:r>
            </w:del>
          </w:p>
        </w:tc>
        <w:tc>
          <w:tcPr>
            <w:tcW w:w="283" w:type="dxa"/>
          </w:tcPr>
          <w:p w14:paraId="26EF7725" w14:textId="77777777" w:rsidR="00242E89" w:rsidDel="00D97EE3" w:rsidRDefault="00242E89" w:rsidP="00242E89">
            <w:pPr>
              <w:jc w:val="right"/>
              <w:rPr>
                <w:rFonts w:ascii="Times New Roman" w:hAnsi="Times New Roman" w:cs="Times New Roman"/>
              </w:rPr>
            </w:pPr>
          </w:p>
        </w:tc>
        <w:tc>
          <w:tcPr>
            <w:tcW w:w="1587" w:type="dxa"/>
            <w:vAlign w:val="center"/>
          </w:tcPr>
          <w:p w14:paraId="0BE2C345" w14:textId="61958060" w:rsidR="00242E89" w:rsidRPr="00A838EB" w:rsidDel="00D97EE3" w:rsidRDefault="00242E89" w:rsidP="00242E89">
            <w:pPr>
              <w:jc w:val="right"/>
              <w:rPr>
                <w:del w:id="609" w:author="Drees, Trevor" w:date="2023-01-28T16:42:00Z"/>
                <w:rFonts w:ascii="Times New Roman" w:hAnsi="Times New Roman" w:cs="Times New Roman"/>
              </w:rPr>
            </w:pPr>
            <w:del w:id="610" w:author="Drees, Trevor" w:date="2023-01-28T16:42:00Z">
              <w:r w:rsidDel="00D97EE3">
                <w:rPr>
                  <w:rFonts w:ascii="Times New Roman" w:hAnsi="Times New Roman" w:cs="Times New Roman"/>
                </w:rPr>
                <w:delText>-0.157</w:delText>
              </w:r>
              <w:r w:rsidRPr="00A838EB" w:rsidDel="00D97EE3">
                <w:rPr>
                  <w:rFonts w:ascii="Times New Roman" w:hAnsi="Times New Roman" w:cs="Times New Roman"/>
                </w:rPr>
                <w:delText xml:space="preserve"> </w:delText>
              </w:r>
            </w:del>
            <m:oMath>
              <m:r>
                <w:del w:id="611" w:author="Drees, Trevor" w:date="2023-01-28T16:42:00Z">
                  <w:rPr>
                    <w:rFonts w:ascii="Cambria Math" w:hAnsi="Cambria Math" w:cs="Times New Roman"/>
                  </w:rPr>
                  <m:t>±</m:t>
                </w:del>
              </m:r>
            </m:oMath>
            <w:del w:id="612" w:author="Drees, Trevor" w:date="2023-01-28T16:42:00Z">
              <w:r w:rsidRPr="00A838EB" w:rsidDel="00D97EE3">
                <w:rPr>
                  <w:rFonts w:ascii="Times New Roman" w:eastAsiaTheme="minorEastAsia" w:hAnsi="Times New Roman" w:cs="Times New Roman"/>
                </w:rPr>
                <w:delText xml:space="preserve"> 0.5</w:delText>
              </w:r>
              <w:r w:rsidDel="00D97EE3">
                <w:rPr>
                  <w:rFonts w:ascii="Times New Roman" w:eastAsiaTheme="minorEastAsia" w:hAnsi="Times New Roman" w:cs="Times New Roman"/>
                </w:rPr>
                <w:delText>18</w:delText>
              </w:r>
            </w:del>
          </w:p>
        </w:tc>
        <w:tc>
          <w:tcPr>
            <w:tcW w:w="851" w:type="dxa"/>
            <w:vAlign w:val="center"/>
          </w:tcPr>
          <w:p w14:paraId="1569F121" w14:textId="45D3E551" w:rsidR="00242E89" w:rsidRPr="00A838EB" w:rsidDel="00D97EE3" w:rsidRDefault="00242E89" w:rsidP="00242E89">
            <w:pPr>
              <w:jc w:val="right"/>
              <w:rPr>
                <w:del w:id="613" w:author="Drees, Trevor" w:date="2023-01-28T16:42:00Z"/>
                <w:rFonts w:ascii="Times New Roman" w:hAnsi="Times New Roman" w:cs="Times New Roman"/>
              </w:rPr>
            </w:pPr>
            <w:del w:id="614" w:author="Drees, Trevor" w:date="2023-01-28T16:42:00Z">
              <w:r w:rsidDel="00D97EE3">
                <w:rPr>
                  <w:rFonts w:ascii="Times New Roman" w:hAnsi="Times New Roman" w:cs="Times New Roman"/>
                </w:rPr>
                <w:delText>-0.304</w:delText>
              </w:r>
            </w:del>
          </w:p>
        </w:tc>
        <w:tc>
          <w:tcPr>
            <w:tcW w:w="850" w:type="dxa"/>
            <w:vAlign w:val="center"/>
          </w:tcPr>
          <w:p w14:paraId="1C544845" w14:textId="45CCE806" w:rsidR="00242E89" w:rsidRPr="00A838EB" w:rsidDel="00D97EE3" w:rsidRDefault="00242E89" w:rsidP="00242E89">
            <w:pPr>
              <w:jc w:val="right"/>
              <w:rPr>
                <w:del w:id="615" w:author="Drees, Trevor" w:date="2023-01-28T16:42:00Z"/>
                <w:rFonts w:ascii="Times New Roman" w:hAnsi="Times New Roman" w:cs="Times New Roman"/>
              </w:rPr>
            </w:pPr>
            <w:del w:id="616" w:author="Drees, Trevor" w:date="2023-01-28T16:42:00Z">
              <w:r w:rsidDel="00D97EE3">
                <w:rPr>
                  <w:rFonts w:ascii="Times New Roman" w:hAnsi="Times New Roman" w:cs="Times New Roman"/>
                </w:rPr>
                <w:delText>0.761</w:delText>
              </w:r>
            </w:del>
          </w:p>
        </w:tc>
      </w:tr>
      <w:tr w:rsidR="00242E89" w:rsidDel="00D97EE3" w14:paraId="3D839926" w14:textId="77777777" w:rsidTr="002D03DB">
        <w:trPr>
          <w:trHeight w:val="283"/>
          <w:del w:id="617" w:author="Drees, Trevor" w:date="2023-01-28T16:42:00Z"/>
        </w:trPr>
        <w:tc>
          <w:tcPr>
            <w:tcW w:w="2268" w:type="dxa"/>
            <w:gridSpan w:val="2"/>
          </w:tcPr>
          <w:p w14:paraId="47680F20" w14:textId="2BB90E75" w:rsidR="00242E89" w:rsidRPr="00242E89" w:rsidDel="00D97EE3" w:rsidRDefault="00242E89" w:rsidP="00242E89">
            <w:pPr>
              <w:rPr>
                <w:del w:id="618" w:author="Drees, Trevor" w:date="2023-01-28T16:42:00Z"/>
                <w:rFonts w:ascii="Times New Roman" w:hAnsi="Times New Roman" w:cs="Times New Roman"/>
                <w:rPrChange w:id="619" w:author="Drees, Trevor" w:date="2023-01-28T17:21:00Z">
                  <w:rPr>
                    <w:del w:id="620" w:author="Drees, Trevor" w:date="2023-01-28T16:42:00Z"/>
                    <w:rFonts w:ascii="Times New Roman" w:hAnsi="Times New Roman" w:cs="Times New Roman"/>
                    <w:b/>
                    <w:bCs/>
                  </w:rPr>
                </w:rPrChange>
              </w:rPr>
            </w:pPr>
            <w:del w:id="621" w:author="Drees, Trevor" w:date="2023-01-28T16:42:00Z">
              <w:r w:rsidRPr="00242E89" w:rsidDel="00D97EE3">
                <w:rPr>
                  <w:rFonts w:ascii="Times New Roman" w:hAnsi="Times New Roman" w:cs="Times New Roman"/>
                  <w:rPrChange w:id="622"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7E191F81" w14:textId="7C9FEC9B" w:rsidR="00242E89" w:rsidRPr="00A838EB" w:rsidDel="00D97EE3" w:rsidRDefault="00242E89" w:rsidP="00242E89">
            <w:pPr>
              <w:jc w:val="right"/>
              <w:rPr>
                <w:del w:id="623" w:author="Drees, Trevor" w:date="2023-01-28T16:42:00Z"/>
                <w:rFonts w:ascii="Times New Roman" w:hAnsi="Times New Roman" w:cs="Times New Roman"/>
              </w:rPr>
            </w:pPr>
            <w:del w:id="624" w:author="Drees, Trevor" w:date="2023-01-28T16:42:00Z">
              <w:r w:rsidRPr="00A838EB" w:rsidDel="00D97EE3">
                <w:rPr>
                  <w:rFonts w:ascii="Times New Roman" w:hAnsi="Times New Roman" w:cs="Times New Roman"/>
                </w:rPr>
                <w:delText xml:space="preserve">1.006 </w:delText>
              </w:r>
            </w:del>
            <m:oMath>
              <m:r>
                <w:del w:id="625" w:author="Drees, Trevor" w:date="2023-01-28T16:42:00Z">
                  <w:rPr>
                    <w:rFonts w:ascii="Cambria Math" w:hAnsi="Cambria Math" w:cs="Times New Roman"/>
                  </w:rPr>
                  <m:t>±</m:t>
                </w:del>
              </m:r>
            </m:oMath>
            <w:del w:id="626" w:author="Drees, Trevor" w:date="2023-01-28T16:42:00Z">
              <w:r w:rsidRPr="00A838EB" w:rsidDel="00D97EE3">
                <w:rPr>
                  <w:rFonts w:ascii="Times New Roman" w:eastAsiaTheme="minorEastAsia" w:hAnsi="Times New Roman" w:cs="Times New Roman"/>
                </w:rPr>
                <w:delText xml:space="preserve"> 0.313</w:delText>
              </w:r>
            </w:del>
          </w:p>
        </w:tc>
        <w:tc>
          <w:tcPr>
            <w:tcW w:w="850" w:type="dxa"/>
            <w:vAlign w:val="center"/>
          </w:tcPr>
          <w:p w14:paraId="24DA92BF" w14:textId="105DF4FD" w:rsidR="00242E89" w:rsidRPr="00A838EB" w:rsidDel="00D97EE3" w:rsidRDefault="00242E89" w:rsidP="00242E89">
            <w:pPr>
              <w:jc w:val="right"/>
              <w:rPr>
                <w:del w:id="627" w:author="Drees, Trevor" w:date="2023-01-28T16:42:00Z"/>
                <w:rFonts w:ascii="Times New Roman" w:hAnsi="Times New Roman" w:cs="Times New Roman"/>
              </w:rPr>
            </w:pPr>
            <w:del w:id="628" w:author="Drees, Trevor" w:date="2023-01-28T16:42:00Z">
              <w:r w:rsidRPr="00A838EB" w:rsidDel="00D97EE3">
                <w:rPr>
                  <w:rFonts w:ascii="Times New Roman" w:hAnsi="Times New Roman" w:cs="Times New Roman"/>
                </w:rPr>
                <w:delText>3.217</w:delText>
              </w:r>
            </w:del>
          </w:p>
        </w:tc>
        <w:tc>
          <w:tcPr>
            <w:tcW w:w="850" w:type="dxa"/>
            <w:vAlign w:val="center"/>
          </w:tcPr>
          <w:p w14:paraId="703C7F07" w14:textId="430B80C2" w:rsidR="00242E89" w:rsidRPr="00A838EB" w:rsidDel="00D97EE3" w:rsidRDefault="00242E89" w:rsidP="00242E89">
            <w:pPr>
              <w:jc w:val="right"/>
              <w:rPr>
                <w:del w:id="629" w:author="Drees, Trevor" w:date="2023-01-28T16:42:00Z"/>
                <w:rFonts w:ascii="Times New Roman" w:hAnsi="Times New Roman" w:cs="Times New Roman"/>
              </w:rPr>
            </w:pPr>
            <w:del w:id="630" w:author="Drees, Trevor" w:date="2023-01-28T16:42:00Z">
              <w:r w:rsidRPr="00A838EB" w:rsidDel="00D97EE3">
                <w:rPr>
                  <w:rFonts w:ascii="Times New Roman" w:hAnsi="Times New Roman" w:cs="Times New Roman"/>
                </w:rPr>
                <w:delText>0.001</w:delText>
              </w:r>
            </w:del>
          </w:p>
        </w:tc>
        <w:tc>
          <w:tcPr>
            <w:tcW w:w="283" w:type="dxa"/>
          </w:tcPr>
          <w:p w14:paraId="5175BDE6"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BE220FC" w14:textId="56DCEF78" w:rsidR="00242E89" w:rsidRPr="00A838EB" w:rsidDel="00D97EE3" w:rsidRDefault="00242E89" w:rsidP="00242E89">
            <w:pPr>
              <w:jc w:val="right"/>
              <w:rPr>
                <w:del w:id="631" w:author="Drees, Trevor" w:date="2023-01-28T16:42:00Z"/>
                <w:rFonts w:ascii="Times New Roman" w:hAnsi="Times New Roman" w:cs="Times New Roman"/>
              </w:rPr>
            </w:pPr>
            <w:del w:id="632" w:author="Drees, Trevor" w:date="2023-01-28T16:42:00Z">
              <w:r w:rsidRPr="00A838EB" w:rsidDel="00D97EE3">
                <w:rPr>
                  <w:rFonts w:ascii="Times New Roman" w:hAnsi="Times New Roman" w:cs="Times New Roman"/>
                </w:rPr>
                <w:delText>-1.2</w:delText>
              </w:r>
              <w:r w:rsidDel="00D97EE3">
                <w:rPr>
                  <w:rFonts w:ascii="Times New Roman" w:hAnsi="Times New Roman" w:cs="Times New Roman"/>
                </w:rPr>
                <w:delText>44</w:delText>
              </w:r>
              <w:r w:rsidRPr="00A838EB" w:rsidDel="00D97EE3">
                <w:rPr>
                  <w:rFonts w:ascii="Times New Roman" w:hAnsi="Times New Roman" w:cs="Times New Roman"/>
                </w:rPr>
                <w:delText xml:space="preserve"> </w:delText>
              </w:r>
            </w:del>
            <m:oMath>
              <m:r>
                <w:del w:id="633" w:author="Drees, Trevor" w:date="2023-01-28T16:42:00Z">
                  <w:rPr>
                    <w:rFonts w:ascii="Cambria Math" w:hAnsi="Cambria Math" w:cs="Times New Roman"/>
                  </w:rPr>
                  <m:t>±</m:t>
                </w:del>
              </m:r>
            </m:oMath>
            <w:del w:id="634" w:author="Drees, Trevor" w:date="2023-01-28T16:42:00Z">
              <w:r w:rsidRPr="00A838EB" w:rsidDel="00D97EE3">
                <w:rPr>
                  <w:rFonts w:ascii="Times New Roman" w:eastAsiaTheme="minorEastAsia" w:hAnsi="Times New Roman" w:cs="Times New Roman"/>
                </w:rPr>
                <w:delText xml:space="preserve"> 0.62</w:delText>
              </w:r>
              <w:r w:rsidDel="00D97EE3">
                <w:rPr>
                  <w:rFonts w:ascii="Times New Roman" w:eastAsiaTheme="minorEastAsia" w:hAnsi="Times New Roman" w:cs="Times New Roman"/>
                </w:rPr>
                <w:delText>3</w:delText>
              </w:r>
            </w:del>
          </w:p>
        </w:tc>
        <w:tc>
          <w:tcPr>
            <w:tcW w:w="851" w:type="dxa"/>
            <w:vAlign w:val="center"/>
          </w:tcPr>
          <w:p w14:paraId="0D183DB0" w14:textId="52D5A56D" w:rsidR="00242E89" w:rsidRPr="00A838EB" w:rsidDel="00D97EE3" w:rsidRDefault="00242E89" w:rsidP="00242E89">
            <w:pPr>
              <w:jc w:val="right"/>
              <w:rPr>
                <w:del w:id="635" w:author="Drees, Trevor" w:date="2023-01-28T16:42:00Z"/>
                <w:rFonts w:ascii="Times New Roman" w:hAnsi="Times New Roman" w:cs="Times New Roman"/>
              </w:rPr>
            </w:pPr>
            <w:del w:id="636" w:author="Drees, Trevor" w:date="2023-01-28T16:42:00Z">
              <w:r w:rsidRPr="00A838EB" w:rsidDel="00D97EE3">
                <w:rPr>
                  <w:rFonts w:ascii="Times New Roman" w:hAnsi="Times New Roman" w:cs="Times New Roman"/>
                </w:rPr>
                <w:delText>-1.9</w:delText>
              </w:r>
              <w:r w:rsidDel="00D97EE3">
                <w:rPr>
                  <w:rFonts w:ascii="Times New Roman" w:hAnsi="Times New Roman" w:cs="Times New Roman"/>
                </w:rPr>
                <w:delText>97</w:delText>
              </w:r>
            </w:del>
          </w:p>
        </w:tc>
        <w:tc>
          <w:tcPr>
            <w:tcW w:w="850" w:type="dxa"/>
            <w:vAlign w:val="center"/>
          </w:tcPr>
          <w:p w14:paraId="7603501E" w14:textId="3A63CAE5" w:rsidR="00242E89" w:rsidRPr="00A838EB" w:rsidDel="00D97EE3" w:rsidRDefault="00242E89" w:rsidP="00242E89">
            <w:pPr>
              <w:jc w:val="right"/>
              <w:rPr>
                <w:del w:id="637" w:author="Drees, Trevor" w:date="2023-01-28T16:42:00Z"/>
                <w:rFonts w:ascii="Times New Roman" w:hAnsi="Times New Roman" w:cs="Times New Roman"/>
              </w:rPr>
            </w:pPr>
            <w:del w:id="638" w:author="Drees, Trevor" w:date="2023-01-28T16:42:00Z">
              <w:r w:rsidRPr="00A838EB" w:rsidDel="00D97EE3">
                <w:rPr>
                  <w:rFonts w:ascii="Times New Roman" w:hAnsi="Times New Roman" w:cs="Times New Roman"/>
                </w:rPr>
                <w:delText>0.04</w:delText>
              </w:r>
              <w:r w:rsidDel="00D97EE3">
                <w:rPr>
                  <w:rFonts w:ascii="Times New Roman" w:hAnsi="Times New Roman" w:cs="Times New Roman"/>
                </w:rPr>
                <w:delText>6</w:delText>
              </w:r>
            </w:del>
          </w:p>
        </w:tc>
      </w:tr>
      <w:tr w:rsidR="00242E89" w14:paraId="5D55A656" w14:textId="77777777" w:rsidTr="002D03DB">
        <w:trPr>
          <w:trHeight w:val="283"/>
        </w:trPr>
        <w:tc>
          <w:tcPr>
            <w:tcW w:w="2268" w:type="dxa"/>
            <w:gridSpan w:val="2"/>
          </w:tcPr>
          <w:p w14:paraId="5893428B" w14:textId="7748D1F8" w:rsidR="00242E89" w:rsidRPr="00242E89" w:rsidRDefault="00242E89" w:rsidP="00242E89">
            <w:pPr>
              <w:rPr>
                <w:rFonts w:ascii="Times New Roman" w:hAnsi="Times New Roman" w:cs="Times New Roman"/>
                <w:rPrChange w:id="639" w:author="Drees, Trevor" w:date="2023-01-28T17:21:00Z">
                  <w:rPr>
                    <w:rFonts w:ascii="Times New Roman" w:hAnsi="Times New Roman" w:cs="Times New Roman"/>
                    <w:b/>
                    <w:bCs/>
                  </w:rPr>
                </w:rPrChange>
              </w:rPr>
            </w:pPr>
            <w:r w:rsidRPr="00242E89">
              <w:rPr>
                <w:rFonts w:ascii="Times New Roman" w:hAnsi="Times New Roman" w:cs="Times New Roman"/>
                <w:rPrChange w:id="640" w:author="Drees, Trevor" w:date="2023-01-28T17:21:00Z">
                  <w:rPr>
                    <w:rFonts w:ascii="Times New Roman" w:hAnsi="Times New Roman" w:cs="Times New Roman"/>
                    <w:b/>
                    <w:bCs/>
                  </w:rPr>
                </w:rPrChange>
              </w:rPr>
              <w:t>Warming:Elaiosome</w:t>
            </w:r>
          </w:p>
        </w:tc>
        <w:tc>
          <w:tcPr>
            <w:tcW w:w="1587" w:type="dxa"/>
            <w:gridSpan w:val="2"/>
            <w:vAlign w:val="center"/>
          </w:tcPr>
          <w:p w14:paraId="246CB3A7" w14:textId="2E1AEAFC" w:rsidR="00242E89" w:rsidRPr="00A838EB" w:rsidRDefault="00242E89" w:rsidP="00242E89">
            <w:pPr>
              <w:jc w:val="right"/>
              <w:rPr>
                <w:rFonts w:ascii="Times New Roman" w:hAnsi="Times New Roman" w:cs="Times New Roman"/>
              </w:rPr>
            </w:pPr>
            <w:del w:id="641" w:author="Drees, Trevor" w:date="2023-01-28T17:00:00Z">
              <w:r w:rsidRPr="00A838EB" w:rsidDel="00F33B2F">
                <w:rPr>
                  <w:rFonts w:ascii="Times New Roman" w:hAnsi="Times New Roman" w:cs="Times New Roman"/>
                </w:rPr>
                <w:delText>-1.115</w:delText>
              </w:r>
            </w:del>
            <w:ins w:id="642" w:author="Drees, Trevor" w:date="2023-01-28T17:00:00Z">
              <w:r>
                <w:rPr>
                  <w:rFonts w:ascii="Times New Roman" w:hAnsi="Times New Roman" w:cs="Times New Roman"/>
                </w:rPr>
                <w:t>0.584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643" w:author="Drees, Trevor" w:date="2023-01-28T17:00:00Z">
              <w:r w:rsidRPr="00A838EB" w:rsidDel="00EC4627">
                <w:rPr>
                  <w:rFonts w:ascii="Times New Roman" w:eastAsiaTheme="minorEastAsia" w:hAnsi="Times New Roman" w:cs="Times New Roman"/>
                </w:rPr>
                <w:delText>317</w:delText>
              </w:r>
            </w:del>
            <w:ins w:id="644" w:author="Drees, Trevor" w:date="2023-01-28T17:00:00Z">
              <w:r>
                <w:rPr>
                  <w:rFonts w:ascii="Times New Roman" w:eastAsiaTheme="minorEastAsia" w:hAnsi="Times New Roman" w:cs="Times New Roman"/>
                </w:rPr>
                <w:t>401</w:t>
              </w:r>
            </w:ins>
          </w:p>
        </w:tc>
        <w:tc>
          <w:tcPr>
            <w:tcW w:w="850" w:type="dxa"/>
            <w:vAlign w:val="center"/>
          </w:tcPr>
          <w:p w14:paraId="7934E063" w14:textId="67FA29FC" w:rsidR="00242E89" w:rsidRPr="00A838EB" w:rsidRDefault="00242E89" w:rsidP="00242E89">
            <w:pPr>
              <w:jc w:val="right"/>
              <w:rPr>
                <w:rFonts w:ascii="Times New Roman" w:hAnsi="Times New Roman" w:cs="Times New Roman"/>
              </w:rPr>
            </w:pPr>
            <w:del w:id="645" w:author="Drees, Trevor" w:date="2023-01-28T17:00:00Z">
              <w:r w:rsidRPr="00A838EB" w:rsidDel="00EC4627">
                <w:rPr>
                  <w:rFonts w:ascii="Times New Roman" w:hAnsi="Times New Roman" w:cs="Times New Roman"/>
                </w:rPr>
                <w:delText>-3.521</w:delText>
              </w:r>
            </w:del>
            <w:ins w:id="646" w:author="Drees, Trevor" w:date="2023-01-28T17:00:00Z">
              <w:r>
                <w:rPr>
                  <w:rFonts w:ascii="Times New Roman" w:hAnsi="Times New Roman" w:cs="Times New Roman"/>
                </w:rPr>
                <w:t>1.455</w:t>
              </w:r>
            </w:ins>
          </w:p>
        </w:tc>
        <w:tc>
          <w:tcPr>
            <w:tcW w:w="850" w:type="dxa"/>
            <w:vAlign w:val="center"/>
          </w:tcPr>
          <w:p w14:paraId="7C91242E" w14:textId="0333761B" w:rsidR="00242E89" w:rsidRPr="00A838EB" w:rsidRDefault="00242E89" w:rsidP="00242E89">
            <w:pPr>
              <w:jc w:val="right"/>
              <w:rPr>
                <w:rFonts w:ascii="Times New Roman" w:hAnsi="Times New Roman" w:cs="Times New Roman"/>
              </w:rPr>
            </w:pPr>
            <w:del w:id="647" w:author="Drees, Trevor" w:date="2023-01-28T17:01:00Z">
              <w:r w:rsidRPr="00A838EB" w:rsidDel="00EC4627">
                <w:rPr>
                  <w:rFonts w:ascii="Times New Roman" w:hAnsi="Times New Roman" w:cs="Times New Roman"/>
                </w:rPr>
                <w:delText>&lt;0.001</w:delText>
              </w:r>
            </w:del>
            <w:ins w:id="648" w:author="Drees, Trevor" w:date="2023-01-28T17:01:00Z">
              <w:r>
                <w:rPr>
                  <w:rFonts w:ascii="Times New Roman" w:hAnsi="Times New Roman" w:cs="Times New Roman"/>
                </w:rPr>
                <w:t>0.146</w:t>
              </w:r>
            </w:ins>
          </w:p>
        </w:tc>
        <w:tc>
          <w:tcPr>
            <w:tcW w:w="283" w:type="dxa"/>
          </w:tcPr>
          <w:p w14:paraId="649D99C3" w14:textId="77777777" w:rsidR="00242E89" w:rsidRPr="00A838EB" w:rsidRDefault="00242E89" w:rsidP="00242E89">
            <w:pPr>
              <w:jc w:val="right"/>
              <w:rPr>
                <w:rFonts w:ascii="Times New Roman" w:hAnsi="Times New Roman" w:cs="Times New Roman"/>
              </w:rPr>
            </w:pPr>
          </w:p>
        </w:tc>
        <w:tc>
          <w:tcPr>
            <w:tcW w:w="1587" w:type="dxa"/>
            <w:vAlign w:val="center"/>
          </w:tcPr>
          <w:p w14:paraId="67260067" w14:textId="2388DA7D" w:rsidR="00242E89" w:rsidRPr="00A838EB" w:rsidRDefault="00242E89" w:rsidP="00242E89">
            <w:pPr>
              <w:jc w:val="right"/>
              <w:rPr>
                <w:rFonts w:ascii="Times New Roman" w:hAnsi="Times New Roman" w:cs="Times New Roman"/>
              </w:rPr>
            </w:pPr>
            <w:r w:rsidRPr="00A838EB">
              <w:rPr>
                <w:rFonts w:ascii="Times New Roman" w:hAnsi="Times New Roman" w:cs="Times New Roman"/>
              </w:rPr>
              <w:t>-</w:t>
            </w:r>
            <w:del w:id="649" w:author="Drees, Trevor" w:date="2023-01-28T17:07:00Z">
              <w:r w:rsidDel="00EC4627">
                <w:rPr>
                  <w:rFonts w:ascii="Times New Roman" w:hAnsi="Times New Roman" w:cs="Times New Roman"/>
                </w:rPr>
                <w:delText>0.512</w:delText>
              </w:r>
            </w:del>
            <w:ins w:id="650" w:author="Drees, Trevor" w:date="2023-01-28T17:07:00Z">
              <w:r>
                <w:rPr>
                  <w:rFonts w:ascii="Times New Roman" w:hAnsi="Times New Roman" w:cs="Times New Roman"/>
                </w:rPr>
                <w:t>3.374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651" w:author="Drees, Trevor" w:date="2023-01-28T17:07:00Z">
              <w:r w:rsidDel="00EC4627">
                <w:rPr>
                  <w:rFonts w:ascii="Times New Roman" w:eastAsiaTheme="minorEastAsia" w:hAnsi="Times New Roman" w:cs="Times New Roman"/>
                </w:rPr>
                <w:delText>559</w:delText>
              </w:r>
            </w:del>
            <w:ins w:id="652" w:author="Drees, Trevor" w:date="2023-01-28T17:07:00Z">
              <w:r>
                <w:rPr>
                  <w:rFonts w:ascii="Times New Roman" w:eastAsiaTheme="minorEastAsia" w:hAnsi="Times New Roman" w:cs="Times New Roman"/>
                </w:rPr>
                <w:t>456</w:t>
              </w:r>
            </w:ins>
          </w:p>
        </w:tc>
        <w:tc>
          <w:tcPr>
            <w:tcW w:w="851" w:type="dxa"/>
            <w:vAlign w:val="center"/>
          </w:tcPr>
          <w:p w14:paraId="37EA6DD3" w14:textId="3F6977F6" w:rsidR="00242E89" w:rsidRPr="00A838EB" w:rsidRDefault="00242E89" w:rsidP="00242E89">
            <w:pPr>
              <w:jc w:val="right"/>
              <w:rPr>
                <w:rFonts w:ascii="Times New Roman" w:hAnsi="Times New Roman" w:cs="Times New Roman"/>
              </w:rPr>
            </w:pPr>
            <w:r>
              <w:rPr>
                <w:rFonts w:ascii="Times New Roman" w:hAnsi="Times New Roman" w:cs="Times New Roman"/>
              </w:rPr>
              <w:t>-</w:t>
            </w:r>
            <w:del w:id="653" w:author="Drees, Trevor" w:date="2023-01-28T17:08:00Z">
              <w:r w:rsidDel="00EC4627">
                <w:rPr>
                  <w:rFonts w:ascii="Times New Roman" w:hAnsi="Times New Roman" w:cs="Times New Roman"/>
                </w:rPr>
                <w:delText>0.916</w:delText>
              </w:r>
            </w:del>
            <w:ins w:id="654" w:author="Drees, Trevor" w:date="2023-01-28T17:08:00Z">
              <w:r>
                <w:rPr>
                  <w:rFonts w:ascii="Times New Roman" w:hAnsi="Times New Roman" w:cs="Times New Roman"/>
                </w:rPr>
                <w:t>7.402</w:t>
              </w:r>
            </w:ins>
          </w:p>
        </w:tc>
        <w:tc>
          <w:tcPr>
            <w:tcW w:w="850" w:type="dxa"/>
            <w:vAlign w:val="center"/>
          </w:tcPr>
          <w:p w14:paraId="3783FB8A" w14:textId="2BAD09CB" w:rsidR="00242E89" w:rsidRPr="00A838EB" w:rsidRDefault="00242E89" w:rsidP="00242E89">
            <w:pPr>
              <w:jc w:val="right"/>
              <w:rPr>
                <w:rFonts w:ascii="Times New Roman" w:hAnsi="Times New Roman" w:cs="Times New Roman"/>
              </w:rPr>
            </w:pPr>
            <w:ins w:id="655" w:author="Drees, Trevor" w:date="2023-01-28T17:06:00Z">
              <w:r>
                <w:rPr>
                  <w:rFonts w:ascii="Times New Roman" w:hAnsi="Times New Roman" w:cs="Times New Roman"/>
                </w:rPr>
                <w:t>&lt;</w:t>
              </w:r>
            </w:ins>
            <w:r>
              <w:rPr>
                <w:rFonts w:ascii="Times New Roman" w:hAnsi="Times New Roman" w:cs="Times New Roman"/>
              </w:rPr>
              <w:t>0.</w:t>
            </w:r>
            <w:del w:id="656" w:author="Drees, Trevor" w:date="2023-01-28T17:06:00Z">
              <w:r w:rsidDel="00EC4627">
                <w:rPr>
                  <w:rFonts w:ascii="Times New Roman" w:hAnsi="Times New Roman" w:cs="Times New Roman"/>
                </w:rPr>
                <w:delText>360</w:delText>
              </w:r>
            </w:del>
            <w:ins w:id="657" w:author="Drees, Trevor" w:date="2023-01-28T17:06:00Z">
              <w:r>
                <w:rPr>
                  <w:rFonts w:ascii="Times New Roman" w:hAnsi="Times New Roman" w:cs="Times New Roman"/>
                </w:rPr>
                <w:t>001</w:t>
              </w:r>
            </w:ins>
          </w:p>
        </w:tc>
      </w:tr>
      <w:tr w:rsidR="00242E89" w14:paraId="04085152" w14:textId="77777777" w:rsidTr="002D03DB">
        <w:tblPrEx>
          <w:tblPrExChange w:id="658" w:author="Drees, Trevor" w:date="2023-01-28T17:17:00Z">
            <w:tblPrEx>
              <w:tblW w:w="9297" w:type="dxa"/>
            </w:tblPrEx>
          </w:tblPrExChange>
        </w:tblPrEx>
        <w:trPr>
          <w:trHeight w:val="283"/>
          <w:ins w:id="659" w:author="Drees, Trevor" w:date="2023-01-28T16:43:00Z"/>
          <w:trPrChange w:id="660" w:author="Drees, Trevor" w:date="2023-01-28T17:17:00Z">
            <w:trPr>
              <w:trHeight w:val="283"/>
            </w:trPr>
          </w:trPrChange>
        </w:trPr>
        <w:tc>
          <w:tcPr>
            <w:tcW w:w="2268" w:type="dxa"/>
            <w:gridSpan w:val="2"/>
            <w:tcPrChange w:id="661" w:author="Drees, Trevor" w:date="2023-01-28T17:17:00Z">
              <w:tcPr>
                <w:tcW w:w="2268" w:type="dxa"/>
                <w:gridSpan w:val="2"/>
              </w:tcPr>
            </w:tcPrChange>
          </w:tcPr>
          <w:p w14:paraId="647E9B9F" w14:textId="77777777" w:rsidR="00242E89" w:rsidRPr="00050DDB" w:rsidRDefault="00242E89" w:rsidP="00242E89">
            <w:pPr>
              <w:rPr>
                <w:ins w:id="662" w:author="Drees, Trevor" w:date="2023-01-28T16:43:00Z"/>
                <w:rFonts w:ascii="Times New Roman" w:hAnsi="Times New Roman" w:cs="Times New Roman"/>
                <w:b/>
                <w:bCs/>
              </w:rPr>
            </w:pPr>
          </w:p>
        </w:tc>
        <w:tc>
          <w:tcPr>
            <w:tcW w:w="1587" w:type="dxa"/>
            <w:gridSpan w:val="2"/>
            <w:tcPrChange w:id="663" w:author="Drees, Trevor" w:date="2023-01-28T17:17:00Z">
              <w:tcPr>
                <w:tcW w:w="1644" w:type="dxa"/>
                <w:gridSpan w:val="3"/>
              </w:tcPr>
            </w:tcPrChange>
          </w:tcPr>
          <w:p w14:paraId="68250178" w14:textId="104AA368" w:rsidR="00242E89" w:rsidRPr="00A838EB" w:rsidRDefault="00242E89" w:rsidP="00242E89">
            <w:pPr>
              <w:jc w:val="right"/>
              <w:rPr>
                <w:ins w:id="664" w:author="Drees, Trevor" w:date="2023-01-28T16:43:00Z"/>
                <w:rFonts w:ascii="Times New Roman" w:hAnsi="Times New Roman" w:cs="Times New Roman"/>
              </w:rPr>
            </w:pPr>
          </w:p>
        </w:tc>
        <w:tc>
          <w:tcPr>
            <w:tcW w:w="850" w:type="dxa"/>
            <w:tcPrChange w:id="665" w:author="Drees, Trevor" w:date="2023-01-28T17:17:00Z">
              <w:tcPr>
                <w:tcW w:w="850" w:type="dxa"/>
                <w:gridSpan w:val="3"/>
              </w:tcPr>
            </w:tcPrChange>
          </w:tcPr>
          <w:p w14:paraId="6EB64935" w14:textId="7E72AC58" w:rsidR="00242E89" w:rsidRPr="00A838EB" w:rsidRDefault="00242E89" w:rsidP="00242E89">
            <w:pPr>
              <w:jc w:val="right"/>
              <w:rPr>
                <w:ins w:id="666" w:author="Drees, Trevor" w:date="2023-01-28T16:43:00Z"/>
                <w:rFonts w:ascii="Times New Roman" w:hAnsi="Times New Roman" w:cs="Times New Roman"/>
              </w:rPr>
            </w:pPr>
          </w:p>
        </w:tc>
        <w:tc>
          <w:tcPr>
            <w:tcW w:w="850" w:type="dxa"/>
            <w:tcPrChange w:id="667" w:author="Drees, Trevor" w:date="2023-01-28T17:17:00Z">
              <w:tcPr>
                <w:tcW w:w="850" w:type="dxa"/>
                <w:gridSpan w:val="3"/>
              </w:tcPr>
            </w:tcPrChange>
          </w:tcPr>
          <w:p w14:paraId="622376AE" w14:textId="181F28F3" w:rsidR="00242E89" w:rsidRPr="00A838EB" w:rsidRDefault="00242E89" w:rsidP="00242E89">
            <w:pPr>
              <w:jc w:val="right"/>
              <w:rPr>
                <w:ins w:id="668" w:author="Drees, Trevor" w:date="2023-01-28T16:43:00Z"/>
                <w:rFonts w:ascii="Times New Roman" w:hAnsi="Times New Roman" w:cs="Times New Roman"/>
              </w:rPr>
            </w:pPr>
          </w:p>
        </w:tc>
        <w:tc>
          <w:tcPr>
            <w:tcW w:w="283" w:type="dxa"/>
            <w:tcPrChange w:id="669" w:author="Drees, Trevor" w:date="2023-01-28T17:17:00Z">
              <w:tcPr>
                <w:tcW w:w="283" w:type="dxa"/>
                <w:gridSpan w:val="3"/>
              </w:tcPr>
            </w:tcPrChange>
          </w:tcPr>
          <w:p w14:paraId="39630929" w14:textId="77777777" w:rsidR="00242E89" w:rsidRPr="00A838EB" w:rsidRDefault="00242E89" w:rsidP="00242E89">
            <w:pPr>
              <w:jc w:val="right"/>
              <w:rPr>
                <w:ins w:id="670" w:author="Drees, Trevor" w:date="2023-01-28T17:11:00Z"/>
                <w:rFonts w:ascii="Times New Roman" w:hAnsi="Times New Roman" w:cs="Times New Roman"/>
              </w:rPr>
            </w:pPr>
          </w:p>
        </w:tc>
        <w:tc>
          <w:tcPr>
            <w:tcW w:w="1587" w:type="dxa"/>
            <w:tcPrChange w:id="671" w:author="Drees, Trevor" w:date="2023-01-28T17:17:00Z">
              <w:tcPr>
                <w:tcW w:w="1701" w:type="dxa"/>
                <w:gridSpan w:val="2"/>
              </w:tcPr>
            </w:tcPrChange>
          </w:tcPr>
          <w:p w14:paraId="058CD7F1" w14:textId="0D20AB94" w:rsidR="00242E89" w:rsidRPr="00A838EB" w:rsidRDefault="00242E89" w:rsidP="00242E89">
            <w:pPr>
              <w:jc w:val="right"/>
              <w:rPr>
                <w:ins w:id="672" w:author="Drees, Trevor" w:date="2023-01-28T16:43:00Z"/>
                <w:rFonts w:ascii="Times New Roman" w:hAnsi="Times New Roman" w:cs="Times New Roman"/>
              </w:rPr>
            </w:pPr>
          </w:p>
        </w:tc>
        <w:tc>
          <w:tcPr>
            <w:tcW w:w="851" w:type="dxa"/>
            <w:tcPrChange w:id="673" w:author="Drees, Trevor" w:date="2023-01-28T17:17:00Z">
              <w:tcPr>
                <w:tcW w:w="851" w:type="dxa"/>
                <w:gridSpan w:val="2"/>
              </w:tcPr>
            </w:tcPrChange>
          </w:tcPr>
          <w:p w14:paraId="0744ED27" w14:textId="1B77A3BE" w:rsidR="00242E89" w:rsidRDefault="00242E89" w:rsidP="00242E89">
            <w:pPr>
              <w:jc w:val="right"/>
              <w:rPr>
                <w:ins w:id="674" w:author="Drees, Trevor" w:date="2023-01-28T16:43:00Z"/>
                <w:rFonts w:ascii="Times New Roman" w:hAnsi="Times New Roman" w:cs="Times New Roman"/>
              </w:rPr>
            </w:pPr>
          </w:p>
        </w:tc>
        <w:tc>
          <w:tcPr>
            <w:tcW w:w="850" w:type="dxa"/>
            <w:tcPrChange w:id="675" w:author="Drees, Trevor" w:date="2023-01-28T17:17:00Z">
              <w:tcPr>
                <w:tcW w:w="850" w:type="dxa"/>
                <w:gridSpan w:val="2"/>
              </w:tcPr>
            </w:tcPrChange>
          </w:tcPr>
          <w:p w14:paraId="7A4AB846" w14:textId="3085E38F" w:rsidR="00242E89" w:rsidRDefault="00242E89" w:rsidP="00242E89">
            <w:pPr>
              <w:jc w:val="right"/>
              <w:rPr>
                <w:ins w:id="676" w:author="Drees, Trevor" w:date="2023-01-28T16:43:00Z"/>
                <w:rFonts w:ascii="Times New Roman" w:hAnsi="Times New Roman" w:cs="Times New Roman"/>
              </w:rPr>
            </w:pPr>
          </w:p>
        </w:tc>
      </w:tr>
      <w:tr w:rsidR="00242E89" w14:paraId="22681D18" w14:textId="77777777" w:rsidTr="002D03DB">
        <w:tblPrEx>
          <w:tblPrExChange w:id="677" w:author="Drees, Trevor" w:date="2023-01-28T17:17:00Z">
            <w:tblPrEx>
              <w:tblW w:w="9297" w:type="dxa"/>
            </w:tblPrEx>
          </w:tblPrExChange>
        </w:tblPrEx>
        <w:trPr>
          <w:trHeight w:val="283"/>
          <w:ins w:id="678" w:author="Drees, Trevor" w:date="2023-01-28T16:47:00Z"/>
          <w:trPrChange w:id="679" w:author="Drees, Trevor" w:date="2023-01-28T17:17:00Z">
            <w:trPr>
              <w:trHeight w:val="283"/>
            </w:trPr>
          </w:trPrChange>
        </w:trPr>
        <w:tc>
          <w:tcPr>
            <w:tcW w:w="2268" w:type="dxa"/>
            <w:gridSpan w:val="2"/>
            <w:tcBorders>
              <w:bottom w:val="single" w:sz="4" w:space="0" w:color="auto"/>
            </w:tcBorders>
            <w:tcPrChange w:id="680" w:author="Drees, Trevor" w:date="2023-01-28T17:17:00Z">
              <w:tcPr>
                <w:tcW w:w="2268" w:type="dxa"/>
                <w:gridSpan w:val="2"/>
                <w:tcBorders>
                  <w:bottom w:val="single" w:sz="4" w:space="0" w:color="auto"/>
                </w:tcBorders>
              </w:tcPr>
            </w:tcPrChange>
          </w:tcPr>
          <w:p w14:paraId="6FF7F6EB" w14:textId="6BA4C184" w:rsidR="00242E89" w:rsidRPr="00050DDB" w:rsidRDefault="00242E89" w:rsidP="00242E89">
            <w:pPr>
              <w:rPr>
                <w:ins w:id="681" w:author="Drees, Trevor" w:date="2023-01-28T16:47:00Z"/>
                <w:rFonts w:ascii="Times New Roman" w:hAnsi="Times New Roman" w:cs="Times New Roman"/>
                <w:b/>
                <w:bCs/>
              </w:rPr>
            </w:pPr>
            <w:ins w:id="682" w:author="Drees, Trevor" w:date="2023-01-28T16:48:00Z">
              <w:r>
                <w:rPr>
                  <w:rFonts w:ascii="Times New Roman" w:hAnsi="Times New Roman" w:cs="Times New Roman"/>
                  <w:b/>
                  <w:bCs/>
                </w:rPr>
                <w:t>24 Hours</w:t>
              </w:r>
            </w:ins>
          </w:p>
        </w:tc>
        <w:tc>
          <w:tcPr>
            <w:tcW w:w="1587" w:type="dxa"/>
            <w:gridSpan w:val="2"/>
            <w:tcBorders>
              <w:bottom w:val="single" w:sz="4" w:space="0" w:color="auto"/>
            </w:tcBorders>
            <w:vAlign w:val="center"/>
            <w:tcPrChange w:id="683" w:author="Drees, Trevor" w:date="2023-01-28T17:17:00Z">
              <w:tcPr>
                <w:tcW w:w="1644" w:type="dxa"/>
                <w:gridSpan w:val="3"/>
                <w:tcBorders>
                  <w:bottom w:val="single" w:sz="4" w:space="0" w:color="auto"/>
                </w:tcBorders>
                <w:vAlign w:val="center"/>
              </w:tcPr>
            </w:tcPrChange>
          </w:tcPr>
          <w:p w14:paraId="16C893C7" w14:textId="77777777" w:rsidR="00242E89" w:rsidRPr="00A838EB" w:rsidRDefault="00242E89" w:rsidP="00242E89">
            <w:pPr>
              <w:jc w:val="right"/>
              <w:rPr>
                <w:ins w:id="684" w:author="Drees, Trevor" w:date="2023-01-28T16:47:00Z"/>
                <w:rFonts w:ascii="Times New Roman" w:hAnsi="Times New Roman" w:cs="Times New Roman"/>
              </w:rPr>
            </w:pPr>
          </w:p>
        </w:tc>
        <w:tc>
          <w:tcPr>
            <w:tcW w:w="850" w:type="dxa"/>
            <w:tcBorders>
              <w:bottom w:val="single" w:sz="4" w:space="0" w:color="auto"/>
            </w:tcBorders>
            <w:vAlign w:val="center"/>
            <w:tcPrChange w:id="685" w:author="Drees, Trevor" w:date="2023-01-28T17:17:00Z">
              <w:tcPr>
                <w:tcW w:w="850" w:type="dxa"/>
                <w:gridSpan w:val="3"/>
                <w:tcBorders>
                  <w:bottom w:val="single" w:sz="4" w:space="0" w:color="auto"/>
                </w:tcBorders>
                <w:vAlign w:val="center"/>
              </w:tcPr>
            </w:tcPrChange>
          </w:tcPr>
          <w:p w14:paraId="27D9FD41" w14:textId="77777777" w:rsidR="00242E89" w:rsidRPr="00A838EB" w:rsidRDefault="00242E89" w:rsidP="00242E89">
            <w:pPr>
              <w:jc w:val="right"/>
              <w:rPr>
                <w:ins w:id="686" w:author="Drees, Trevor" w:date="2023-01-28T16:47:00Z"/>
                <w:rFonts w:ascii="Times New Roman" w:hAnsi="Times New Roman" w:cs="Times New Roman"/>
              </w:rPr>
            </w:pPr>
          </w:p>
        </w:tc>
        <w:tc>
          <w:tcPr>
            <w:tcW w:w="850" w:type="dxa"/>
            <w:tcBorders>
              <w:bottom w:val="single" w:sz="4" w:space="0" w:color="auto"/>
            </w:tcBorders>
            <w:vAlign w:val="center"/>
            <w:tcPrChange w:id="687" w:author="Drees, Trevor" w:date="2023-01-28T17:17:00Z">
              <w:tcPr>
                <w:tcW w:w="850" w:type="dxa"/>
                <w:gridSpan w:val="3"/>
                <w:tcBorders>
                  <w:bottom w:val="single" w:sz="4" w:space="0" w:color="auto"/>
                </w:tcBorders>
                <w:vAlign w:val="center"/>
              </w:tcPr>
            </w:tcPrChange>
          </w:tcPr>
          <w:p w14:paraId="70D576C9" w14:textId="77777777" w:rsidR="00242E89" w:rsidRPr="00A838EB" w:rsidRDefault="00242E89" w:rsidP="00242E89">
            <w:pPr>
              <w:jc w:val="right"/>
              <w:rPr>
                <w:ins w:id="688" w:author="Drees, Trevor" w:date="2023-01-28T16:47:00Z"/>
                <w:rFonts w:ascii="Times New Roman" w:hAnsi="Times New Roman" w:cs="Times New Roman"/>
              </w:rPr>
            </w:pPr>
          </w:p>
        </w:tc>
        <w:tc>
          <w:tcPr>
            <w:tcW w:w="283" w:type="dxa"/>
            <w:tcBorders>
              <w:bottom w:val="single" w:sz="4" w:space="0" w:color="auto"/>
            </w:tcBorders>
            <w:tcPrChange w:id="689" w:author="Drees, Trevor" w:date="2023-01-28T17:17:00Z">
              <w:tcPr>
                <w:tcW w:w="283" w:type="dxa"/>
                <w:gridSpan w:val="3"/>
                <w:tcBorders>
                  <w:bottom w:val="single" w:sz="4" w:space="0" w:color="auto"/>
                </w:tcBorders>
              </w:tcPr>
            </w:tcPrChange>
          </w:tcPr>
          <w:p w14:paraId="22BABC8B" w14:textId="77777777" w:rsidR="00242E89" w:rsidRPr="00A838EB" w:rsidRDefault="00242E89" w:rsidP="00242E89">
            <w:pPr>
              <w:jc w:val="right"/>
              <w:rPr>
                <w:ins w:id="690" w:author="Drees, Trevor" w:date="2023-01-28T17:11:00Z"/>
                <w:rFonts w:ascii="Times New Roman" w:hAnsi="Times New Roman" w:cs="Times New Roman"/>
              </w:rPr>
            </w:pPr>
          </w:p>
        </w:tc>
        <w:tc>
          <w:tcPr>
            <w:tcW w:w="1587" w:type="dxa"/>
            <w:tcBorders>
              <w:bottom w:val="single" w:sz="4" w:space="0" w:color="auto"/>
            </w:tcBorders>
            <w:vAlign w:val="center"/>
            <w:tcPrChange w:id="691" w:author="Drees, Trevor" w:date="2023-01-28T17:17:00Z">
              <w:tcPr>
                <w:tcW w:w="1701" w:type="dxa"/>
                <w:gridSpan w:val="2"/>
                <w:tcBorders>
                  <w:bottom w:val="single" w:sz="4" w:space="0" w:color="auto"/>
                </w:tcBorders>
                <w:vAlign w:val="center"/>
              </w:tcPr>
            </w:tcPrChange>
          </w:tcPr>
          <w:p w14:paraId="483AE47F" w14:textId="27632CCF" w:rsidR="00242E89" w:rsidRPr="00A838EB" w:rsidRDefault="00242E89" w:rsidP="00242E89">
            <w:pPr>
              <w:jc w:val="right"/>
              <w:rPr>
                <w:ins w:id="692" w:author="Drees, Trevor" w:date="2023-01-28T16:47:00Z"/>
                <w:rFonts w:ascii="Times New Roman" w:hAnsi="Times New Roman" w:cs="Times New Roman"/>
              </w:rPr>
            </w:pPr>
          </w:p>
        </w:tc>
        <w:tc>
          <w:tcPr>
            <w:tcW w:w="851" w:type="dxa"/>
            <w:tcBorders>
              <w:bottom w:val="single" w:sz="4" w:space="0" w:color="auto"/>
            </w:tcBorders>
            <w:vAlign w:val="center"/>
            <w:tcPrChange w:id="693" w:author="Drees, Trevor" w:date="2023-01-28T17:17:00Z">
              <w:tcPr>
                <w:tcW w:w="851" w:type="dxa"/>
                <w:gridSpan w:val="2"/>
                <w:tcBorders>
                  <w:bottom w:val="single" w:sz="4" w:space="0" w:color="auto"/>
                </w:tcBorders>
                <w:vAlign w:val="center"/>
              </w:tcPr>
            </w:tcPrChange>
          </w:tcPr>
          <w:p w14:paraId="165CB022" w14:textId="77777777" w:rsidR="00242E89" w:rsidRPr="00A838EB" w:rsidRDefault="00242E89" w:rsidP="00242E89">
            <w:pPr>
              <w:jc w:val="right"/>
              <w:rPr>
                <w:ins w:id="694" w:author="Drees, Trevor" w:date="2023-01-28T16:47:00Z"/>
                <w:rFonts w:ascii="Times New Roman" w:hAnsi="Times New Roman" w:cs="Times New Roman"/>
              </w:rPr>
            </w:pPr>
          </w:p>
        </w:tc>
        <w:tc>
          <w:tcPr>
            <w:tcW w:w="850" w:type="dxa"/>
            <w:tcBorders>
              <w:bottom w:val="single" w:sz="4" w:space="0" w:color="auto"/>
            </w:tcBorders>
            <w:vAlign w:val="center"/>
            <w:tcPrChange w:id="695" w:author="Drees, Trevor" w:date="2023-01-28T17:17:00Z">
              <w:tcPr>
                <w:tcW w:w="850" w:type="dxa"/>
                <w:gridSpan w:val="2"/>
                <w:tcBorders>
                  <w:bottom w:val="single" w:sz="4" w:space="0" w:color="auto"/>
                </w:tcBorders>
                <w:vAlign w:val="center"/>
              </w:tcPr>
            </w:tcPrChange>
          </w:tcPr>
          <w:p w14:paraId="7CDDD394" w14:textId="77777777" w:rsidR="00242E89" w:rsidRPr="00A838EB" w:rsidRDefault="00242E89" w:rsidP="00242E89">
            <w:pPr>
              <w:jc w:val="right"/>
              <w:rPr>
                <w:ins w:id="696" w:author="Drees, Trevor" w:date="2023-01-28T16:47:00Z"/>
                <w:rFonts w:ascii="Times New Roman" w:hAnsi="Times New Roman" w:cs="Times New Roman"/>
              </w:rPr>
            </w:pPr>
          </w:p>
        </w:tc>
      </w:tr>
      <w:tr w:rsidR="00242E89" w14:paraId="3F405748" w14:textId="77777777" w:rsidTr="002D03DB">
        <w:tblPrEx>
          <w:tblPrExChange w:id="697" w:author="Drees, Trevor" w:date="2023-01-28T17:17:00Z">
            <w:tblPrEx>
              <w:tblW w:w="9297" w:type="dxa"/>
            </w:tblPrEx>
          </w:tblPrExChange>
        </w:tblPrEx>
        <w:trPr>
          <w:trHeight w:val="283"/>
          <w:ins w:id="698" w:author="Drees, Trevor" w:date="2023-01-28T16:43:00Z"/>
          <w:trPrChange w:id="699" w:author="Drees, Trevor" w:date="2023-01-28T17:17:00Z">
            <w:trPr>
              <w:trHeight w:val="283"/>
            </w:trPr>
          </w:trPrChange>
        </w:trPr>
        <w:tc>
          <w:tcPr>
            <w:tcW w:w="2268" w:type="dxa"/>
            <w:gridSpan w:val="2"/>
            <w:tcBorders>
              <w:top w:val="single" w:sz="4" w:space="0" w:color="auto"/>
            </w:tcBorders>
            <w:tcPrChange w:id="700" w:author="Drees, Trevor" w:date="2023-01-28T17:17:00Z">
              <w:tcPr>
                <w:tcW w:w="2268" w:type="dxa"/>
                <w:gridSpan w:val="2"/>
                <w:tcBorders>
                  <w:top w:val="single" w:sz="4" w:space="0" w:color="auto"/>
                </w:tcBorders>
              </w:tcPr>
            </w:tcPrChange>
          </w:tcPr>
          <w:p w14:paraId="6A7A46BF" w14:textId="01E8A383" w:rsidR="00242E89" w:rsidRPr="00242E89" w:rsidRDefault="00242E89" w:rsidP="00242E89">
            <w:pPr>
              <w:rPr>
                <w:ins w:id="701" w:author="Drees, Trevor" w:date="2023-01-28T16:43:00Z"/>
                <w:rFonts w:ascii="Times New Roman" w:hAnsi="Times New Roman" w:cs="Times New Roman"/>
                <w:rPrChange w:id="702" w:author="Drees, Trevor" w:date="2023-01-28T17:21:00Z">
                  <w:rPr>
                    <w:ins w:id="703" w:author="Drees, Trevor" w:date="2023-01-28T16:43:00Z"/>
                    <w:rFonts w:ascii="Times New Roman" w:hAnsi="Times New Roman" w:cs="Times New Roman"/>
                    <w:b/>
                    <w:bCs/>
                  </w:rPr>
                </w:rPrChange>
              </w:rPr>
            </w:pPr>
            <w:ins w:id="704" w:author="Drees, Trevor" w:date="2023-01-28T16:43:00Z">
              <w:r w:rsidRPr="00242E89">
                <w:rPr>
                  <w:rFonts w:ascii="Times New Roman" w:hAnsi="Times New Roman" w:cs="Times New Roman"/>
                  <w:rPrChange w:id="705" w:author="Drees, Trevor" w:date="2023-01-28T17:21:00Z">
                    <w:rPr>
                      <w:rFonts w:ascii="Times New Roman" w:hAnsi="Times New Roman" w:cs="Times New Roman"/>
                      <w:b/>
                      <w:bCs/>
                    </w:rPr>
                  </w:rPrChange>
                </w:rPr>
                <w:t>Intercept</w:t>
              </w:r>
            </w:ins>
          </w:p>
        </w:tc>
        <w:tc>
          <w:tcPr>
            <w:tcW w:w="1587" w:type="dxa"/>
            <w:gridSpan w:val="2"/>
            <w:tcBorders>
              <w:top w:val="single" w:sz="4" w:space="0" w:color="auto"/>
            </w:tcBorders>
            <w:vAlign w:val="center"/>
            <w:tcPrChange w:id="706" w:author="Drees, Trevor" w:date="2023-01-28T17:17:00Z">
              <w:tcPr>
                <w:tcW w:w="1644" w:type="dxa"/>
                <w:gridSpan w:val="3"/>
                <w:tcBorders>
                  <w:top w:val="single" w:sz="4" w:space="0" w:color="auto"/>
                </w:tcBorders>
                <w:vAlign w:val="center"/>
              </w:tcPr>
            </w:tcPrChange>
          </w:tcPr>
          <w:p w14:paraId="6FF8FC5A" w14:textId="058294CF" w:rsidR="00242E89" w:rsidRPr="00A838EB" w:rsidRDefault="00242E89" w:rsidP="00242E89">
            <w:pPr>
              <w:jc w:val="right"/>
              <w:rPr>
                <w:ins w:id="707" w:author="Drees, Trevor" w:date="2023-01-28T16:43:00Z"/>
                <w:rFonts w:ascii="Times New Roman" w:hAnsi="Times New Roman" w:cs="Times New Roman"/>
              </w:rPr>
            </w:pPr>
            <w:ins w:id="708" w:author="Drees, Trevor" w:date="2023-01-28T17:01:00Z">
              <w:r>
                <w:rPr>
                  <w:rFonts w:ascii="Times New Roman" w:hAnsi="Times New Roman" w:cs="Times New Roman"/>
                </w:rPr>
                <w:t>0.191</w:t>
              </w:r>
            </w:ins>
            <w:ins w:id="709" w:author="Drees, Trevor" w:date="2023-01-28T16:43:00Z">
              <w:r w:rsidRPr="00A838EB">
                <w:rPr>
                  <w:rFonts w:ascii="Times New Roman" w:hAnsi="Times New Roman" w:cs="Times New Roman"/>
                </w:rPr>
                <w:t xml:space="preserve"> </w:t>
              </w:r>
            </w:ins>
            <m:oMath>
              <m:r>
                <w:ins w:id="710" w:author="Drees, Trevor" w:date="2023-01-28T16:43:00Z">
                  <w:rPr>
                    <w:rFonts w:ascii="Cambria Math" w:hAnsi="Cambria Math" w:cs="Times New Roman"/>
                  </w:rPr>
                  <m:t>±</m:t>
                </w:ins>
              </m:r>
            </m:oMath>
            <w:ins w:id="711" w:author="Drees, Trevor" w:date="2023-01-28T16:43:00Z">
              <w:r w:rsidRPr="00A838EB">
                <w:rPr>
                  <w:rFonts w:ascii="Times New Roman" w:eastAsiaTheme="minorEastAsia" w:hAnsi="Times New Roman" w:cs="Times New Roman"/>
                </w:rPr>
                <w:t xml:space="preserve"> 0.</w:t>
              </w:r>
            </w:ins>
            <w:ins w:id="712" w:author="Drees, Trevor" w:date="2023-01-28T17:02:00Z">
              <w:r>
                <w:rPr>
                  <w:rFonts w:ascii="Times New Roman" w:eastAsiaTheme="minorEastAsia" w:hAnsi="Times New Roman" w:cs="Times New Roman"/>
                </w:rPr>
                <w:t>438</w:t>
              </w:r>
            </w:ins>
          </w:p>
        </w:tc>
        <w:tc>
          <w:tcPr>
            <w:tcW w:w="850" w:type="dxa"/>
            <w:tcBorders>
              <w:top w:val="single" w:sz="4" w:space="0" w:color="auto"/>
            </w:tcBorders>
            <w:vAlign w:val="center"/>
            <w:tcPrChange w:id="713" w:author="Drees, Trevor" w:date="2023-01-28T17:17:00Z">
              <w:tcPr>
                <w:tcW w:w="850" w:type="dxa"/>
                <w:gridSpan w:val="3"/>
                <w:tcBorders>
                  <w:top w:val="single" w:sz="4" w:space="0" w:color="auto"/>
                </w:tcBorders>
                <w:vAlign w:val="center"/>
              </w:tcPr>
            </w:tcPrChange>
          </w:tcPr>
          <w:p w14:paraId="3DF60946" w14:textId="6ABB5179" w:rsidR="00242E89" w:rsidRPr="00A838EB" w:rsidRDefault="00242E89" w:rsidP="00242E89">
            <w:pPr>
              <w:jc w:val="right"/>
              <w:rPr>
                <w:ins w:id="714" w:author="Drees, Trevor" w:date="2023-01-28T16:43:00Z"/>
                <w:rFonts w:ascii="Times New Roman" w:hAnsi="Times New Roman" w:cs="Times New Roman"/>
              </w:rPr>
            </w:pPr>
            <w:ins w:id="715" w:author="Drees, Trevor" w:date="2023-01-28T17:03:00Z">
              <w:r>
                <w:rPr>
                  <w:rFonts w:ascii="Times New Roman" w:hAnsi="Times New Roman" w:cs="Times New Roman"/>
                </w:rPr>
                <w:t>0.436</w:t>
              </w:r>
            </w:ins>
          </w:p>
        </w:tc>
        <w:tc>
          <w:tcPr>
            <w:tcW w:w="850" w:type="dxa"/>
            <w:tcBorders>
              <w:top w:val="single" w:sz="4" w:space="0" w:color="auto"/>
            </w:tcBorders>
            <w:vAlign w:val="center"/>
            <w:tcPrChange w:id="716" w:author="Drees, Trevor" w:date="2023-01-28T17:17:00Z">
              <w:tcPr>
                <w:tcW w:w="850" w:type="dxa"/>
                <w:gridSpan w:val="3"/>
                <w:tcBorders>
                  <w:top w:val="single" w:sz="4" w:space="0" w:color="auto"/>
                </w:tcBorders>
                <w:vAlign w:val="center"/>
              </w:tcPr>
            </w:tcPrChange>
          </w:tcPr>
          <w:p w14:paraId="22CE9095" w14:textId="20B2A678" w:rsidR="00242E89" w:rsidRPr="00A838EB" w:rsidRDefault="00242E89" w:rsidP="00242E89">
            <w:pPr>
              <w:jc w:val="right"/>
              <w:rPr>
                <w:ins w:id="717" w:author="Drees, Trevor" w:date="2023-01-28T16:43:00Z"/>
                <w:rFonts w:ascii="Times New Roman" w:hAnsi="Times New Roman" w:cs="Times New Roman"/>
              </w:rPr>
            </w:pPr>
            <w:ins w:id="718" w:author="Drees, Trevor" w:date="2023-01-28T17:03:00Z">
              <w:r>
                <w:rPr>
                  <w:rFonts w:ascii="Times New Roman" w:hAnsi="Times New Roman" w:cs="Times New Roman"/>
                </w:rPr>
                <w:t>0.663</w:t>
              </w:r>
            </w:ins>
          </w:p>
        </w:tc>
        <w:tc>
          <w:tcPr>
            <w:tcW w:w="283" w:type="dxa"/>
            <w:tcBorders>
              <w:top w:val="single" w:sz="4" w:space="0" w:color="auto"/>
            </w:tcBorders>
            <w:tcPrChange w:id="719" w:author="Drees, Trevor" w:date="2023-01-28T17:17:00Z">
              <w:tcPr>
                <w:tcW w:w="283" w:type="dxa"/>
                <w:gridSpan w:val="3"/>
                <w:tcBorders>
                  <w:top w:val="single" w:sz="4" w:space="0" w:color="auto"/>
                </w:tcBorders>
              </w:tcPr>
            </w:tcPrChange>
          </w:tcPr>
          <w:p w14:paraId="5AC49039" w14:textId="77777777" w:rsidR="00242E89" w:rsidRDefault="00242E89" w:rsidP="00242E89">
            <w:pPr>
              <w:jc w:val="right"/>
              <w:rPr>
                <w:ins w:id="720" w:author="Drees, Trevor" w:date="2023-01-28T17:11:00Z"/>
                <w:rFonts w:ascii="Times New Roman" w:hAnsi="Times New Roman" w:cs="Times New Roman"/>
              </w:rPr>
            </w:pPr>
          </w:p>
        </w:tc>
        <w:tc>
          <w:tcPr>
            <w:tcW w:w="1587" w:type="dxa"/>
            <w:tcBorders>
              <w:top w:val="single" w:sz="4" w:space="0" w:color="auto"/>
            </w:tcBorders>
            <w:vAlign w:val="center"/>
            <w:tcPrChange w:id="721" w:author="Drees, Trevor" w:date="2023-01-28T17:17:00Z">
              <w:tcPr>
                <w:tcW w:w="1701" w:type="dxa"/>
                <w:gridSpan w:val="2"/>
                <w:tcBorders>
                  <w:top w:val="single" w:sz="4" w:space="0" w:color="auto"/>
                </w:tcBorders>
                <w:vAlign w:val="center"/>
              </w:tcPr>
            </w:tcPrChange>
          </w:tcPr>
          <w:p w14:paraId="698D68E9" w14:textId="20C92C00" w:rsidR="00242E89" w:rsidRPr="00A838EB" w:rsidRDefault="00242E89" w:rsidP="00242E89">
            <w:pPr>
              <w:jc w:val="right"/>
              <w:rPr>
                <w:ins w:id="722" w:author="Drees, Trevor" w:date="2023-01-28T16:43:00Z"/>
                <w:rFonts w:ascii="Times New Roman" w:hAnsi="Times New Roman" w:cs="Times New Roman"/>
              </w:rPr>
            </w:pPr>
            <w:ins w:id="723" w:author="Drees, Trevor" w:date="2023-01-28T17:09:00Z">
              <w:r>
                <w:rPr>
                  <w:rFonts w:ascii="Times New Roman" w:hAnsi="Times New Roman" w:cs="Times New Roman"/>
                </w:rPr>
                <w:t>1.604</w:t>
              </w:r>
            </w:ins>
            <w:ins w:id="724" w:author="Drees, Trevor" w:date="2023-01-28T16:43:00Z">
              <w:r w:rsidRPr="00A838EB">
                <w:rPr>
                  <w:rFonts w:ascii="Times New Roman" w:hAnsi="Times New Roman" w:cs="Times New Roman"/>
                </w:rPr>
                <w:t xml:space="preserve"> </w:t>
              </w:r>
            </w:ins>
            <m:oMath>
              <m:r>
                <w:ins w:id="725" w:author="Drees, Trevor" w:date="2023-01-28T16:43:00Z">
                  <w:rPr>
                    <w:rFonts w:ascii="Cambria Math" w:hAnsi="Cambria Math" w:cs="Times New Roman"/>
                  </w:rPr>
                  <m:t>±</m:t>
                </w:ins>
              </m:r>
            </m:oMath>
            <w:ins w:id="726" w:author="Drees, Trevor" w:date="2023-01-28T16:43:00Z">
              <w:r w:rsidRPr="00A838EB">
                <w:rPr>
                  <w:rFonts w:ascii="Times New Roman" w:eastAsiaTheme="minorEastAsia" w:hAnsi="Times New Roman" w:cs="Times New Roman"/>
                </w:rPr>
                <w:t xml:space="preserve"> 0.</w:t>
              </w:r>
            </w:ins>
            <w:ins w:id="727" w:author="Drees, Trevor" w:date="2023-01-28T17:09:00Z">
              <w:r>
                <w:rPr>
                  <w:rFonts w:ascii="Times New Roman" w:eastAsiaTheme="minorEastAsia" w:hAnsi="Times New Roman" w:cs="Times New Roman"/>
                </w:rPr>
                <w:t>764</w:t>
              </w:r>
            </w:ins>
          </w:p>
        </w:tc>
        <w:tc>
          <w:tcPr>
            <w:tcW w:w="851" w:type="dxa"/>
            <w:tcBorders>
              <w:top w:val="single" w:sz="4" w:space="0" w:color="auto"/>
            </w:tcBorders>
            <w:vAlign w:val="center"/>
            <w:tcPrChange w:id="728" w:author="Drees, Trevor" w:date="2023-01-28T17:17:00Z">
              <w:tcPr>
                <w:tcW w:w="851" w:type="dxa"/>
                <w:gridSpan w:val="2"/>
                <w:tcBorders>
                  <w:top w:val="single" w:sz="4" w:space="0" w:color="auto"/>
                </w:tcBorders>
                <w:vAlign w:val="center"/>
              </w:tcPr>
            </w:tcPrChange>
          </w:tcPr>
          <w:p w14:paraId="70FEA91A" w14:textId="69A72513" w:rsidR="00242E89" w:rsidRDefault="00242E89" w:rsidP="00242E89">
            <w:pPr>
              <w:jc w:val="right"/>
              <w:rPr>
                <w:ins w:id="729" w:author="Drees, Trevor" w:date="2023-01-28T16:43:00Z"/>
                <w:rFonts w:ascii="Times New Roman" w:hAnsi="Times New Roman" w:cs="Times New Roman"/>
              </w:rPr>
            </w:pPr>
            <w:ins w:id="730" w:author="Drees, Trevor" w:date="2023-01-28T17:09:00Z">
              <w:r>
                <w:rPr>
                  <w:rFonts w:ascii="Times New Roman" w:hAnsi="Times New Roman" w:cs="Times New Roman"/>
                </w:rPr>
                <w:t>2.100</w:t>
              </w:r>
            </w:ins>
          </w:p>
        </w:tc>
        <w:tc>
          <w:tcPr>
            <w:tcW w:w="850" w:type="dxa"/>
            <w:tcBorders>
              <w:top w:val="single" w:sz="4" w:space="0" w:color="auto"/>
            </w:tcBorders>
            <w:vAlign w:val="center"/>
            <w:tcPrChange w:id="731" w:author="Drees, Trevor" w:date="2023-01-28T17:17:00Z">
              <w:tcPr>
                <w:tcW w:w="850" w:type="dxa"/>
                <w:gridSpan w:val="2"/>
                <w:tcBorders>
                  <w:top w:val="single" w:sz="4" w:space="0" w:color="auto"/>
                </w:tcBorders>
                <w:vAlign w:val="center"/>
              </w:tcPr>
            </w:tcPrChange>
          </w:tcPr>
          <w:p w14:paraId="74AA5150" w14:textId="37B29AE3" w:rsidR="00242E89" w:rsidRDefault="00242E89" w:rsidP="00242E89">
            <w:pPr>
              <w:jc w:val="right"/>
              <w:rPr>
                <w:ins w:id="732" w:author="Drees, Trevor" w:date="2023-01-28T16:43:00Z"/>
                <w:rFonts w:ascii="Times New Roman" w:hAnsi="Times New Roman" w:cs="Times New Roman"/>
              </w:rPr>
            </w:pPr>
            <w:ins w:id="733" w:author="Drees, Trevor" w:date="2023-01-28T17:08:00Z">
              <w:r>
                <w:rPr>
                  <w:rFonts w:ascii="Times New Roman" w:hAnsi="Times New Roman" w:cs="Times New Roman"/>
                </w:rPr>
                <w:t>0.036</w:t>
              </w:r>
            </w:ins>
          </w:p>
        </w:tc>
      </w:tr>
      <w:tr w:rsidR="00242E89" w14:paraId="1FD37B39" w14:textId="77777777" w:rsidTr="002D03DB">
        <w:tblPrEx>
          <w:tblPrExChange w:id="734" w:author="Drees, Trevor" w:date="2023-01-28T17:17:00Z">
            <w:tblPrEx>
              <w:tblW w:w="9297" w:type="dxa"/>
            </w:tblPrEx>
          </w:tblPrExChange>
        </w:tblPrEx>
        <w:trPr>
          <w:trHeight w:val="283"/>
          <w:ins w:id="735" w:author="Drees, Trevor" w:date="2023-01-28T16:43:00Z"/>
          <w:trPrChange w:id="736" w:author="Drees, Trevor" w:date="2023-01-28T17:17:00Z">
            <w:trPr>
              <w:trHeight w:val="283"/>
            </w:trPr>
          </w:trPrChange>
        </w:trPr>
        <w:tc>
          <w:tcPr>
            <w:tcW w:w="2268" w:type="dxa"/>
            <w:gridSpan w:val="2"/>
            <w:tcPrChange w:id="737" w:author="Drees, Trevor" w:date="2023-01-28T17:17:00Z">
              <w:tcPr>
                <w:tcW w:w="2268" w:type="dxa"/>
                <w:gridSpan w:val="2"/>
              </w:tcPr>
            </w:tcPrChange>
          </w:tcPr>
          <w:p w14:paraId="4BE4F8CA" w14:textId="05AD2C29" w:rsidR="00242E89" w:rsidRPr="00242E89" w:rsidRDefault="00242E89" w:rsidP="00242E89">
            <w:pPr>
              <w:rPr>
                <w:ins w:id="738" w:author="Drees, Trevor" w:date="2023-01-28T16:43:00Z"/>
                <w:rFonts w:ascii="Times New Roman" w:hAnsi="Times New Roman" w:cs="Times New Roman"/>
                <w:rPrChange w:id="739" w:author="Drees, Trevor" w:date="2023-01-28T17:21:00Z">
                  <w:rPr>
                    <w:ins w:id="740" w:author="Drees, Trevor" w:date="2023-01-28T16:43:00Z"/>
                    <w:rFonts w:ascii="Times New Roman" w:hAnsi="Times New Roman" w:cs="Times New Roman"/>
                    <w:b/>
                    <w:bCs/>
                  </w:rPr>
                </w:rPrChange>
              </w:rPr>
            </w:pPr>
            <w:ins w:id="741" w:author="Drees, Trevor" w:date="2023-01-28T16:43:00Z">
              <w:r w:rsidRPr="00242E89">
                <w:rPr>
                  <w:rFonts w:ascii="Times New Roman" w:hAnsi="Times New Roman" w:cs="Times New Roman"/>
                  <w:rPrChange w:id="742" w:author="Drees, Trevor" w:date="2023-01-28T17:21:00Z">
                    <w:rPr>
                      <w:rFonts w:ascii="Times New Roman" w:hAnsi="Times New Roman" w:cs="Times New Roman"/>
                      <w:b/>
                      <w:bCs/>
                    </w:rPr>
                  </w:rPrChange>
                </w:rPr>
                <w:t>Warming</w:t>
              </w:r>
            </w:ins>
          </w:p>
        </w:tc>
        <w:tc>
          <w:tcPr>
            <w:tcW w:w="1587" w:type="dxa"/>
            <w:gridSpan w:val="2"/>
            <w:vAlign w:val="center"/>
            <w:tcPrChange w:id="743" w:author="Drees, Trevor" w:date="2023-01-28T17:17:00Z">
              <w:tcPr>
                <w:tcW w:w="1644" w:type="dxa"/>
                <w:gridSpan w:val="3"/>
                <w:vAlign w:val="center"/>
              </w:tcPr>
            </w:tcPrChange>
          </w:tcPr>
          <w:p w14:paraId="2A293354" w14:textId="6C6C8292" w:rsidR="00242E89" w:rsidRPr="00A838EB" w:rsidRDefault="00242E89" w:rsidP="00242E89">
            <w:pPr>
              <w:jc w:val="right"/>
              <w:rPr>
                <w:ins w:id="744" w:author="Drees, Trevor" w:date="2023-01-28T16:43:00Z"/>
                <w:rFonts w:ascii="Times New Roman" w:hAnsi="Times New Roman" w:cs="Times New Roman"/>
              </w:rPr>
            </w:pPr>
            <w:ins w:id="745" w:author="Drees, Trevor" w:date="2023-01-28T16:43:00Z">
              <w:r w:rsidRPr="00A838EB">
                <w:rPr>
                  <w:rFonts w:ascii="Times New Roman" w:hAnsi="Times New Roman" w:cs="Times New Roman"/>
                </w:rPr>
                <w:t>0.</w:t>
              </w:r>
            </w:ins>
            <w:ins w:id="746" w:author="Drees, Trevor" w:date="2023-01-28T17:02:00Z">
              <w:r>
                <w:rPr>
                  <w:rFonts w:ascii="Times New Roman" w:hAnsi="Times New Roman" w:cs="Times New Roman"/>
                </w:rPr>
                <w:t>835</w:t>
              </w:r>
            </w:ins>
            <w:ins w:id="747" w:author="Drees, Trevor" w:date="2023-01-28T16:43:00Z">
              <w:r w:rsidRPr="00A838EB">
                <w:rPr>
                  <w:rFonts w:ascii="Times New Roman" w:hAnsi="Times New Roman" w:cs="Times New Roman"/>
                </w:rPr>
                <w:t xml:space="preserve"> </w:t>
              </w:r>
            </w:ins>
            <m:oMath>
              <m:r>
                <w:ins w:id="748" w:author="Drees, Trevor" w:date="2023-01-28T16:43:00Z">
                  <w:rPr>
                    <w:rFonts w:ascii="Cambria Math" w:hAnsi="Cambria Math" w:cs="Times New Roman"/>
                  </w:rPr>
                  <m:t>±</m:t>
                </w:ins>
              </m:r>
            </m:oMath>
            <w:ins w:id="749" w:author="Drees, Trevor" w:date="2023-01-28T16:43:00Z">
              <w:r w:rsidRPr="00A838EB">
                <w:rPr>
                  <w:rFonts w:ascii="Times New Roman" w:eastAsiaTheme="minorEastAsia" w:hAnsi="Times New Roman" w:cs="Times New Roman"/>
                </w:rPr>
                <w:t xml:space="preserve"> 0.</w:t>
              </w:r>
            </w:ins>
            <w:ins w:id="750" w:author="Drees, Trevor" w:date="2023-01-28T17:02:00Z">
              <w:r>
                <w:rPr>
                  <w:rFonts w:ascii="Times New Roman" w:eastAsiaTheme="minorEastAsia" w:hAnsi="Times New Roman" w:cs="Times New Roman"/>
                </w:rPr>
                <w:t>32</w:t>
              </w:r>
            </w:ins>
            <w:ins w:id="751" w:author="Drees, Trevor" w:date="2023-01-28T16:43:00Z">
              <w:r w:rsidRPr="00A838EB">
                <w:rPr>
                  <w:rFonts w:ascii="Times New Roman" w:eastAsiaTheme="minorEastAsia" w:hAnsi="Times New Roman" w:cs="Times New Roman"/>
                </w:rPr>
                <w:t>4</w:t>
              </w:r>
            </w:ins>
          </w:p>
        </w:tc>
        <w:tc>
          <w:tcPr>
            <w:tcW w:w="850" w:type="dxa"/>
            <w:vAlign w:val="center"/>
            <w:tcPrChange w:id="752" w:author="Drees, Trevor" w:date="2023-01-28T17:17:00Z">
              <w:tcPr>
                <w:tcW w:w="850" w:type="dxa"/>
                <w:gridSpan w:val="3"/>
                <w:vAlign w:val="center"/>
              </w:tcPr>
            </w:tcPrChange>
          </w:tcPr>
          <w:p w14:paraId="09A2DE1C" w14:textId="1CF72E3A" w:rsidR="00242E89" w:rsidRPr="00A838EB" w:rsidRDefault="00242E89" w:rsidP="00242E89">
            <w:pPr>
              <w:jc w:val="right"/>
              <w:rPr>
                <w:ins w:id="753" w:author="Drees, Trevor" w:date="2023-01-28T16:43:00Z"/>
                <w:rFonts w:ascii="Times New Roman" w:hAnsi="Times New Roman" w:cs="Times New Roman"/>
              </w:rPr>
            </w:pPr>
            <w:ins w:id="754" w:author="Drees, Trevor" w:date="2023-01-28T17:03:00Z">
              <w:r>
                <w:rPr>
                  <w:rFonts w:ascii="Times New Roman" w:hAnsi="Times New Roman" w:cs="Times New Roman"/>
                </w:rPr>
                <w:t>2.576</w:t>
              </w:r>
            </w:ins>
          </w:p>
        </w:tc>
        <w:tc>
          <w:tcPr>
            <w:tcW w:w="850" w:type="dxa"/>
            <w:vAlign w:val="center"/>
            <w:tcPrChange w:id="755" w:author="Drees, Trevor" w:date="2023-01-28T17:17:00Z">
              <w:tcPr>
                <w:tcW w:w="850" w:type="dxa"/>
                <w:gridSpan w:val="3"/>
                <w:vAlign w:val="center"/>
              </w:tcPr>
            </w:tcPrChange>
          </w:tcPr>
          <w:p w14:paraId="482F7B50" w14:textId="48D4BD0E" w:rsidR="00242E89" w:rsidRPr="00A838EB" w:rsidRDefault="00242E89" w:rsidP="00242E89">
            <w:pPr>
              <w:jc w:val="right"/>
              <w:rPr>
                <w:ins w:id="756" w:author="Drees, Trevor" w:date="2023-01-28T16:43:00Z"/>
                <w:rFonts w:ascii="Times New Roman" w:hAnsi="Times New Roman" w:cs="Times New Roman"/>
              </w:rPr>
            </w:pPr>
            <w:ins w:id="757" w:author="Drees, Trevor" w:date="2023-01-28T17:03:00Z">
              <w:r>
                <w:rPr>
                  <w:rFonts w:ascii="Times New Roman" w:hAnsi="Times New Roman" w:cs="Times New Roman"/>
                </w:rPr>
                <w:t>0.010</w:t>
              </w:r>
            </w:ins>
          </w:p>
        </w:tc>
        <w:tc>
          <w:tcPr>
            <w:tcW w:w="283" w:type="dxa"/>
            <w:tcPrChange w:id="758" w:author="Drees, Trevor" w:date="2023-01-28T17:17:00Z">
              <w:tcPr>
                <w:tcW w:w="283" w:type="dxa"/>
                <w:gridSpan w:val="3"/>
              </w:tcPr>
            </w:tcPrChange>
          </w:tcPr>
          <w:p w14:paraId="7591806B" w14:textId="77777777" w:rsidR="00242E89" w:rsidRDefault="00242E89" w:rsidP="00242E89">
            <w:pPr>
              <w:jc w:val="right"/>
              <w:rPr>
                <w:ins w:id="759" w:author="Drees, Trevor" w:date="2023-01-28T17:11:00Z"/>
                <w:rFonts w:ascii="Times New Roman" w:hAnsi="Times New Roman" w:cs="Times New Roman"/>
              </w:rPr>
            </w:pPr>
          </w:p>
        </w:tc>
        <w:tc>
          <w:tcPr>
            <w:tcW w:w="1587" w:type="dxa"/>
            <w:vAlign w:val="center"/>
            <w:tcPrChange w:id="760" w:author="Drees, Trevor" w:date="2023-01-28T17:17:00Z">
              <w:tcPr>
                <w:tcW w:w="1701" w:type="dxa"/>
                <w:gridSpan w:val="2"/>
                <w:vAlign w:val="center"/>
              </w:tcPr>
            </w:tcPrChange>
          </w:tcPr>
          <w:p w14:paraId="609A8D2B" w14:textId="5DE9BB90" w:rsidR="00242E89" w:rsidRPr="00A838EB" w:rsidRDefault="00242E89" w:rsidP="00242E89">
            <w:pPr>
              <w:jc w:val="right"/>
              <w:rPr>
                <w:ins w:id="761" w:author="Drees, Trevor" w:date="2023-01-28T16:43:00Z"/>
                <w:rFonts w:ascii="Times New Roman" w:hAnsi="Times New Roman" w:cs="Times New Roman"/>
              </w:rPr>
            </w:pPr>
            <w:ins w:id="762" w:author="Drees, Trevor" w:date="2023-01-28T17:09:00Z">
              <w:r>
                <w:rPr>
                  <w:rFonts w:ascii="Times New Roman" w:hAnsi="Times New Roman" w:cs="Times New Roman"/>
                </w:rPr>
                <w:t>1.222</w:t>
              </w:r>
            </w:ins>
            <w:ins w:id="763" w:author="Drees, Trevor" w:date="2023-01-28T16:43:00Z">
              <w:r w:rsidRPr="00A838EB">
                <w:rPr>
                  <w:rFonts w:ascii="Times New Roman" w:hAnsi="Times New Roman" w:cs="Times New Roman"/>
                </w:rPr>
                <w:t xml:space="preserve"> </w:t>
              </w:r>
            </w:ins>
            <m:oMath>
              <m:r>
                <w:ins w:id="764" w:author="Drees, Trevor" w:date="2023-01-28T16:43:00Z">
                  <w:rPr>
                    <w:rFonts w:ascii="Cambria Math" w:hAnsi="Cambria Math" w:cs="Times New Roman"/>
                  </w:rPr>
                  <m:t>±</m:t>
                </w:ins>
              </m:r>
            </m:oMath>
            <w:ins w:id="765" w:author="Drees, Trevor" w:date="2023-01-28T16:43:00Z">
              <w:r w:rsidRPr="00A838EB">
                <w:rPr>
                  <w:rFonts w:ascii="Times New Roman" w:eastAsiaTheme="minorEastAsia" w:hAnsi="Times New Roman" w:cs="Times New Roman"/>
                </w:rPr>
                <w:t xml:space="preserve"> 0.</w:t>
              </w:r>
            </w:ins>
            <w:ins w:id="766" w:author="Drees, Trevor" w:date="2023-01-28T17:09:00Z">
              <w:r>
                <w:rPr>
                  <w:rFonts w:ascii="Times New Roman" w:eastAsiaTheme="minorEastAsia" w:hAnsi="Times New Roman" w:cs="Times New Roman"/>
                </w:rPr>
                <w:t>387</w:t>
              </w:r>
            </w:ins>
          </w:p>
        </w:tc>
        <w:tc>
          <w:tcPr>
            <w:tcW w:w="851" w:type="dxa"/>
            <w:vAlign w:val="center"/>
            <w:tcPrChange w:id="767" w:author="Drees, Trevor" w:date="2023-01-28T17:17:00Z">
              <w:tcPr>
                <w:tcW w:w="851" w:type="dxa"/>
                <w:gridSpan w:val="2"/>
                <w:vAlign w:val="center"/>
              </w:tcPr>
            </w:tcPrChange>
          </w:tcPr>
          <w:p w14:paraId="2426940C" w14:textId="33C0B526" w:rsidR="00242E89" w:rsidRPr="00A838EB" w:rsidRDefault="00242E89" w:rsidP="00242E89">
            <w:pPr>
              <w:jc w:val="right"/>
              <w:rPr>
                <w:ins w:id="768" w:author="Drees, Trevor" w:date="2023-01-28T16:43:00Z"/>
                <w:rFonts w:ascii="Times New Roman" w:hAnsi="Times New Roman" w:cs="Times New Roman"/>
              </w:rPr>
            </w:pPr>
            <w:ins w:id="769" w:author="Drees, Trevor" w:date="2023-01-28T17:10:00Z">
              <w:r>
                <w:rPr>
                  <w:rFonts w:ascii="Times New Roman" w:hAnsi="Times New Roman" w:cs="Times New Roman"/>
                </w:rPr>
                <w:t>3.158</w:t>
              </w:r>
            </w:ins>
          </w:p>
        </w:tc>
        <w:tc>
          <w:tcPr>
            <w:tcW w:w="850" w:type="dxa"/>
            <w:vAlign w:val="center"/>
            <w:tcPrChange w:id="770" w:author="Drees, Trevor" w:date="2023-01-28T17:17:00Z">
              <w:tcPr>
                <w:tcW w:w="850" w:type="dxa"/>
                <w:gridSpan w:val="2"/>
                <w:vAlign w:val="center"/>
              </w:tcPr>
            </w:tcPrChange>
          </w:tcPr>
          <w:p w14:paraId="770A59A3" w14:textId="4C6E1403" w:rsidR="00242E89" w:rsidRPr="00A838EB" w:rsidRDefault="00242E89" w:rsidP="00242E89">
            <w:pPr>
              <w:jc w:val="right"/>
              <w:rPr>
                <w:ins w:id="771" w:author="Drees, Trevor" w:date="2023-01-28T16:43:00Z"/>
                <w:rFonts w:ascii="Times New Roman" w:hAnsi="Times New Roman" w:cs="Times New Roman"/>
              </w:rPr>
            </w:pPr>
            <w:ins w:id="772" w:author="Drees, Trevor" w:date="2023-01-28T16:43:00Z">
              <w:r>
                <w:rPr>
                  <w:rFonts w:ascii="Times New Roman" w:hAnsi="Times New Roman" w:cs="Times New Roman"/>
                </w:rPr>
                <w:t>0.00</w:t>
              </w:r>
            </w:ins>
            <w:ins w:id="773" w:author="Drees, Trevor" w:date="2023-01-28T17:08:00Z">
              <w:r>
                <w:rPr>
                  <w:rFonts w:ascii="Times New Roman" w:hAnsi="Times New Roman" w:cs="Times New Roman"/>
                </w:rPr>
                <w:t>2</w:t>
              </w:r>
            </w:ins>
          </w:p>
        </w:tc>
      </w:tr>
      <w:tr w:rsidR="00242E89" w14:paraId="4413E0AA" w14:textId="77777777" w:rsidTr="002D03DB">
        <w:tblPrEx>
          <w:tblPrExChange w:id="774" w:author="Drees, Trevor" w:date="2023-01-28T17:17:00Z">
            <w:tblPrEx>
              <w:tblW w:w="9297" w:type="dxa"/>
            </w:tblPrEx>
          </w:tblPrExChange>
        </w:tblPrEx>
        <w:trPr>
          <w:trHeight w:val="283"/>
          <w:ins w:id="775" w:author="Drees, Trevor" w:date="2023-01-28T16:43:00Z"/>
          <w:trPrChange w:id="776" w:author="Drees, Trevor" w:date="2023-01-28T17:17:00Z">
            <w:trPr>
              <w:trHeight w:val="283"/>
            </w:trPr>
          </w:trPrChange>
        </w:trPr>
        <w:tc>
          <w:tcPr>
            <w:tcW w:w="2268" w:type="dxa"/>
            <w:gridSpan w:val="2"/>
            <w:tcPrChange w:id="777" w:author="Drees, Trevor" w:date="2023-01-28T17:17:00Z">
              <w:tcPr>
                <w:tcW w:w="2268" w:type="dxa"/>
                <w:gridSpan w:val="2"/>
              </w:tcPr>
            </w:tcPrChange>
          </w:tcPr>
          <w:p w14:paraId="49A84ADB" w14:textId="2B6CEB3E" w:rsidR="00242E89" w:rsidRPr="00242E89" w:rsidRDefault="00242E89" w:rsidP="00242E89">
            <w:pPr>
              <w:rPr>
                <w:ins w:id="778" w:author="Drees, Trevor" w:date="2023-01-28T16:43:00Z"/>
                <w:rFonts w:ascii="Times New Roman" w:hAnsi="Times New Roman" w:cs="Times New Roman"/>
                <w:rPrChange w:id="779" w:author="Drees, Trevor" w:date="2023-01-28T17:21:00Z">
                  <w:rPr>
                    <w:ins w:id="780" w:author="Drees, Trevor" w:date="2023-01-28T16:43:00Z"/>
                    <w:rFonts w:ascii="Times New Roman" w:hAnsi="Times New Roman" w:cs="Times New Roman"/>
                    <w:b/>
                    <w:bCs/>
                  </w:rPr>
                </w:rPrChange>
              </w:rPr>
            </w:pPr>
            <w:ins w:id="781" w:author="Drees, Trevor" w:date="2023-01-28T16:43:00Z">
              <w:r w:rsidRPr="00242E89">
                <w:rPr>
                  <w:rFonts w:ascii="Times New Roman" w:hAnsi="Times New Roman" w:cs="Times New Roman"/>
                  <w:rPrChange w:id="782" w:author="Drees, Trevor" w:date="2023-01-28T17:21:00Z">
                    <w:rPr>
                      <w:rFonts w:ascii="Times New Roman" w:hAnsi="Times New Roman" w:cs="Times New Roman"/>
                      <w:b/>
                      <w:bCs/>
                    </w:rPr>
                  </w:rPrChange>
                </w:rPr>
                <w:t>Elaiosome</w:t>
              </w:r>
            </w:ins>
          </w:p>
        </w:tc>
        <w:tc>
          <w:tcPr>
            <w:tcW w:w="1587" w:type="dxa"/>
            <w:gridSpan w:val="2"/>
            <w:vAlign w:val="center"/>
            <w:tcPrChange w:id="783" w:author="Drees, Trevor" w:date="2023-01-28T17:17:00Z">
              <w:tcPr>
                <w:tcW w:w="1644" w:type="dxa"/>
                <w:gridSpan w:val="3"/>
                <w:vAlign w:val="center"/>
              </w:tcPr>
            </w:tcPrChange>
          </w:tcPr>
          <w:p w14:paraId="584C9B8F" w14:textId="67892427" w:rsidR="00242E89" w:rsidRPr="00A838EB" w:rsidRDefault="00242E89" w:rsidP="00242E89">
            <w:pPr>
              <w:jc w:val="right"/>
              <w:rPr>
                <w:ins w:id="784" w:author="Drees, Trevor" w:date="2023-01-28T16:43:00Z"/>
                <w:rFonts w:ascii="Times New Roman" w:hAnsi="Times New Roman" w:cs="Times New Roman"/>
              </w:rPr>
            </w:pPr>
            <w:ins w:id="785" w:author="Drees, Trevor" w:date="2023-01-28T17:02:00Z">
              <w:r>
                <w:rPr>
                  <w:rFonts w:ascii="Times New Roman" w:hAnsi="Times New Roman" w:cs="Times New Roman"/>
                </w:rPr>
                <w:t>0.962</w:t>
              </w:r>
            </w:ins>
            <w:ins w:id="786" w:author="Drees, Trevor" w:date="2023-01-28T16:43:00Z">
              <w:r w:rsidRPr="00A838EB">
                <w:rPr>
                  <w:rFonts w:ascii="Times New Roman" w:hAnsi="Times New Roman" w:cs="Times New Roman"/>
                </w:rPr>
                <w:t xml:space="preserve"> </w:t>
              </w:r>
            </w:ins>
            <m:oMath>
              <m:r>
                <w:ins w:id="787" w:author="Drees, Trevor" w:date="2023-01-28T16:43:00Z">
                  <w:rPr>
                    <w:rFonts w:ascii="Cambria Math" w:hAnsi="Cambria Math" w:cs="Times New Roman"/>
                  </w:rPr>
                  <m:t>±</m:t>
                </w:ins>
              </m:r>
            </m:oMath>
            <w:ins w:id="788" w:author="Drees, Trevor" w:date="2023-01-28T16:43:00Z">
              <w:r w:rsidRPr="00A838EB">
                <w:rPr>
                  <w:rFonts w:ascii="Times New Roman" w:eastAsiaTheme="minorEastAsia" w:hAnsi="Times New Roman" w:cs="Times New Roman"/>
                </w:rPr>
                <w:t xml:space="preserve"> 0.</w:t>
              </w:r>
            </w:ins>
            <w:ins w:id="789" w:author="Drees, Trevor" w:date="2023-01-28T17:02:00Z">
              <w:r>
                <w:rPr>
                  <w:rFonts w:ascii="Times New Roman" w:eastAsiaTheme="minorEastAsia" w:hAnsi="Times New Roman" w:cs="Times New Roman"/>
                </w:rPr>
                <w:t>329</w:t>
              </w:r>
            </w:ins>
          </w:p>
        </w:tc>
        <w:tc>
          <w:tcPr>
            <w:tcW w:w="850" w:type="dxa"/>
            <w:vAlign w:val="center"/>
            <w:tcPrChange w:id="790" w:author="Drees, Trevor" w:date="2023-01-28T17:17:00Z">
              <w:tcPr>
                <w:tcW w:w="850" w:type="dxa"/>
                <w:gridSpan w:val="3"/>
                <w:vAlign w:val="center"/>
              </w:tcPr>
            </w:tcPrChange>
          </w:tcPr>
          <w:p w14:paraId="0DF89B4A" w14:textId="4A2526EF" w:rsidR="00242E89" w:rsidRPr="00A838EB" w:rsidRDefault="00242E89" w:rsidP="00242E89">
            <w:pPr>
              <w:jc w:val="right"/>
              <w:rPr>
                <w:ins w:id="791" w:author="Drees, Trevor" w:date="2023-01-28T16:43:00Z"/>
                <w:rFonts w:ascii="Times New Roman" w:hAnsi="Times New Roman" w:cs="Times New Roman"/>
              </w:rPr>
            </w:pPr>
            <w:ins w:id="792" w:author="Drees, Trevor" w:date="2023-01-28T17:03:00Z">
              <w:r>
                <w:rPr>
                  <w:rFonts w:ascii="Times New Roman" w:hAnsi="Times New Roman" w:cs="Times New Roman"/>
                </w:rPr>
                <w:t>2.922</w:t>
              </w:r>
            </w:ins>
          </w:p>
        </w:tc>
        <w:tc>
          <w:tcPr>
            <w:tcW w:w="850" w:type="dxa"/>
            <w:vAlign w:val="center"/>
            <w:tcPrChange w:id="793" w:author="Drees, Trevor" w:date="2023-01-28T17:17:00Z">
              <w:tcPr>
                <w:tcW w:w="850" w:type="dxa"/>
                <w:gridSpan w:val="3"/>
                <w:vAlign w:val="center"/>
              </w:tcPr>
            </w:tcPrChange>
          </w:tcPr>
          <w:p w14:paraId="156A0D4C" w14:textId="238965A6" w:rsidR="00242E89" w:rsidRPr="00A838EB" w:rsidRDefault="00242E89" w:rsidP="00242E89">
            <w:pPr>
              <w:jc w:val="right"/>
              <w:rPr>
                <w:ins w:id="794" w:author="Drees, Trevor" w:date="2023-01-28T16:43:00Z"/>
                <w:rFonts w:ascii="Times New Roman" w:hAnsi="Times New Roman" w:cs="Times New Roman"/>
              </w:rPr>
            </w:pPr>
            <w:ins w:id="795" w:author="Drees, Trevor" w:date="2023-01-28T17:04:00Z">
              <w:r>
                <w:rPr>
                  <w:rFonts w:ascii="Times New Roman" w:hAnsi="Times New Roman" w:cs="Times New Roman"/>
                </w:rPr>
                <w:t>0.003</w:t>
              </w:r>
            </w:ins>
          </w:p>
        </w:tc>
        <w:tc>
          <w:tcPr>
            <w:tcW w:w="283" w:type="dxa"/>
            <w:tcPrChange w:id="796" w:author="Drees, Trevor" w:date="2023-01-28T17:17:00Z">
              <w:tcPr>
                <w:tcW w:w="283" w:type="dxa"/>
                <w:gridSpan w:val="3"/>
              </w:tcPr>
            </w:tcPrChange>
          </w:tcPr>
          <w:p w14:paraId="7ED7ADD6" w14:textId="77777777" w:rsidR="00242E89" w:rsidRDefault="00242E89" w:rsidP="00242E89">
            <w:pPr>
              <w:jc w:val="right"/>
              <w:rPr>
                <w:ins w:id="797" w:author="Drees, Trevor" w:date="2023-01-28T17:11:00Z"/>
                <w:rFonts w:ascii="Times New Roman" w:hAnsi="Times New Roman" w:cs="Times New Roman"/>
              </w:rPr>
            </w:pPr>
          </w:p>
        </w:tc>
        <w:tc>
          <w:tcPr>
            <w:tcW w:w="1587" w:type="dxa"/>
            <w:vAlign w:val="center"/>
            <w:tcPrChange w:id="798" w:author="Drees, Trevor" w:date="2023-01-28T17:17:00Z">
              <w:tcPr>
                <w:tcW w:w="1701" w:type="dxa"/>
                <w:gridSpan w:val="2"/>
                <w:vAlign w:val="center"/>
              </w:tcPr>
            </w:tcPrChange>
          </w:tcPr>
          <w:p w14:paraId="208CE4EB" w14:textId="1EBB7E6F" w:rsidR="00242E89" w:rsidRPr="00A838EB" w:rsidRDefault="00242E89" w:rsidP="00242E89">
            <w:pPr>
              <w:jc w:val="right"/>
              <w:rPr>
                <w:ins w:id="799" w:author="Drees, Trevor" w:date="2023-01-28T16:43:00Z"/>
                <w:rFonts w:ascii="Times New Roman" w:hAnsi="Times New Roman" w:cs="Times New Roman"/>
              </w:rPr>
            </w:pPr>
            <w:ins w:id="800" w:author="Drees, Trevor" w:date="2023-01-28T17:09:00Z">
              <w:r>
                <w:rPr>
                  <w:rFonts w:ascii="Times New Roman" w:hAnsi="Times New Roman" w:cs="Times New Roman"/>
                </w:rPr>
                <w:t>1.428</w:t>
              </w:r>
            </w:ins>
            <w:ins w:id="801" w:author="Drees, Trevor" w:date="2023-01-28T16:43:00Z">
              <w:r w:rsidRPr="00A838EB">
                <w:rPr>
                  <w:rFonts w:ascii="Times New Roman" w:hAnsi="Times New Roman" w:cs="Times New Roman"/>
                </w:rPr>
                <w:t xml:space="preserve"> </w:t>
              </w:r>
            </w:ins>
            <m:oMath>
              <m:r>
                <w:ins w:id="802" w:author="Drees, Trevor" w:date="2023-01-28T16:43:00Z">
                  <w:rPr>
                    <w:rFonts w:ascii="Cambria Math" w:hAnsi="Cambria Math" w:cs="Times New Roman"/>
                  </w:rPr>
                  <m:t>±</m:t>
                </w:ins>
              </m:r>
            </m:oMath>
            <w:ins w:id="803" w:author="Drees, Trevor" w:date="2023-01-28T16:43:00Z">
              <w:r w:rsidRPr="00A838EB">
                <w:rPr>
                  <w:rFonts w:ascii="Times New Roman" w:eastAsiaTheme="minorEastAsia" w:hAnsi="Times New Roman" w:cs="Times New Roman"/>
                </w:rPr>
                <w:t xml:space="preserve"> 0.</w:t>
              </w:r>
            </w:ins>
            <w:ins w:id="804" w:author="Drees, Trevor" w:date="2023-01-28T17:09:00Z">
              <w:r>
                <w:rPr>
                  <w:rFonts w:ascii="Times New Roman" w:eastAsiaTheme="minorEastAsia" w:hAnsi="Times New Roman" w:cs="Times New Roman"/>
                </w:rPr>
                <w:t>398</w:t>
              </w:r>
            </w:ins>
          </w:p>
        </w:tc>
        <w:tc>
          <w:tcPr>
            <w:tcW w:w="851" w:type="dxa"/>
            <w:vAlign w:val="center"/>
            <w:tcPrChange w:id="805" w:author="Drees, Trevor" w:date="2023-01-28T17:17:00Z">
              <w:tcPr>
                <w:tcW w:w="851" w:type="dxa"/>
                <w:gridSpan w:val="2"/>
                <w:vAlign w:val="center"/>
              </w:tcPr>
            </w:tcPrChange>
          </w:tcPr>
          <w:p w14:paraId="5836C9B6" w14:textId="69B4A50A" w:rsidR="00242E89" w:rsidRDefault="00242E89" w:rsidP="00242E89">
            <w:pPr>
              <w:jc w:val="right"/>
              <w:rPr>
                <w:ins w:id="806" w:author="Drees, Trevor" w:date="2023-01-28T16:43:00Z"/>
                <w:rFonts w:ascii="Times New Roman" w:hAnsi="Times New Roman" w:cs="Times New Roman"/>
              </w:rPr>
            </w:pPr>
            <w:ins w:id="807" w:author="Drees, Trevor" w:date="2023-01-28T17:10:00Z">
              <w:r>
                <w:rPr>
                  <w:rFonts w:ascii="Times New Roman" w:hAnsi="Times New Roman" w:cs="Times New Roman"/>
                </w:rPr>
                <w:t>3.584</w:t>
              </w:r>
            </w:ins>
          </w:p>
        </w:tc>
        <w:tc>
          <w:tcPr>
            <w:tcW w:w="850" w:type="dxa"/>
            <w:vAlign w:val="center"/>
            <w:tcPrChange w:id="808" w:author="Drees, Trevor" w:date="2023-01-28T17:17:00Z">
              <w:tcPr>
                <w:tcW w:w="850" w:type="dxa"/>
                <w:gridSpan w:val="2"/>
                <w:vAlign w:val="center"/>
              </w:tcPr>
            </w:tcPrChange>
          </w:tcPr>
          <w:p w14:paraId="48E529C0" w14:textId="38BC2D91" w:rsidR="00242E89" w:rsidRDefault="00242E89" w:rsidP="00242E89">
            <w:pPr>
              <w:jc w:val="right"/>
              <w:rPr>
                <w:ins w:id="809" w:author="Drees, Trevor" w:date="2023-01-28T16:43:00Z"/>
                <w:rFonts w:ascii="Times New Roman" w:hAnsi="Times New Roman" w:cs="Times New Roman"/>
              </w:rPr>
            </w:pPr>
            <w:ins w:id="810" w:author="Drees, Trevor" w:date="2023-01-28T16:43:00Z">
              <w:r w:rsidRPr="00A838EB">
                <w:rPr>
                  <w:rFonts w:ascii="Times New Roman" w:hAnsi="Times New Roman" w:cs="Times New Roman"/>
                </w:rPr>
                <w:t>&lt;0.001</w:t>
              </w:r>
            </w:ins>
          </w:p>
        </w:tc>
      </w:tr>
      <w:tr w:rsidR="00242E89" w14:paraId="7F512A9E" w14:textId="77777777" w:rsidTr="002D03DB">
        <w:tblPrEx>
          <w:tblPrExChange w:id="811" w:author="Drees, Trevor" w:date="2023-01-28T17:17:00Z">
            <w:tblPrEx>
              <w:tblW w:w="9297" w:type="dxa"/>
            </w:tblPrEx>
          </w:tblPrExChange>
        </w:tblPrEx>
        <w:trPr>
          <w:trHeight w:val="283"/>
          <w:ins w:id="812" w:author="Drees, Trevor" w:date="2023-01-28T16:43:00Z"/>
          <w:trPrChange w:id="813" w:author="Drees, Trevor" w:date="2023-01-28T17:17:00Z">
            <w:trPr>
              <w:trHeight w:val="283"/>
            </w:trPr>
          </w:trPrChange>
        </w:trPr>
        <w:tc>
          <w:tcPr>
            <w:tcW w:w="2268" w:type="dxa"/>
            <w:gridSpan w:val="2"/>
            <w:tcPrChange w:id="814" w:author="Drees, Trevor" w:date="2023-01-28T17:17:00Z">
              <w:tcPr>
                <w:tcW w:w="2268" w:type="dxa"/>
                <w:gridSpan w:val="2"/>
              </w:tcPr>
            </w:tcPrChange>
          </w:tcPr>
          <w:p w14:paraId="4F737AC6" w14:textId="46963C30" w:rsidR="00242E89" w:rsidRPr="00242E89" w:rsidRDefault="00242E89" w:rsidP="00242E89">
            <w:pPr>
              <w:rPr>
                <w:ins w:id="815" w:author="Drees, Trevor" w:date="2023-01-28T16:43:00Z"/>
                <w:rFonts w:ascii="Times New Roman" w:hAnsi="Times New Roman" w:cs="Times New Roman"/>
                <w:rPrChange w:id="816" w:author="Drees, Trevor" w:date="2023-01-28T17:21:00Z">
                  <w:rPr>
                    <w:ins w:id="817" w:author="Drees, Trevor" w:date="2023-01-28T16:43:00Z"/>
                    <w:rFonts w:ascii="Times New Roman" w:hAnsi="Times New Roman" w:cs="Times New Roman"/>
                    <w:b/>
                    <w:bCs/>
                  </w:rPr>
                </w:rPrChange>
              </w:rPr>
            </w:pPr>
            <w:ins w:id="818" w:author="Drees, Trevor" w:date="2023-01-28T16:43:00Z">
              <w:r w:rsidRPr="00242E89">
                <w:rPr>
                  <w:rFonts w:ascii="Times New Roman" w:hAnsi="Times New Roman" w:cs="Times New Roman"/>
                  <w:rPrChange w:id="819" w:author="Drees, Trevor" w:date="2023-01-28T17:21:00Z">
                    <w:rPr>
                      <w:rFonts w:ascii="Times New Roman" w:hAnsi="Times New Roman" w:cs="Times New Roman"/>
                      <w:b/>
                      <w:bCs/>
                    </w:rPr>
                  </w:rPrChange>
                </w:rPr>
                <w:t>Warming:Elaiosome</w:t>
              </w:r>
            </w:ins>
          </w:p>
        </w:tc>
        <w:tc>
          <w:tcPr>
            <w:tcW w:w="1587" w:type="dxa"/>
            <w:gridSpan w:val="2"/>
            <w:vAlign w:val="center"/>
            <w:tcPrChange w:id="820" w:author="Drees, Trevor" w:date="2023-01-28T17:17:00Z">
              <w:tcPr>
                <w:tcW w:w="1644" w:type="dxa"/>
                <w:gridSpan w:val="3"/>
                <w:vAlign w:val="center"/>
              </w:tcPr>
            </w:tcPrChange>
          </w:tcPr>
          <w:p w14:paraId="1C39ED93" w14:textId="60E67F89" w:rsidR="00242E89" w:rsidRPr="00A838EB" w:rsidRDefault="00242E89" w:rsidP="00242E89">
            <w:pPr>
              <w:jc w:val="right"/>
              <w:rPr>
                <w:ins w:id="821" w:author="Drees, Trevor" w:date="2023-01-28T16:43:00Z"/>
                <w:rFonts w:ascii="Times New Roman" w:hAnsi="Times New Roman" w:cs="Times New Roman"/>
              </w:rPr>
            </w:pPr>
            <w:ins w:id="822" w:author="Drees, Trevor" w:date="2023-01-28T17:02:00Z">
              <w:r>
                <w:rPr>
                  <w:rFonts w:ascii="Times New Roman" w:hAnsi="Times New Roman" w:cs="Times New Roman"/>
                </w:rPr>
                <w:t>0.363</w:t>
              </w:r>
            </w:ins>
            <w:ins w:id="823" w:author="Drees, Trevor" w:date="2023-01-28T16:43:00Z">
              <w:r w:rsidRPr="00A838EB">
                <w:rPr>
                  <w:rFonts w:ascii="Times New Roman" w:hAnsi="Times New Roman" w:cs="Times New Roman"/>
                </w:rPr>
                <w:t xml:space="preserve"> </w:t>
              </w:r>
            </w:ins>
            <m:oMath>
              <m:r>
                <w:ins w:id="824" w:author="Drees, Trevor" w:date="2023-01-28T16:43:00Z">
                  <w:rPr>
                    <w:rFonts w:ascii="Cambria Math" w:hAnsi="Cambria Math" w:cs="Times New Roman"/>
                  </w:rPr>
                  <m:t>±</m:t>
                </w:ins>
              </m:r>
            </m:oMath>
            <w:ins w:id="825" w:author="Drees, Trevor" w:date="2023-01-28T16:43:00Z">
              <w:r w:rsidRPr="00A838EB">
                <w:rPr>
                  <w:rFonts w:ascii="Times New Roman" w:eastAsiaTheme="minorEastAsia" w:hAnsi="Times New Roman" w:cs="Times New Roman"/>
                </w:rPr>
                <w:t xml:space="preserve"> 0.</w:t>
              </w:r>
            </w:ins>
            <w:ins w:id="826" w:author="Drees, Trevor" w:date="2023-01-28T17:02:00Z">
              <w:r>
                <w:rPr>
                  <w:rFonts w:ascii="Times New Roman" w:eastAsiaTheme="minorEastAsia" w:hAnsi="Times New Roman" w:cs="Times New Roman"/>
                </w:rPr>
                <w:t>659</w:t>
              </w:r>
            </w:ins>
          </w:p>
        </w:tc>
        <w:tc>
          <w:tcPr>
            <w:tcW w:w="850" w:type="dxa"/>
            <w:vAlign w:val="center"/>
            <w:tcPrChange w:id="827" w:author="Drees, Trevor" w:date="2023-01-28T17:17:00Z">
              <w:tcPr>
                <w:tcW w:w="850" w:type="dxa"/>
                <w:gridSpan w:val="3"/>
                <w:vAlign w:val="center"/>
              </w:tcPr>
            </w:tcPrChange>
          </w:tcPr>
          <w:p w14:paraId="755BEC9A" w14:textId="3103C760" w:rsidR="00242E89" w:rsidRPr="00A838EB" w:rsidRDefault="00242E89" w:rsidP="00242E89">
            <w:pPr>
              <w:jc w:val="right"/>
              <w:rPr>
                <w:ins w:id="828" w:author="Drees, Trevor" w:date="2023-01-28T16:43:00Z"/>
                <w:rFonts w:ascii="Times New Roman" w:hAnsi="Times New Roman" w:cs="Times New Roman"/>
              </w:rPr>
            </w:pPr>
            <w:ins w:id="829" w:author="Drees, Trevor" w:date="2023-01-28T17:03:00Z">
              <w:r>
                <w:rPr>
                  <w:rFonts w:ascii="Times New Roman" w:hAnsi="Times New Roman" w:cs="Times New Roman"/>
                </w:rPr>
                <w:t>0.551</w:t>
              </w:r>
            </w:ins>
          </w:p>
        </w:tc>
        <w:tc>
          <w:tcPr>
            <w:tcW w:w="850" w:type="dxa"/>
            <w:vAlign w:val="center"/>
            <w:tcPrChange w:id="830" w:author="Drees, Trevor" w:date="2023-01-28T17:17:00Z">
              <w:tcPr>
                <w:tcW w:w="850" w:type="dxa"/>
                <w:gridSpan w:val="3"/>
                <w:vAlign w:val="center"/>
              </w:tcPr>
            </w:tcPrChange>
          </w:tcPr>
          <w:p w14:paraId="6290C5BB" w14:textId="492FBCE1" w:rsidR="00242E89" w:rsidRPr="00A838EB" w:rsidRDefault="00242E89" w:rsidP="00242E89">
            <w:pPr>
              <w:jc w:val="right"/>
              <w:rPr>
                <w:ins w:id="831" w:author="Drees, Trevor" w:date="2023-01-28T16:43:00Z"/>
                <w:rFonts w:ascii="Times New Roman" w:hAnsi="Times New Roman" w:cs="Times New Roman"/>
              </w:rPr>
            </w:pPr>
            <w:ins w:id="832" w:author="Drees, Trevor" w:date="2023-01-28T17:04:00Z">
              <w:r>
                <w:rPr>
                  <w:rFonts w:ascii="Times New Roman" w:hAnsi="Times New Roman" w:cs="Times New Roman"/>
                </w:rPr>
                <w:t>0.582</w:t>
              </w:r>
            </w:ins>
          </w:p>
        </w:tc>
        <w:tc>
          <w:tcPr>
            <w:tcW w:w="283" w:type="dxa"/>
            <w:tcPrChange w:id="833" w:author="Drees, Trevor" w:date="2023-01-28T17:17:00Z">
              <w:tcPr>
                <w:tcW w:w="283" w:type="dxa"/>
                <w:gridSpan w:val="3"/>
              </w:tcPr>
            </w:tcPrChange>
          </w:tcPr>
          <w:p w14:paraId="0E3A8DB4" w14:textId="77777777" w:rsidR="00242E89" w:rsidRPr="00A838EB" w:rsidRDefault="00242E89" w:rsidP="00242E89">
            <w:pPr>
              <w:jc w:val="right"/>
              <w:rPr>
                <w:ins w:id="834" w:author="Drees, Trevor" w:date="2023-01-28T17:11:00Z"/>
                <w:rFonts w:ascii="Times New Roman" w:hAnsi="Times New Roman" w:cs="Times New Roman"/>
              </w:rPr>
            </w:pPr>
          </w:p>
        </w:tc>
        <w:tc>
          <w:tcPr>
            <w:tcW w:w="1587" w:type="dxa"/>
            <w:vAlign w:val="center"/>
            <w:tcPrChange w:id="835" w:author="Drees, Trevor" w:date="2023-01-28T17:17:00Z">
              <w:tcPr>
                <w:tcW w:w="1701" w:type="dxa"/>
                <w:gridSpan w:val="2"/>
                <w:vAlign w:val="center"/>
              </w:tcPr>
            </w:tcPrChange>
          </w:tcPr>
          <w:p w14:paraId="66FE8573" w14:textId="7088F6C0" w:rsidR="00242E89" w:rsidRPr="00A838EB" w:rsidRDefault="00242E89" w:rsidP="00242E89">
            <w:pPr>
              <w:jc w:val="right"/>
              <w:rPr>
                <w:ins w:id="836" w:author="Drees, Trevor" w:date="2023-01-28T16:43:00Z"/>
                <w:rFonts w:ascii="Times New Roman" w:hAnsi="Times New Roman" w:cs="Times New Roman"/>
              </w:rPr>
            </w:pPr>
            <w:ins w:id="837" w:author="Drees, Trevor" w:date="2023-01-28T16:43:00Z">
              <w:r w:rsidRPr="00A838EB">
                <w:rPr>
                  <w:rFonts w:ascii="Times New Roman" w:hAnsi="Times New Roman" w:cs="Times New Roman"/>
                </w:rPr>
                <w:t>-</w:t>
              </w:r>
            </w:ins>
            <w:ins w:id="838" w:author="Drees, Trevor" w:date="2023-01-28T17:09:00Z">
              <w:r>
                <w:rPr>
                  <w:rFonts w:ascii="Times New Roman" w:hAnsi="Times New Roman" w:cs="Times New Roman"/>
                </w:rPr>
                <w:t>2.401</w:t>
              </w:r>
            </w:ins>
            <w:ins w:id="839" w:author="Drees, Trevor" w:date="2023-01-28T16:43:00Z">
              <w:r w:rsidRPr="00A838EB">
                <w:rPr>
                  <w:rFonts w:ascii="Times New Roman" w:hAnsi="Times New Roman" w:cs="Times New Roman"/>
                </w:rPr>
                <w:t xml:space="preserve"> </w:t>
              </w:r>
            </w:ins>
            <m:oMath>
              <m:r>
                <w:ins w:id="840" w:author="Drees, Trevor" w:date="2023-01-28T16:43:00Z">
                  <w:rPr>
                    <w:rFonts w:ascii="Cambria Math" w:hAnsi="Cambria Math" w:cs="Times New Roman"/>
                  </w:rPr>
                  <m:t>±</m:t>
                </w:ins>
              </m:r>
            </m:oMath>
            <w:ins w:id="841" w:author="Drees, Trevor" w:date="2023-01-28T16:43:00Z">
              <w:r w:rsidRPr="00A838EB">
                <w:rPr>
                  <w:rFonts w:ascii="Times New Roman" w:eastAsiaTheme="minorEastAsia" w:hAnsi="Times New Roman" w:cs="Times New Roman"/>
                </w:rPr>
                <w:t xml:space="preserve"> 0.</w:t>
              </w:r>
            </w:ins>
            <w:ins w:id="842" w:author="Drees, Trevor" w:date="2023-01-28T17:09:00Z">
              <w:r>
                <w:rPr>
                  <w:rFonts w:ascii="Times New Roman" w:eastAsiaTheme="minorEastAsia" w:hAnsi="Times New Roman" w:cs="Times New Roman"/>
                </w:rPr>
                <w:t>608</w:t>
              </w:r>
            </w:ins>
          </w:p>
        </w:tc>
        <w:tc>
          <w:tcPr>
            <w:tcW w:w="851" w:type="dxa"/>
            <w:vAlign w:val="center"/>
            <w:tcPrChange w:id="843" w:author="Drees, Trevor" w:date="2023-01-28T17:17:00Z">
              <w:tcPr>
                <w:tcW w:w="851" w:type="dxa"/>
                <w:gridSpan w:val="2"/>
                <w:vAlign w:val="center"/>
              </w:tcPr>
            </w:tcPrChange>
          </w:tcPr>
          <w:p w14:paraId="4D5289E8" w14:textId="5B53C921" w:rsidR="00242E89" w:rsidRPr="00A838EB" w:rsidRDefault="00242E89" w:rsidP="00242E89">
            <w:pPr>
              <w:jc w:val="right"/>
              <w:rPr>
                <w:ins w:id="844" w:author="Drees, Trevor" w:date="2023-01-28T16:43:00Z"/>
                <w:rFonts w:ascii="Times New Roman" w:hAnsi="Times New Roman" w:cs="Times New Roman"/>
              </w:rPr>
            </w:pPr>
            <w:ins w:id="845" w:author="Drees, Trevor" w:date="2023-01-28T16:43:00Z">
              <w:r>
                <w:rPr>
                  <w:rFonts w:ascii="Times New Roman" w:hAnsi="Times New Roman" w:cs="Times New Roman"/>
                </w:rPr>
                <w:t>-</w:t>
              </w:r>
            </w:ins>
            <w:ins w:id="846" w:author="Drees, Trevor" w:date="2023-01-28T17:10:00Z">
              <w:r>
                <w:rPr>
                  <w:rFonts w:ascii="Times New Roman" w:hAnsi="Times New Roman" w:cs="Times New Roman"/>
                </w:rPr>
                <w:t>3.951</w:t>
              </w:r>
            </w:ins>
          </w:p>
        </w:tc>
        <w:tc>
          <w:tcPr>
            <w:tcW w:w="850" w:type="dxa"/>
            <w:vAlign w:val="center"/>
            <w:tcPrChange w:id="847" w:author="Drees, Trevor" w:date="2023-01-28T17:17:00Z">
              <w:tcPr>
                <w:tcW w:w="850" w:type="dxa"/>
                <w:gridSpan w:val="2"/>
                <w:vAlign w:val="center"/>
              </w:tcPr>
            </w:tcPrChange>
          </w:tcPr>
          <w:p w14:paraId="72817028" w14:textId="6AB23BEA" w:rsidR="00242E89" w:rsidRPr="00A838EB" w:rsidRDefault="00242E89" w:rsidP="00242E89">
            <w:pPr>
              <w:jc w:val="right"/>
              <w:rPr>
                <w:ins w:id="848" w:author="Drees, Trevor" w:date="2023-01-28T16:43:00Z"/>
                <w:rFonts w:ascii="Times New Roman" w:hAnsi="Times New Roman" w:cs="Times New Roman"/>
              </w:rPr>
            </w:pPr>
            <w:ins w:id="849" w:author="Drees, Trevor" w:date="2023-01-28T17:08:00Z">
              <w:r>
                <w:rPr>
                  <w:rFonts w:ascii="Times New Roman" w:hAnsi="Times New Roman" w:cs="Times New Roman"/>
                </w:rPr>
                <w:t>&lt;0.001</w:t>
              </w:r>
            </w:ins>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61DD8273" w:rsidR="0068119A" w:rsidDel="0084228F" w:rsidRDefault="004A20E8" w:rsidP="0084228F">
      <w:pPr>
        <w:rPr>
          <w:del w:id="850" w:author="Drees, Trevor" w:date="2023-01-24T22:27:00Z"/>
          <w:rFonts w:ascii="Times New Roman" w:hAnsi="Times New Roman" w:cs="Times New Roman"/>
          <w:b/>
          <w:bCs/>
          <w:sz w:val="24"/>
          <w:szCs w:val="24"/>
        </w:rPr>
        <w:pPrChange w:id="851" w:author="Drees, Trevor" w:date="2023-01-24T22:27:00Z">
          <w:pPr/>
        </w:pPrChange>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6"/>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del w:id="852" w:author="Drees, Trevor" w:date="2023-01-24T22:27:00Z">
        <w:r w:rsidR="0068119A" w:rsidDel="0084228F">
          <w:rPr>
            <w:rFonts w:ascii="Times New Roman" w:hAnsi="Times New Roman" w:cs="Times New Roman"/>
            <w:b/>
            <w:bCs/>
            <w:sz w:val="24"/>
            <w:szCs w:val="24"/>
          </w:rPr>
          <w:br w:type="page"/>
        </w:r>
      </w:del>
    </w:p>
    <w:p w14:paraId="657CEC3E" w14:textId="6F0447F4" w:rsidR="00AE15BF" w:rsidRPr="00AE15BF" w:rsidDel="0084228F" w:rsidRDefault="00AE15BF" w:rsidP="0084228F">
      <w:pPr>
        <w:rPr>
          <w:del w:id="853" w:author="Drees, Trevor" w:date="2023-01-24T22:26:00Z"/>
          <w:rFonts w:ascii="Times New Roman" w:hAnsi="Times New Roman" w:cs="Times New Roman"/>
          <w:sz w:val="24"/>
          <w:szCs w:val="24"/>
        </w:rPr>
        <w:pPrChange w:id="854" w:author="Drees, Trevor" w:date="2023-01-24T22:27:00Z">
          <w:pPr>
            <w:spacing w:line="240" w:lineRule="auto"/>
            <w:jc w:val="both"/>
          </w:pPr>
        </w:pPrChange>
      </w:pPr>
      <w:del w:id="855"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2</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Ant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 an elaiosome (11:30).</w:delText>
        </w:r>
      </w:del>
    </w:p>
    <w:p w14:paraId="5EA696B0" w14:textId="07245DB3" w:rsidR="00083B1D" w:rsidDel="0084228F" w:rsidRDefault="00083B1D" w:rsidP="0084228F">
      <w:pPr>
        <w:rPr>
          <w:del w:id="856" w:author="Drees, Trevor" w:date="2023-01-24T22:27:00Z"/>
        </w:rPr>
        <w:pPrChange w:id="857" w:author="Drees, Trevor" w:date="2023-01-24T22:27:00Z">
          <w:pPr/>
        </w:pPrChange>
      </w:pPr>
      <w:del w:id="858" w:author="Drees, Trevor" w:date="2023-01-24T22:26:00Z">
        <w:r w:rsidDel="0084228F">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sidDel="0084228F">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del>
      <w:del w:id="859" w:author="Drees, Trevor" w:date="2023-01-24T22:27:00Z">
        <w:r w:rsidDel="0084228F">
          <w:br w:type="page"/>
        </w:r>
      </w:del>
    </w:p>
    <w:p w14:paraId="363CFDBD" w14:textId="000AC241" w:rsidR="00AE15BF" w:rsidRPr="00AE15BF" w:rsidDel="0084228F" w:rsidRDefault="00AE15BF" w:rsidP="0084228F">
      <w:pPr>
        <w:rPr>
          <w:del w:id="860" w:author="Drees, Trevor" w:date="2023-01-24T22:26:00Z"/>
          <w:rFonts w:ascii="Times New Roman" w:hAnsi="Times New Roman" w:cs="Times New Roman"/>
          <w:sz w:val="24"/>
          <w:szCs w:val="24"/>
        </w:rPr>
        <w:pPrChange w:id="861" w:author="Drees, Trevor" w:date="2023-01-24T22:27:00Z">
          <w:pPr>
            <w:spacing w:line="240" w:lineRule="auto"/>
            <w:jc w:val="both"/>
          </w:pPr>
        </w:pPrChange>
      </w:pPr>
      <w:del w:id="862"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3</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Cricket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without an elaiosome (20:30).</w:delText>
        </w:r>
      </w:del>
    </w:p>
    <w:p w14:paraId="2134A0D4" w14:textId="1CF0420E" w:rsidR="00F018BE" w:rsidDel="0084228F" w:rsidRDefault="00AE15BF" w:rsidP="0084228F">
      <w:pPr>
        <w:rPr>
          <w:del w:id="863" w:author="Drees, Trevor" w:date="2023-01-24T22:26:00Z"/>
        </w:rPr>
        <w:pPrChange w:id="864" w:author="Drees, Trevor" w:date="2023-01-24T22:27:00Z">
          <w:pPr/>
        </w:pPrChange>
      </w:pPr>
      <w:del w:id="865" w:author="Drees, Trevor" w:date="2023-01-24T22:26:00Z">
        <w:r w:rsidDel="0084228F">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sidDel="0084228F">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del>
    </w:p>
    <w:p w14:paraId="74E610F5" w14:textId="09E258E9" w:rsidR="00F018BE" w:rsidRDefault="00F018BE" w:rsidP="0084228F">
      <w:del w:id="866" w:author="Drees, Trevor" w:date="2023-01-24T22:27:00Z">
        <w:r w:rsidDel="0084228F">
          <w:br w:type="page"/>
        </w:r>
      </w:del>
    </w:p>
    <w:p w14:paraId="6F42FC92" w14:textId="77777777" w:rsidR="0084228F" w:rsidRDefault="0084228F">
      <w:pPr>
        <w:rPr>
          <w:ins w:id="867" w:author="Drees, Trevor" w:date="2023-01-24T22:27:00Z"/>
          <w:rFonts w:ascii="Times New Roman" w:hAnsi="Times New Roman" w:cs="Times New Roman"/>
          <w:b/>
          <w:bCs/>
          <w:sz w:val="24"/>
          <w:szCs w:val="24"/>
        </w:rPr>
      </w:pPr>
      <w:ins w:id="868" w:author="Drees, Trevor" w:date="2023-01-24T22:27:00Z">
        <w:r>
          <w:rPr>
            <w:rFonts w:ascii="Times New Roman" w:hAnsi="Times New Roman" w:cs="Times New Roman"/>
            <w:b/>
            <w:bCs/>
            <w:sz w:val="24"/>
            <w:szCs w:val="24"/>
          </w:rPr>
          <w:br w:type="page"/>
        </w:r>
      </w:ins>
    </w:p>
    <w:p w14:paraId="62D34A37" w14:textId="70A7C52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869" w:author="Drees, Trevor" w:date="2023-01-24T22:26:00Z">
        <w:r w:rsidR="0068119A" w:rsidDel="0084228F">
          <w:rPr>
            <w:rFonts w:ascii="Times New Roman" w:hAnsi="Times New Roman" w:cs="Times New Roman"/>
            <w:b/>
            <w:bCs/>
            <w:sz w:val="24"/>
            <w:szCs w:val="24"/>
          </w:rPr>
          <w:delText>4</w:delText>
        </w:r>
      </w:del>
      <w:ins w:id="870" w:author="Drees, Trevor" w:date="2023-01-24T22:26:00Z">
        <w:r w:rsidR="0084228F">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elaiosome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4D463052" w:rsidR="00F018BE" w:rsidRDefault="0048339C">
      <w:del w:id="871" w:author="Drees, Trevor" w:date="2023-01-29T10:45:00Z">
        <w:r w:rsidDel="00716975">
          <w:rPr>
            <w:noProof/>
          </w:rPr>
          <w:drawing>
            <wp:inline distT="0" distB="0" distL="0" distR="0" wp14:anchorId="2DE5032B" wp14:editId="67DD27B9">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del>
      <w:ins w:id="872" w:author="Drees, Trevor" w:date="2023-01-29T10:45:00Z">
        <w:r w:rsidR="00716975">
          <w:rPr>
            <w:noProof/>
          </w:rPr>
          <w:drawing>
            <wp:inline distT="0" distB="0" distL="0" distR="0" wp14:anchorId="1BEDC041" wp14:editId="69A1F8A3">
              <wp:extent cx="5911920" cy="4222800"/>
              <wp:effectExtent l="19050" t="19050" r="127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2303849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ins w:id="873" w:author="Drees, Trevor" w:date="2023-01-24T22:26:00Z">
        <w:r w:rsidR="0084228F">
          <w:rPr>
            <w:rFonts w:ascii="Times New Roman" w:hAnsi="Times New Roman" w:cs="Times New Roman"/>
            <w:b/>
            <w:bCs/>
            <w:sz w:val="24"/>
            <w:szCs w:val="24"/>
          </w:rPr>
          <w:t>3</w:t>
        </w:r>
      </w:ins>
      <w:del w:id="874" w:author="Drees, Trevor" w:date="2023-01-24T22:26:00Z">
        <w:r w:rsidR="0068119A" w:rsidDel="0084228F">
          <w:rPr>
            <w:rFonts w:ascii="Times New Roman" w:hAnsi="Times New Roman" w:cs="Times New Roman"/>
            <w:b/>
            <w:bCs/>
            <w:sz w:val="24"/>
            <w:szCs w:val="24"/>
          </w:rPr>
          <w:delText>5</w:delText>
        </w:r>
      </w:del>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maternal plant is warmed or unwarmed</w:t>
      </w:r>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xml:space="preserve">) and </w:t>
      </w:r>
      <w:r w:rsidR="0081427D">
        <w:rPr>
          <w:rFonts w:ascii="Times New Roman" w:hAnsi="Times New Roman" w:cs="Times New Roman"/>
          <w:sz w:val="24"/>
          <w:szCs w:val="24"/>
        </w:rPr>
        <w:t>elaiosome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BC04744" w:rsidR="00F018BE" w:rsidDel="0084228F" w:rsidRDefault="00716975">
      <w:pPr>
        <w:rPr>
          <w:del w:id="875" w:author="Drees, Trevor" w:date="2023-01-24T22:27:00Z"/>
        </w:rPr>
      </w:pPr>
      <w:ins w:id="876" w:author="Drees, Trevor" w:date="2023-01-29T10:45:00Z">
        <w:r>
          <w:rPr>
            <w:noProof/>
          </w:rPr>
          <w:drawing>
            <wp:inline distT="0" distB="0" distL="0" distR="0" wp14:anchorId="58727176" wp14:editId="17117F50">
              <wp:extent cx="5911920" cy="4222800"/>
              <wp:effectExtent l="19050" t="19050" r="127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del w:id="877" w:author="Drees, Trevor" w:date="2023-01-29T10:45:00Z">
        <w:r w:rsidR="0048339C" w:rsidDel="00716975">
          <w:rPr>
            <w:noProof/>
          </w:rPr>
          <w:drawing>
            <wp:inline distT="0" distB="0" distL="0" distR="0" wp14:anchorId="0DF8E2F9" wp14:editId="0862F997">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206F4ECB" w14:textId="31C02977" w:rsidR="00F018BE" w:rsidDel="001644B6" w:rsidRDefault="00F018BE">
      <w:pPr>
        <w:rPr>
          <w:del w:id="878" w:author="Drees, Trevor" w:date="2023-01-24T22:20:00Z"/>
        </w:rPr>
      </w:pPr>
      <w:del w:id="879" w:author="Drees, Trevor" w:date="2023-01-24T22:27:00Z">
        <w:r w:rsidDel="0084228F">
          <w:br w:type="page"/>
        </w:r>
      </w:del>
    </w:p>
    <w:p w14:paraId="6053B354" w14:textId="499E1933" w:rsidR="0081427D" w:rsidRPr="0081427D" w:rsidDel="001644B6" w:rsidRDefault="0081427D" w:rsidP="001644B6">
      <w:pPr>
        <w:rPr>
          <w:del w:id="880" w:author="Drees, Trevor" w:date="2023-01-24T22:20:00Z"/>
          <w:rFonts w:ascii="Times New Roman" w:hAnsi="Times New Roman" w:cs="Times New Roman"/>
          <w:sz w:val="24"/>
          <w:szCs w:val="24"/>
        </w:rPr>
        <w:pPrChange w:id="881" w:author="Drees, Trevor" w:date="2023-01-24T22:20:00Z">
          <w:pPr>
            <w:spacing w:line="240" w:lineRule="auto"/>
            <w:jc w:val="both"/>
          </w:pPr>
        </w:pPrChange>
      </w:pPr>
      <w:del w:id="882" w:author="Drees, Trevor" w:date="2023-01-24T22:20:00Z">
        <w:r w:rsidRPr="008E002A" w:rsidDel="001644B6">
          <w:rPr>
            <w:rFonts w:ascii="Times New Roman" w:hAnsi="Times New Roman" w:cs="Times New Roman"/>
            <w:b/>
            <w:bCs/>
            <w:sz w:val="24"/>
            <w:szCs w:val="24"/>
          </w:rPr>
          <w:delText xml:space="preserve">Figure </w:delText>
        </w:r>
        <w:r w:rsidR="0068119A" w:rsidDel="001644B6">
          <w:rPr>
            <w:rFonts w:ascii="Times New Roman" w:hAnsi="Times New Roman" w:cs="Times New Roman"/>
            <w:b/>
            <w:bCs/>
            <w:sz w:val="24"/>
            <w:szCs w:val="24"/>
          </w:rPr>
          <w:delText>6</w:delText>
        </w:r>
        <w:r w:rsidRPr="008E002A" w:rsidDel="001644B6">
          <w:rPr>
            <w:rFonts w:ascii="Times New Roman" w:hAnsi="Times New Roman" w:cs="Times New Roman"/>
            <w:b/>
            <w:bCs/>
            <w:sz w:val="24"/>
            <w:szCs w:val="24"/>
          </w:rPr>
          <w:delText>.</w:delText>
        </w:r>
        <w:r w:rsidRPr="008E002A" w:rsidDel="001644B6">
          <w:rPr>
            <w:rFonts w:ascii="Times New Roman" w:hAnsi="Times New Roman" w:cs="Times New Roman"/>
            <w:sz w:val="24"/>
            <w:szCs w:val="24"/>
          </w:rPr>
          <w:delText xml:space="preserve"> </w:delText>
        </w:r>
        <w:r w:rsidR="008712A6" w:rsidDel="001644B6">
          <w:rPr>
            <w:rFonts w:ascii="Times New Roman" w:hAnsi="Times New Roman" w:cs="Times New Roman"/>
            <w:sz w:val="24"/>
            <w:szCs w:val="24"/>
          </w:rPr>
          <w:delText>Observed n</w:delText>
        </w:r>
        <w:r w:rsidDel="001644B6">
          <w:rPr>
            <w:rFonts w:ascii="Times New Roman" w:hAnsi="Times New Roman" w:cs="Times New Roman"/>
            <w:sz w:val="24"/>
            <w:szCs w:val="24"/>
          </w:rPr>
          <w:delText xml:space="preserve">umber of seeds remaining between species (CN </w:delText>
        </w:r>
        <w:r w:rsidDel="001644B6">
          <w:rPr>
            <w:rFonts w:ascii="Times New Roman" w:hAnsi="Times New Roman" w:cs="Times New Roman"/>
            <w:i/>
            <w:iCs/>
            <w:sz w:val="24"/>
            <w:szCs w:val="24"/>
          </w:rPr>
          <w:delText>Carduus nutans</w:delText>
        </w:r>
        <w:r w:rsidDel="001644B6">
          <w:rPr>
            <w:rFonts w:ascii="Times New Roman" w:hAnsi="Times New Roman" w:cs="Times New Roman"/>
            <w:sz w:val="24"/>
            <w:szCs w:val="24"/>
          </w:rPr>
          <w:delText xml:space="preserve">, CA </w:delText>
        </w:r>
        <w:r w:rsidDel="001644B6">
          <w:rPr>
            <w:rFonts w:ascii="Times New Roman" w:hAnsi="Times New Roman" w:cs="Times New Roman"/>
            <w:i/>
            <w:iCs/>
            <w:sz w:val="24"/>
            <w:szCs w:val="24"/>
          </w:rPr>
          <w:delText>Carduus acanthoides</w:delText>
        </w:r>
        <w:r w:rsidDel="001644B6">
          <w:rPr>
            <w:rFonts w:ascii="Times New Roman" w:hAnsi="Times New Roman" w:cs="Times New Roman"/>
            <w:sz w:val="24"/>
            <w:szCs w:val="24"/>
          </w:rPr>
          <w:delText>), conditioned on warming treatment applied to the maternal plant and elaiosome presence (E+ present, E- absent).</w:delText>
        </w:r>
        <w:r w:rsidR="00681A1E" w:rsidDel="001644B6">
          <w:rPr>
            <w:rFonts w:ascii="Times New Roman" w:hAnsi="Times New Roman" w:cs="Times New Roman"/>
            <w:sz w:val="24"/>
            <w:szCs w:val="24"/>
          </w:rPr>
          <w:delText xml:space="preserve"> </w:delText>
        </w:r>
        <w:r w:rsidR="00907C17" w:rsidDel="001644B6">
          <w:rPr>
            <w:rFonts w:ascii="Times New Roman" w:hAnsi="Times New Roman" w:cs="Times New Roman"/>
            <w:sz w:val="24"/>
            <w:szCs w:val="24"/>
          </w:rPr>
          <w:delText xml:space="preserve">Error bars represent </w:delText>
        </w:r>
      </w:del>
      <m:oMath>
        <m:r>
          <w:del w:id="883" w:author="Drees, Trevor" w:date="2023-01-24T22:20:00Z">
            <w:rPr>
              <w:rFonts w:ascii="Cambria Math" w:hAnsi="Cambria Math" w:cs="Times New Roman"/>
              <w:sz w:val="24"/>
              <w:szCs w:val="24"/>
            </w:rPr>
            <m:t>±1</m:t>
          </w:del>
        </m:r>
      </m:oMath>
      <w:del w:id="884" w:author="Drees, Trevor" w:date="2023-01-24T22:20:00Z">
        <w:r w:rsidR="00907C17" w:rsidDel="001644B6">
          <w:rPr>
            <w:rFonts w:ascii="Times New Roman" w:eastAsiaTheme="minorEastAsia" w:hAnsi="Times New Roman" w:cs="Times New Roman"/>
            <w:sz w:val="24"/>
            <w:szCs w:val="24"/>
          </w:rPr>
          <w:delText xml:space="preserve"> standard error on the mean; </w:delText>
        </w:r>
      </w:del>
      <m:oMath>
        <m:r>
          <w:del w:id="885" w:author="Drees, Trevor" w:date="2023-01-24T22:20:00Z">
            <w:rPr>
              <w:rFonts w:ascii="Cambria Math" w:eastAsiaTheme="minorEastAsia" w:hAnsi="Cambria Math" w:cs="Times New Roman"/>
              <w:sz w:val="24"/>
              <w:szCs w:val="24"/>
            </w:rPr>
            <m:t>p</m:t>
          </w:del>
        </m:r>
      </m:oMath>
      <w:del w:id="886" w:author="Drees, Trevor" w:date="2023-01-24T22:20:00Z">
        <w:r w:rsidR="00907C17" w:rsidDel="001644B6">
          <w:rPr>
            <w:rFonts w:ascii="Times New Roman" w:eastAsiaTheme="minorEastAsia" w:hAnsi="Times New Roman" w:cs="Times New Roman"/>
            <w:sz w:val="24"/>
            <w:szCs w:val="24"/>
          </w:rPr>
          <w:delText>-values are</w:delText>
        </w:r>
        <w:r w:rsidR="00A902DE" w:rsidDel="001644B6">
          <w:rPr>
            <w:rFonts w:ascii="Times New Roman" w:eastAsiaTheme="minorEastAsia" w:hAnsi="Times New Roman" w:cs="Times New Roman"/>
            <w:sz w:val="24"/>
            <w:szCs w:val="24"/>
          </w:rPr>
          <w:delText xml:space="preserve"> obtained</w:delText>
        </w:r>
        <w:r w:rsidR="00907C17" w:rsidDel="001644B6">
          <w:rPr>
            <w:rFonts w:ascii="Times New Roman" w:eastAsiaTheme="minorEastAsia" w:hAnsi="Times New Roman" w:cs="Times New Roman"/>
            <w:sz w:val="24"/>
            <w:szCs w:val="24"/>
          </w:rPr>
          <w:delText xml:space="preserve"> from Kolmogorov-Smirnov tests, with low </w:delText>
        </w:r>
      </w:del>
      <m:oMath>
        <m:r>
          <w:del w:id="887" w:author="Drees, Trevor" w:date="2023-01-24T22:20:00Z">
            <w:rPr>
              <w:rFonts w:ascii="Cambria Math" w:eastAsiaTheme="minorEastAsia" w:hAnsi="Cambria Math" w:cs="Times New Roman"/>
              <w:sz w:val="24"/>
              <w:szCs w:val="24"/>
            </w:rPr>
            <m:t>p</m:t>
          </w:del>
        </m:r>
      </m:oMath>
      <w:del w:id="888" w:author="Drees, Trevor" w:date="2023-01-24T22:20:00Z">
        <w:r w:rsidR="00907C17" w:rsidDel="001644B6">
          <w:rPr>
            <w:rFonts w:ascii="Times New Roman" w:eastAsiaTheme="minorEastAsia" w:hAnsi="Times New Roman" w:cs="Times New Roman"/>
            <w:sz w:val="24"/>
            <w:szCs w:val="24"/>
          </w:rPr>
          <w:delText>-values indicating significant differences between the two survival curves.</w:delText>
        </w:r>
      </w:del>
    </w:p>
    <w:p w14:paraId="4C7316AD" w14:textId="5417032D" w:rsidR="008C6470" w:rsidDel="0084228F" w:rsidRDefault="0048339C">
      <w:pPr>
        <w:rPr>
          <w:del w:id="889" w:author="Drees, Trevor" w:date="2023-01-24T22:27:00Z"/>
        </w:rPr>
      </w:pPr>
      <w:del w:id="890" w:author="Drees, Trevor" w:date="2023-01-24T22:20:00Z">
        <w:r w:rsidDel="001644B6">
          <w:rPr>
            <w:noProof/>
          </w:rPr>
          <w:drawing>
            <wp:inline distT="0" distB="0" distL="0" distR="0" wp14:anchorId="756D0954" wp14:editId="11E1AED1">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641262B5" w14:textId="30619970" w:rsidR="008C6470" w:rsidDel="0084228F" w:rsidRDefault="008C6470">
      <w:pPr>
        <w:rPr>
          <w:del w:id="891" w:author="Drees, Trevor" w:date="2023-01-24T22:27:00Z"/>
        </w:rPr>
      </w:pPr>
    </w:p>
    <w:p w14:paraId="2B4835CE" w14:textId="340392F2" w:rsidR="008C6470" w:rsidDel="0084228F" w:rsidRDefault="008C6470">
      <w:pPr>
        <w:rPr>
          <w:del w:id="892" w:author="Drees, Trevor" w:date="2023-01-24T22:27:00Z"/>
        </w:rPr>
      </w:pPr>
    </w:p>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34038888">
    <w:abstractNumId w:val="7"/>
  </w:num>
  <w:num w:numId="2" w16cid:durableId="1936479973">
    <w:abstractNumId w:val="0"/>
  </w:num>
  <w:num w:numId="3" w16cid:durableId="1432776983">
    <w:abstractNumId w:val="2"/>
  </w:num>
  <w:num w:numId="4" w16cid:durableId="2054886005">
    <w:abstractNumId w:val="3"/>
  </w:num>
  <w:num w:numId="5" w16cid:durableId="658116208">
    <w:abstractNumId w:val="6"/>
  </w:num>
  <w:num w:numId="6" w16cid:durableId="1831751339">
    <w:abstractNumId w:val="8"/>
  </w:num>
  <w:num w:numId="7" w16cid:durableId="1960599970">
    <w:abstractNumId w:val="9"/>
  </w:num>
  <w:num w:numId="8" w16cid:durableId="1111706329">
    <w:abstractNumId w:val="5"/>
  </w:num>
  <w:num w:numId="9" w16cid:durableId="128548151">
    <w:abstractNumId w:val="4"/>
  </w:num>
  <w:num w:numId="10" w16cid:durableId="6162579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ees, Trevor">
    <w15:presenceInfo w15:providerId="None" w15:userId="Drees, Tre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5F83"/>
    <w:rsid w:val="0000672C"/>
    <w:rsid w:val="00030EBE"/>
    <w:rsid w:val="000363AA"/>
    <w:rsid w:val="00037D61"/>
    <w:rsid w:val="000474BC"/>
    <w:rsid w:val="00050DDB"/>
    <w:rsid w:val="00050EEE"/>
    <w:rsid w:val="000556FA"/>
    <w:rsid w:val="00071C42"/>
    <w:rsid w:val="00072E8E"/>
    <w:rsid w:val="00082BC1"/>
    <w:rsid w:val="00083B1D"/>
    <w:rsid w:val="00097AB3"/>
    <w:rsid w:val="000A064E"/>
    <w:rsid w:val="000A2425"/>
    <w:rsid w:val="000A30CC"/>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0F15"/>
    <w:rsid w:val="001644B6"/>
    <w:rsid w:val="00165110"/>
    <w:rsid w:val="001653B5"/>
    <w:rsid w:val="00167F4F"/>
    <w:rsid w:val="00170229"/>
    <w:rsid w:val="00174098"/>
    <w:rsid w:val="0018488E"/>
    <w:rsid w:val="00194B26"/>
    <w:rsid w:val="00196CCD"/>
    <w:rsid w:val="001A7562"/>
    <w:rsid w:val="001B533C"/>
    <w:rsid w:val="001C1DB3"/>
    <w:rsid w:val="001C39B9"/>
    <w:rsid w:val="001C3C05"/>
    <w:rsid w:val="001C7AE8"/>
    <w:rsid w:val="001E08BA"/>
    <w:rsid w:val="001F4C63"/>
    <w:rsid w:val="00204FAB"/>
    <w:rsid w:val="00216120"/>
    <w:rsid w:val="002164ED"/>
    <w:rsid w:val="00222C0F"/>
    <w:rsid w:val="00223EE0"/>
    <w:rsid w:val="00226663"/>
    <w:rsid w:val="00226FD9"/>
    <w:rsid w:val="002278B7"/>
    <w:rsid w:val="00236781"/>
    <w:rsid w:val="002375B4"/>
    <w:rsid w:val="00242E89"/>
    <w:rsid w:val="00282DEE"/>
    <w:rsid w:val="00286EBE"/>
    <w:rsid w:val="00290B07"/>
    <w:rsid w:val="0029647E"/>
    <w:rsid w:val="002A38BE"/>
    <w:rsid w:val="002C5462"/>
    <w:rsid w:val="002D03DB"/>
    <w:rsid w:val="002D7B86"/>
    <w:rsid w:val="002F73EA"/>
    <w:rsid w:val="00301B99"/>
    <w:rsid w:val="003056AF"/>
    <w:rsid w:val="00313C1E"/>
    <w:rsid w:val="00327DCA"/>
    <w:rsid w:val="00334F10"/>
    <w:rsid w:val="00346C6D"/>
    <w:rsid w:val="00352A50"/>
    <w:rsid w:val="0035456F"/>
    <w:rsid w:val="00356DD3"/>
    <w:rsid w:val="00361261"/>
    <w:rsid w:val="00374ACA"/>
    <w:rsid w:val="00377387"/>
    <w:rsid w:val="003835BB"/>
    <w:rsid w:val="00385CA2"/>
    <w:rsid w:val="003909FF"/>
    <w:rsid w:val="00394E95"/>
    <w:rsid w:val="003A01C8"/>
    <w:rsid w:val="003A10C4"/>
    <w:rsid w:val="003A1447"/>
    <w:rsid w:val="003B4F50"/>
    <w:rsid w:val="003C03C7"/>
    <w:rsid w:val="003C0C62"/>
    <w:rsid w:val="003C2041"/>
    <w:rsid w:val="003C78ED"/>
    <w:rsid w:val="003D5A17"/>
    <w:rsid w:val="003D7511"/>
    <w:rsid w:val="003E2536"/>
    <w:rsid w:val="003F298E"/>
    <w:rsid w:val="003F3DC5"/>
    <w:rsid w:val="004109FB"/>
    <w:rsid w:val="00412BAB"/>
    <w:rsid w:val="00415ECC"/>
    <w:rsid w:val="004265CE"/>
    <w:rsid w:val="0043340B"/>
    <w:rsid w:val="004659BE"/>
    <w:rsid w:val="00466778"/>
    <w:rsid w:val="00467F3C"/>
    <w:rsid w:val="004802DF"/>
    <w:rsid w:val="0048339C"/>
    <w:rsid w:val="0049206F"/>
    <w:rsid w:val="00495395"/>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B10B2"/>
    <w:rsid w:val="005C144C"/>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C2638"/>
    <w:rsid w:val="006D0390"/>
    <w:rsid w:val="006D0C19"/>
    <w:rsid w:val="006D2E4D"/>
    <w:rsid w:val="006E1378"/>
    <w:rsid w:val="006E6EC1"/>
    <w:rsid w:val="006F3305"/>
    <w:rsid w:val="00706007"/>
    <w:rsid w:val="00713078"/>
    <w:rsid w:val="00716975"/>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228F"/>
    <w:rsid w:val="00845B59"/>
    <w:rsid w:val="00851F8B"/>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92F36"/>
    <w:rsid w:val="009A1C81"/>
    <w:rsid w:val="009A2816"/>
    <w:rsid w:val="009C0227"/>
    <w:rsid w:val="009D1071"/>
    <w:rsid w:val="009D3FC2"/>
    <w:rsid w:val="009D5A7E"/>
    <w:rsid w:val="009D5E60"/>
    <w:rsid w:val="009D62D3"/>
    <w:rsid w:val="009D6535"/>
    <w:rsid w:val="009E1176"/>
    <w:rsid w:val="009E2499"/>
    <w:rsid w:val="009E31A2"/>
    <w:rsid w:val="009E5CC2"/>
    <w:rsid w:val="009E6A5E"/>
    <w:rsid w:val="009F1588"/>
    <w:rsid w:val="009F3B69"/>
    <w:rsid w:val="00A02EDA"/>
    <w:rsid w:val="00A26353"/>
    <w:rsid w:val="00A33D14"/>
    <w:rsid w:val="00A442AA"/>
    <w:rsid w:val="00A45266"/>
    <w:rsid w:val="00A50152"/>
    <w:rsid w:val="00A51B0E"/>
    <w:rsid w:val="00A527CB"/>
    <w:rsid w:val="00A618A8"/>
    <w:rsid w:val="00A70DC5"/>
    <w:rsid w:val="00A802F6"/>
    <w:rsid w:val="00A838EB"/>
    <w:rsid w:val="00A902DE"/>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06A9"/>
    <w:rsid w:val="00BD3F7E"/>
    <w:rsid w:val="00BD5542"/>
    <w:rsid w:val="00BE38E8"/>
    <w:rsid w:val="00BE773F"/>
    <w:rsid w:val="00BF798A"/>
    <w:rsid w:val="00C04157"/>
    <w:rsid w:val="00C05AC4"/>
    <w:rsid w:val="00C13C06"/>
    <w:rsid w:val="00C1549D"/>
    <w:rsid w:val="00C25B53"/>
    <w:rsid w:val="00C25D2F"/>
    <w:rsid w:val="00C302CA"/>
    <w:rsid w:val="00C34816"/>
    <w:rsid w:val="00C45936"/>
    <w:rsid w:val="00C5252C"/>
    <w:rsid w:val="00C534DF"/>
    <w:rsid w:val="00C550AA"/>
    <w:rsid w:val="00C6004E"/>
    <w:rsid w:val="00C71007"/>
    <w:rsid w:val="00C7206A"/>
    <w:rsid w:val="00C748F0"/>
    <w:rsid w:val="00C77B70"/>
    <w:rsid w:val="00C91512"/>
    <w:rsid w:val="00C93440"/>
    <w:rsid w:val="00C939BE"/>
    <w:rsid w:val="00CB742C"/>
    <w:rsid w:val="00CC4AE9"/>
    <w:rsid w:val="00CE32CD"/>
    <w:rsid w:val="00CE606C"/>
    <w:rsid w:val="00CF4EA1"/>
    <w:rsid w:val="00CF6E1C"/>
    <w:rsid w:val="00D1188E"/>
    <w:rsid w:val="00D121CC"/>
    <w:rsid w:val="00D15DF0"/>
    <w:rsid w:val="00D17587"/>
    <w:rsid w:val="00D34C40"/>
    <w:rsid w:val="00D40D3C"/>
    <w:rsid w:val="00D509FF"/>
    <w:rsid w:val="00D53D74"/>
    <w:rsid w:val="00D72390"/>
    <w:rsid w:val="00D812A8"/>
    <w:rsid w:val="00D87F9B"/>
    <w:rsid w:val="00D90B9C"/>
    <w:rsid w:val="00D92BE8"/>
    <w:rsid w:val="00D94430"/>
    <w:rsid w:val="00D9723C"/>
    <w:rsid w:val="00D97EE3"/>
    <w:rsid w:val="00DB0BA5"/>
    <w:rsid w:val="00DC45D5"/>
    <w:rsid w:val="00DC4D6B"/>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7CD3"/>
    <w:rsid w:val="00E906F4"/>
    <w:rsid w:val="00E95559"/>
    <w:rsid w:val="00EA3282"/>
    <w:rsid w:val="00EC15D4"/>
    <w:rsid w:val="00EC4627"/>
    <w:rsid w:val="00EC4D93"/>
    <w:rsid w:val="00ED00F1"/>
    <w:rsid w:val="00EE70CD"/>
    <w:rsid w:val="00EF0441"/>
    <w:rsid w:val="00EF5383"/>
    <w:rsid w:val="00EF5B26"/>
    <w:rsid w:val="00EF67A7"/>
    <w:rsid w:val="00F018BE"/>
    <w:rsid w:val="00F134E1"/>
    <w:rsid w:val="00F208D5"/>
    <w:rsid w:val="00F26B09"/>
    <w:rsid w:val="00F30DC8"/>
    <w:rsid w:val="00F33B2F"/>
    <w:rsid w:val="00F36D35"/>
    <w:rsid w:val="00F423B1"/>
    <w:rsid w:val="00F531A6"/>
    <w:rsid w:val="00F6155A"/>
    <w:rsid w:val="00F65A3F"/>
    <w:rsid w:val="00F65D3B"/>
    <w:rsid w:val="00F70A4D"/>
    <w:rsid w:val="00F7714B"/>
    <w:rsid w:val="00F95BD7"/>
    <w:rsid w:val="00FA1D5A"/>
    <w:rsid w:val="00FA1FCE"/>
    <w:rsid w:val="00FA25FD"/>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5358</TotalTime>
  <Pages>18</Pages>
  <Words>7708</Words>
  <Characters>43942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Drees, Trevor</cp:lastModifiedBy>
  <cp:revision>74</cp:revision>
  <dcterms:created xsi:type="dcterms:W3CDTF">2021-10-02T01:15:00Z</dcterms:created>
  <dcterms:modified xsi:type="dcterms:W3CDTF">2023-01-30T03:09:00Z</dcterms:modified>
</cp:coreProperties>
</file>