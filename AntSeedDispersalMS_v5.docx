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2E2C97AB"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warming treatment and </w:t>
      </w:r>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were observed as well.</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emoval of a seed by ants is not guaranteed to result in successful dispersal of that particular seed,</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an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FAFF836"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10E74B70" w:rsidR="00F018BE" w:rsidRDefault="006F3305" w:rsidP="001A7562">
      <w:pPr>
        <w:spacing w:line="240" w:lineRule="auto"/>
        <w:ind w:firstLine="284"/>
        <w:jc w:val="both"/>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t>
      </w:r>
      <w:r w:rsidR="00BE38E8">
        <w:rPr>
          <w:rFonts w:ascii="Times New Roman" w:hAnsi="Times New Roman" w:cs="Times New Roman"/>
          <w:sz w:val="24"/>
          <w:szCs w:val="24"/>
        </w:rPr>
        <w:t xml:space="preserve">was </w:t>
      </w:r>
      <w:r w:rsidR="000B02F9">
        <w:rPr>
          <w:rFonts w:ascii="Times New Roman" w:hAnsi="Times New Roman" w:cs="Times New Roman"/>
          <w:sz w:val="24"/>
          <w:szCs w:val="24"/>
        </w:rPr>
        <w:t>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Two-sided Kolmogorov-Smirnov tests were used to determine whether survival curves for a given combination of two treatments differed between levels of the third treatment.</w:t>
      </w: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Results</w:t>
      </w:r>
    </w:p>
    <w:p w14:paraId="36ADE07F" w14:textId="1F6E673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0"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1" w:author="Drees, Trevor" w:date="2023-01-24T22:21:00Z">
        <w:r w:rsidR="001644B6">
          <w:rPr>
            <w:rFonts w:ascii="Times New Roman" w:hAnsi="Times New Roman" w:cs="Times New Roman"/>
            <w:sz w:val="24"/>
            <w:szCs w:val="24"/>
          </w:rPr>
          <w:t xml:space="preserve">Appendix S1, Figure </w:t>
        </w:r>
      </w:ins>
      <w:ins w:id="2"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3"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4"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1032E6A2"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1C39B9">
        <w:rPr>
          <w:rFonts w:ascii="Times New Roman" w:hAnsi="Times New Roman" w:cs="Times New Roman"/>
          <w:sz w:val="24"/>
          <w:szCs w:val="24"/>
        </w:rPr>
        <w:t>.</w:t>
      </w:r>
    </w:p>
    <w:p w14:paraId="4C0334E9" w14:textId="41731E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5" w:author="Drees, Trevor" w:date="2023-01-24T22:26:00Z">
        <w:r w:rsidR="0068119A" w:rsidDel="0084228F">
          <w:rPr>
            <w:rFonts w:ascii="Times New Roman" w:hAnsi="Times New Roman" w:cs="Times New Roman"/>
            <w:sz w:val="24"/>
            <w:szCs w:val="24"/>
          </w:rPr>
          <w:delText>4</w:delText>
        </w:r>
      </w:del>
      <w:ins w:id="6"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ins w:id="7" w:author="Drees, Trevor" w:date="2023-01-24T22:27:00Z">
        <w:r w:rsidR="0084228F">
          <w:rPr>
            <w:rFonts w:ascii="Times New Roman" w:hAnsi="Times New Roman" w:cs="Times New Roman"/>
            <w:sz w:val="24"/>
            <w:szCs w:val="24"/>
          </w:rPr>
          <w:t>3</w:t>
        </w:r>
      </w:ins>
      <w:del w:id="8"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w:t>
      </w:r>
      <w:del w:id="9"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10" w:author="Drees, Trevor" w:date="2023-01-24T22:20:00Z">
        <w:r w:rsidR="001644B6">
          <w:rPr>
            <w:rFonts w:ascii="Times New Roman" w:hAnsi="Times New Roman" w:cs="Times New Roman"/>
            <w:sz w:val="24"/>
            <w:szCs w:val="24"/>
          </w:rPr>
          <w:t>Appendix S1, Figure S</w:t>
        </w:r>
      </w:ins>
      <w:ins w:id="11"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024BCDD2"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lastRenderedPageBreak/>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 due</w:t>
      </w:r>
      <w:r w:rsidR="00D121CC">
        <w:rPr>
          <w:rFonts w:ascii="Times New Roman" w:hAnsi="Times New Roman" w:cs="Times New Roman"/>
          <w:sz w:val="24"/>
          <w:szCs w:val="24"/>
        </w:rPr>
        <w:t xml:space="preserve"> to</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t>
      </w:r>
      <w:r w:rsidR="00F65A3F">
        <w:rPr>
          <w:rFonts w:ascii="Times New Roman" w:hAnsi="Times New Roman" w:cs="Times New Roman"/>
          <w:sz w:val="24"/>
          <w:szCs w:val="24"/>
        </w:rPr>
        <w:lastRenderedPageBreak/>
        <w:t xml:space="preserve">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lastRenderedPageBreak/>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lastRenderedPageBreak/>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12"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12"/>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4D5253">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6"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4D5253" w14:paraId="753D4D3F" w14:textId="77777777" w:rsidTr="004D5253">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3A068C24" w14:textId="77777777" w:rsidTr="004D5253">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4CD360B7" w:rsidR="00ED00F1" w:rsidRPr="00A838EB" w:rsidRDefault="00050DDB" w:rsidP="00050DDB">
            <w:pPr>
              <w:jc w:val="right"/>
              <w:rPr>
                <w:rFonts w:ascii="Times New Roman" w:hAnsi="Times New Roman" w:cs="Times New Roman"/>
              </w:rPr>
            </w:pPr>
            <w:r w:rsidRPr="00A838EB">
              <w:rPr>
                <w:rFonts w:ascii="Times New Roman" w:hAnsi="Times New Roman" w:cs="Times New Roman"/>
              </w:rPr>
              <w:t>-1.</w:t>
            </w:r>
            <w:r w:rsidR="004265CE">
              <w:rPr>
                <w:rFonts w:ascii="Times New Roman" w:hAnsi="Times New Roman" w:cs="Times New Roman"/>
              </w:rPr>
              <w:t>777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0.3</w:t>
            </w:r>
            <w:r w:rsidR="004265CE">
              <w:rPr>
                <w:rFonts w:ascii="Times New Roman" w:eastAsiaTheme="minorEastAsia" w:hAnsi="Times New Roman" w:cs="Times New Roman"/>
              </w:rPr>
              <w:t>33</w:t>
            </w:r>
          </w:p>
        </w:tc>
        <w:tc>
          <w:tcPr>
            <w:tcW w:w="879" w:type="dxa"/>
            <w:tcBorders>
              <w:top w:val="single" w:sz="4" w:space="0" w:color="auto"/>
            </w:tcBorders>
            <w:vAlign w:val="center"/>
          </w:tcPr>
          <w:p w14:paraId="46F93054" w14:textId="64322D23"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004265CE">
              <w:rPr>
                <w:rFonts w:ascii="Times New Roman" w:hAnsi="Times New Roman" w:cs="Times New Roman"/>
              </w:rPr>
              <w:t>341</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70805CD" w14:textId="77777777" w:rsidTr="004D5253">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26760367" w:rsidR="00ED00F1" w:rsidRPr="00A838EB" w:rsidRDefault="00050DD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138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208</w:t>
            </w:r>
          </w:p>
        </w:tc>
        <w:tc>
          <w:tcPr>
            <w:tcW w:w="879" w:type="dxa"/>
            <w:vAlign w:val="center"/>
          </w:tcPr>
          <w:p w14:paraId="0AE13A93" w14:textId="79582978" w:rsidR="00ED00F1" w:rsidRPr="00A838EB" w:rsidRDefault="004265CE" w:rsidP="00ED00F1">
            <w:pPr>
              <w:jc w:val="right"/>
              <w:rPr>
                <w:rFonts w:ascii="Times New Roman" w:hAnsi="Times New Roman" w:cs="Times New Roman"/>
              </w:rPr>
            </w:pPr>
            <w:r>
              <w:rPr>
                <w:rFonts w:ascii="Times New Roman" w:hAnsi="Times New Roman" w:cs="Times New Roman"/>
              </w:rPr>
              <w:t>0.665</w:t>
            </w:r>
          </w:p>
        </w:tc>
        <w:tc>
          <w:tcPr>
            <w:tcW w:w="895" w:type="dxa"/>
            <w:vAlign w:val="center"/>
          </w:tcPr>
          <w:p w14:paraId="7D90CCA6" w14:textId="73FA7DB0" w:rsidR="00ED00F1" w:rsidRPr="00A838EB" w:rsidRDefault="00ED00F1" w:rsidP="00ED00F1">
            <w:pPr>
              <w:jc w:val="right"/>
              <w:rPr>
                <w:rFonts w:ascii="Times New Roman" w:hAnsi="Times New Roman" w:cs="Times New Roman"/>
              </w:rPr>
            </w:pPr>
            <w:r w:rsidRPr="00A838EB">
              <w:rPr>
                <w:rFonts w:ascii="Times New Roman" w:hAnsi="Times New Roman" w:cs="Times New Roman"/>
              </w:rPr>
              <w:t>0.</w:t>
            </w:r>
            <w:r w:rsidR="004265CE">
              <w:rPr>
                <w:rFonts w:ascii="Times New Roman" w:hAnsi="Times New Roman" w:cs="Times New Roman"/>
              </w:rPr>
              <w:t>506</w:t>
            </w:r>
          </w:p>
        </w:tc>
      </w:tr>
      <w:tr w:rsidR="004D5253" w14:paraId="54A5A7ED" w14:textId="77777777" w:rsidTr="004D5253">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332482EA"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0D6545">
              <w:rPr>
                <w:rFonts w:ascii="Times New Roman" w:hAnsi="Times New Roman" w:cs="Times New Roman"/>
              </w:rPr>
              <w:t>766</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204</w:t>
            </w:r>
          </w:p>
        </w:tc>
        <w:tc>
          <w:tcPr>
            <w:tcW w:w="879" w:type="dxa"/>
            <w:vAlign w:val="center"/>
          </w:tcPr>
          <w:p w14:paraId="36C1A713" w14:textId="463BDA0D" w:rsidR="00ED00F1" w:rsidRPr="00A838EB" w:rsidRDefault="004265CE" w:rsidP="00ED00F1">
            <w:pPr>
              <w:jc w:val="right"/>
              <w:rPr>
                <w:rFonts w:ascii="Times New Roman" w:hAnsi="Times New Roman" w:cs="Times New Roman"/>
              </w:rPr>
            </w:pPr>
            <w:r>
              <w:rPr>
                <w:rFonts w:ascii="Times New Roman" w:hAnsi="Times New Roman" w:cs="Times New Roman"/>
              </w:rPr>
              <w:t>8.642</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80DDC9E" w14:textId="77777777" w:rsidTr="004D5253">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2F9405EC" w:rsidR="00ED00F1" w:rsidRPr="00A838EB" w:rsidRDefault="00A838EB" w:rsidP="00050DDB">
            <w:pPr>
              <w:jc w:val="right"/>
              <w:rPr>
                <w:rFonts w:ascii="Times New Roman" w:hAnsi="Times New Roman" w:cs="Times New Roman"/>
              </w:rPr>
            </w:pPr>
            <w:r w:rsidRPr="00A838EB">
              <w:rPr>
                <w:rFonts w:ascii="Times New Roman" w:hAnsi="Times New Roman" w:cs="Times New Roman"/>
              </w:rPr>
              <w:t>1.8</w:t>
            </w:r>
            <w:r w:rsidR="000D6545">
              <w:rPr>
                <w:rFonts w:ascii="Times New Roman" w:hAnsi="Times New Roman" w:cs="Times New Roman"/>
              </w:rPr>
              <w:t>41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0.20</w:t>
            </w:r>
            <w:r w:rsidR="000D6545">
              <w:rPr>
                <w:rFonts w:ascii="Times New Roman" w:eastAsiaTheme="minorEastAsia" w:hAnsi="Times New Roman" w:cs="Times New Roman"/>
              </w:rPr>
              <w:t>5</w:t>
            </w:r>
          </w:p>
        </w:tc>
        <w:tc>
          <w:tcPr>
            <w:tcW w:w="879" w:type="dxa"/>
            <w:vAlign w:val="center"/>
          </w:tcPr>
          <w:p w14:paraId="4CF34832" w14:textId="01290F80"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004265CE">
              <w:rPr>
                <w:rFonts w:ascii="Times New Roman" w:hAnsi="Times New Roman" w:cs="Times New Roman"/>
              </w:rPr>
              <w:t>000</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70B602A8" w14:textId="77777777" w:rsidTr="004D5253">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5FEFC066" w:rsidR="00ED00F1" w:rsidRPr="00A838EB" w:rsidRDefault="000D6545" w:rsidP="00050DDB">
            <w:pPr>
              <w:jc w:val="right"/>
              <w:rPr>
                <w:rFonts w:ascii="Times New Roman" w:hAnsi="Times New Roman" w:cs="Times New Roman"/>
              </w:rPr>
            </w:pPr>
            <w:r>
              <w:rPr>
                <w:rFonts w:ascii="Times New Roman" w:hAnsi="Times New Roman" w:cs="Times New Roman"/>
              </w:rPr>
              <w:t>0</w:t>
            </w:r>
            <w:r w:rsidRPr="00A838EB">
              <w:rPr>
                <w:rFonts w:ascii="Times New Roman" w:hAnsi="Times New Roman" w:cs="Times New Roman"/>
              </w:rPr>
              <w:t>.</w:t>
            </w:r>
            <w:r>
              <w:rPr>
                <w:rFonts w:ascii="Times New Roman" w:hAnsi="Times New Roman" w:cs="Times New Roman"/>
              </w:rPr>
              <w:t>231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w:t>
            </w:r>
            <w:r>
              <w:rPr>
                <w:rFonts w:ascii="Times New Roman" w:eastAsiaTheme="minorEastAsia" w:hAnsi="Times New Roman" w:cs="Times New Roman"/>
              </w:rPr>
              <w:t>15</w:t>
            </w:r>
          </w:p>
        </w:tc>
        <w:tc>
          <w:tcPr>
            <w:tcW w:w="879" w:type="dxa"/>
            <w:vAlign w:val="center"/>
          </w:tcPr>
          <w:p w14:paraId="76587424" w14:textId="3966ED0F" w:rsidR="00ED00F1" w:rsidRPr="00A838EB" w:rsidRDefault="004265CE" w:rsidP="00ED00F1">
            <w:pPr>
              <w:jc w:val="right"/>
              <w:rPr>
                <w:rFonts w:ascii="Times New Roman" w:hAnsi="Times New Roman" w:cs="Times New Roman"/>
              </w:rPr>
            </w:pPr>
            <w:r>
              <w:rPr>
                <w:rFonts w:ascii="Times New Roman" w:hAnsi="Times New Roman" w:cs="Times New Roman"/>
              </w:rPr>
              <w:t>1.073</w:t>
            </w:r>
          </w:p>
        </w:tc>
        <w:tc>
          <w:tcPr>
            <w:tcW w:w="895" w:type="dxa"/>
            <w:vAlign w:val="center"/>
          </w:tcPr>
          <w:p w14:paraId="3A6C884F" w14:textId="231C1E34" w:rsidR="00ED00F1" w:rsidRPr="00A838EB" w:rsidRDefault="004265CE" w:rsidP="00ED00F1">
            <w:pPr>
              <w:jc w:val="right"/>
              <w:rPr>
                <w:rFonts w:ascii="Times New Roman" w:hAnsi="Times New Roman" w:cs="Times New Roman"/>
              </w:rPr>
            </w:pPr>
            <w:r>
              <w:rPr>
                <w:rFonts w:ascii="Times New Roman" w:hAnsi="Times New Roman" w:cs="Times New Roman"/>
              </w:rPr>
              <w:t>0.283</w:t>
            </w:r>
          </w:p>
        </w:tc>
      </w:tr>
      <w:tr w:rsidR="004D5253" w14:paraId="36D05FA6" w14:textId="77777777" w:rsidTr="004D5253">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005B10DB"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768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0.21</w:t>
            </w:r>
            <w:r w:rsidR="000D6545">
              <w:rPr>
                <w:rFonts w:ascii="Times New Roman" w:eastAsiaTheme="minorEastAsia" w:hAnsi="Times New Roman" w:cs="Times New Roman"/>
              </w:rPr>
              <w:t>5</w:t>
            </w:r>
          </w:p>
        </w:tc>
        <w:tc>
          <w:tcPr>
            <w:tcW w:w="879" w:type="dxa"/>
            <w:vAlign w:val="center"/>
          </w:tcPr>
          <w:p w14:paraId="12E2C8AE" w14:textId="1F444EC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004265CE">
              <w:rPr>
                <w:rFonts w:ascii="Times New Roman" w:hAnsi="Times New Roman" w:cs="Times New Roman"/>
              </w:rPr>
              <w:t>570</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269FDEDE" w14:textId="77777777" w:rsidTr="004D5253">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40A258A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-1.7</w:t>
            </w:r>
            <w:r w:rsidR="000D6545">
              <w:rPr>
                <w:rFonts w:ascii="Times New Roman" w:hAnsi="Times New Roman" w:cs="Times New Roman"/>
              </w:rPr>
              <w:t>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9" w:type="dxa"/>
            <w:vAlign w:val="center"/>
          </w:tcPr>
          <w:p w14:paraId="176D3EE0" w14:textId="1A8E37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004265CE">
              <w:rPr>
                <w:rFonts w:ascii="Times New Roman" w:hAnsi="Times New Roman" w:cs="Times New Roman"/>
              </w:rPr>
              <w:t>793</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4D5253">
        <w:tc>
          <w:tcPr>
            <w:tcW w:w="9355"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4D5253">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6"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4D5253" w14:paraId="4050BFA4" w14:textId="77777777" w:rsidTr="004D5253">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18DFD452" w14:textId="77777777" w:rsidTr="004D5253">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7ED4881B"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578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w:t>
            </w:r>
            <w:r w:rsidR="004D5253">
              <w:rPr>
                <w:rFonts w:ascii="Times New Roman" w:eastAsiaTheme="minorEastAsia" w:hAnsi="Times New Roman" w:cs="Times New Roman"/>
              </w:rPr>
              <w:t>75</w:t>
            </w:r>
          </w:p>
        </w:tc>
        <w:tc>
          <w:tcPr>
            <w:tcW w:w="879" w:type="dxa"/>
            <w:tcBorders>
              <w:top w:val="single" w:sz="4" w:space="0" w:color="auto"/>
            </w:tcBorders>
            <w:vAlign w:val="center"/>
          </w:tcPr>
          <w:p w14:paraId="41FFE160" w14:textId="2F2F05BD" w:rsidR="00ED00F1" w:rsidRPr="00A838EB" w:rsidRDefault="00DD1A42" w:rsidP="00ED00F1">
            <w:pPr>
              <w:jc w:val="right"/>
              <w:rPr>
                <w:rFonts w:ascii="Times New Roman" w:hAnsi="Times New Roman" w:cs="Times New Roman"/>
              </w:rPr>
            </w:pPr>
            <w:r w:rsidRPr="00A838EB">
              <w:rPr>
                <w:rFonts w:ascii="Times New Roman" w:hAnsi="Times New Roman" w:cs="Times New Roman"/>
              </w:rPr>
              <w:t>5.</w:t>
            </w:r>
            <w:r w:rsidR="004D5253">
              <w:rPr>
                <w:rFonts w:ascii="Times New Roman" w:hAnsi="Times New Roman" w:cs="Times New Roman"/>
              </w:rPr>
              <w:t>423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58BC4432" w14:textId="77777777" w:rsidTr="004D5253">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6AA9E727"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224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335</w:t>
            </w:r>
          </w:p>
        </w:tc>
        <w:tc>
          <w:tcPr>
            <w:tcW w:w="879" w:type="dxa"/>
            <w:vAlign w:val="center"/>
          </w:tcPr>
          <w:p w14:paraId="7565E6B1" w14:textId="39FBDF14" w:rsidR="00ED00F1" w:rsidRPr="00A838EB" w:rsidRDefault="00DD1A42" w:rsidP="00ED00F1">
            <w:pPr>
              <w:jc w:val="right"/>
              <w:rPr>
                <w:rFonts w:ascii="Times New Roman" w:hAnsi="Times New Roman" w:cs="Times New Roman"/>
              </w:rPr>
            </w:pPr>
            <w:r w:rsidRPr="00A838EB">
              <w:rPr>
                <w:rFonts w:ascii="Times New Roman" w:hAnsi="Times New Roman" w:cs="Times New Roman"/>
              </w:rPr>
              <w:t>-</w:t>
            </w:r>
            <w:r w:rsidR="004D5253">
              <w:rPr>
                <w:rFonts w:ascii="Times New Roman" w:hAnsi="Times New Roman" w:cs="Times New Roman"/>
              </w:rPr>
              <w:t>0.668</w:t>
            </w:r>
          </w:p>
        </w:tc>
        <w:tc>
          <w:tcPr>
            <w:tcW w:w="895" w:type="dxa"/>
            <w:vAlign w:val="center"/>
          </w:tcPr>
          <w:p w14:paraId="6150182C" w14:textId="0EA9DDAE" w:rsidR="00ED00F1" w:rsidRPr="00A838EB" w:rsidRDefault="00DD1A42" w:rsidP="00ED00F1">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504</w:t>
            </w:r>
          </w:p>
        </w:tc>
      </w:tr>
      <w:tr w:rsidR="004D5253" w14:paraId="7231CBED" w14:textId="77777777" w:rsidTr="004D5253">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408B380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4D5253">
              <w:rPr>
                <w:rFonts w:ascii="Times New Roman" w:hAnsi="Times New Roman" w:cs="Times New Roman"/>
              </w:rPr>
              <w:t>380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424</w:t>
            </w:r>
          </w:p>
        </w:tc>
        <w:tc>
          <w:tcPr>
            <w:tcW w:w="879" w:type="dxa"/>
            <w:vAlign w:val="center"/>
          </w:tcPr>
          <w:p w14:paraId="4B201C44" w14:textId="25AA26C4" w:rsidR="00ED00F1" w:rsidRPr="00A838EB" w:rsidRDefault="004D5253" w:rsidP="00ED00F1">
            <w:pPr>
              <w:jc w:val="right"/>
              <w:rPr>
                <w:rFonts w:ascii="Times New Roman" w:hAnsi="Times New Roman" w:cs="Times New Roman"/>
              </w:rPr>
            </w:pPr>
            <w:r>
              <w:rPr>
                <w:rFonts w:ascii="Times New Roman" w:hAnsi="Times New Roman" w:cs="Times New Roman"/>
              </w:rPr>
              <w:t>3.250</w:t>
            </w:r>
          </w:p>
        </w:tc>
        <w:tc>
          <w:tcPr>
            <w:tcW w:w="895" w:type="dxa"/>
            <w:vAlign w:val="center"/>
          </w:tcPr>
          <w:p w14:paraId="29E9320C" w14:textId="0B9DFCC8" w:rsidR="00ED00F1" w:rsidRPr="00A838EB" w:rsidRDefault="004D5253" w:rsidP="00ED00F1">
            <w:pPr>
              <w:jc w:val="right"/>
              <w:rPr>
                <w:rFonts w:ascii="Times New Roman" w:hAnsi="Times New Roman" w:cs="Times New Roman"/>
              </w:rPr>
            </w:pPr>
            <w:r>
              <w:rPr>
                <w:rFonts w:ascii="Times New Roman" w:hAnsi="Times New Roman" w:cs="Times New Roman"/>
              </w:rPr>
              <w:t>0.001</w:t>
            </w:r>
          </w:p>
        </w:tc>
      </w:tr>
      <w:tr w:rsidR="004D5253" w14:paraId="3E0616BB" w14:textId="77777777" w:rsidTr="004D5253">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216224C5"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583</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sidR="004D5253">
              <w:rPr>
                <w:rFonts w:ascii="Times New Roman" w:eastAsiaTheme="minorEastAsia" w:hAnsi="Times New Roman" w:cs="Times New Roman"/>
              </w:rPr>
              <w:t>76</w:t>
            </w:r>
          </w:p>
        </w:tc>
        <w:tc>
          <w:tcPr>
            <w:tcW w:w="879" w:type="dxa"/>
            <w:vAlign w:val="center"/>
          </w:tcPr>
          <w:p w14:paraId="20DACA54" w14:textId="46F73463"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w:t>
            </w:r>
            <w:r w:rsidR="004D5253">
              <w:rPr>
                <w:rFonts w:ascii="Times New Roman" w:hAnsi="Times New Roman" w:cs="Times New Roman"/>
              </w:rPr>
              <w:t>86</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68654B44" w14:textId="77777777" w:rsidTr="004D5253">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40243424" w:rsidR="00ED00F1" w:rsidRPr="00A838EB" w:rsidRDefault="004D5253" w:rsidP="00050DDB">
            <w:pPr>
              <w:jc w:val="right"/>
              <w:rPr>
                <w:rFonts w:ascii="Times New Roman" w:hAnsi="Times New Roman" w:cs="Times New Roman"/>
              </w:rPr>
            </w:pPr>
            <w:r>
              <w:rPr>
                <w:rFonts w:ascii="Times New Roman" w:hAnsi="Times New Roman" w:cs="Times New Roman"/>
              </w:rPr>
              <w:t>-0.157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Pr>
                <w:rFonts w:ascii="Times New Roman" w:eastAsiaTheme="minorEastAsia" w:hAnsi="Times New Roman" w:cs="Times New Roman"/>
              </w:rPr>
              <w:t>18</w:t>
            </w:r>
          </w:p>
        </w:tc>
        <w:tc>
          <w:tcPr>
            <w:tcW w:w="879" w:type="dxa"/>
            <w:vAlign w:val="center"/>
          </w:tcPr>
          <w:p w14:paraId="1569F121" w14:textId="07CA744C" w:rsidR="00ED00F1" w:rsidRPr="00A838EB" w:rsidRDefault="004D5253" w:rsidP="00ED00F1">
            <w:pPr>
              <w:jc w:val="right"/>
              <w:rPr>
                <w:rFonts w:ascii="Times New Roman" w:hAnsi="Times New Roman" w:cs="Times New Roman"/>
              </w:rPr>
            </w:pPr>
            <w:r>
              <w:rPr>
                <w:rFonts w:ascii="Times New Roman" w:hAnsi="Times New Roman" w:cs="Times New Roman"/>
              </w:rPr>
              <w:t>-0.304</w:t>
            </w:r>
          </w:p>
        </w:tc>
        <w:tc>
          <w:tcPr>
            <w:tcW w:w="895" w:type="dxa"/>
            <w:vAlign w:val="center"/>
          </w:tcPr>
          <w:p w14:paraId="1C544845" w14:textId="1272FBFB" w:rsidR="00ED00F1" w:rsidRPr="00A838EB" w:rsidRDefault="004D5253" w:rsidP="00ED00F1">
            <w:pPr>
              <w:jc w:val="right"/>
              <w:rPr>
                <w:rFonts w:ascii="Times New Roman" w:hAnsi="Times New Roman" w:cs="Times New Roman"/>
              </w:rPr>
            </w:pPr>
            <w:r>
              <w:rPr>
                <w:rFonts w:ascii="Times New Roman" w:hAnsi="Times New Roman" w:cs="Times New Roman"/>
              </w:rPr>
              <w:t>0.761</w:t>
            </w:r>
          </w:p>
        </w:tc>
      </w:tr>
      <w:tr w:rsidR="004D5253" w14:paraId="78257E2A" w14:textId="77777777" w:rsidTr="004D5253">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4890E1B9" w:rsidR="00ED00F1" w:rsidRPr="00A838EB" w:rsidRDefault="00A838EB" w:rsidP="00050DDB">
            <w:pPr>
              <w:jc w:val="right"/>
              <w:rPr>
                <w:rFonts w:ascii="Times New Roman" w:hAnsi="Times New Roman" w:cs="Times New Roman"/>
              </w:rPr>
            </w:pPr>
            <w:r w:rsidRPr="00A838EB">
              <w:rPr>
                <w:rFonts w:ascii="Times New Roman" w:hAnsi="Times New Roman" w:cs="Times New Roman"/>
              </w:rPr>
              <w:t>-1.2</w:t>
            </w:r>
            <w:r w:rsidR="004D5253">
              <w:rPr>
                <w:rFonts w:ascii="Times New Roman" w:hAnsi="Times New Roman" w:cs="Times New Roman"/>
              </w:rPr>
              <w:t>44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0.62</w:t>
            </w:r>
            <w:r w:rsidR="004D5253">
              <w:rPr>
                <w:rFonts w:ascii="Times New Roman" w:eastAsiaTheme="minorEastAsia" w:hAnsi="Times New Roman" w:cs="Times New Roman"/>
              </w:rPr>
              <w:t>3</w:t>
            </w:r>
          </w:p>
        </w:tc>
        <w:tc>
          <w:tcPr>
            <w:tcW w:w="879" w:type="dxa"/>
            <w:vAlign w:val="center"/>
          </w:tcPr>
          <w:p w14:paraId="0D183DB0" w14:textId="14A1887E"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w:t>
            </w:r>
            <w:r w:rsidR="004D5253">
              <w:rPr>
                <w:rFonts w:ascii="Times New Roman" w:hAnsi="Times New Roman" w:cs="Times New Roman"/>
              </w:rPr>
              <w:t>97</w:t>
            </w:r>
          </w:p>
        </w:tc>
        <w:tc>
          <w:tcPr>
            <w:tcW w:w="895" w:type="dxa"/>
            <w:vAlign w:val="center"/>
          </w:tcPr>
          <w:p w14:paraId="7603501E" w14:textId="13FE0B0A"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w:t>
            </w:r>
            <w:r w:rsidR="004D5253">
              <w:rPr>
                <w:rFonts w:ascii="Times New Roman" w:hAnsi="Times New Roman" w:cs="Times New Roman"/>
              </w:rPr>
              <w:t>6</w:t>
            </w:r>
          </w:p>
        </w:tc>
      </w:tr>
      <w:tr w:rsidR="004D5253" w14:paraId="5D55A656" w14:textId="77777777" w:rsidTr="004D5253">
        <w:trPr>
          <w:trHeight w:val="283"/>
        </w:trPr>
        <w:tc>
          <w:tcPr>
            <w:tcW w:w="2338" w:type="dxa"/>
          </w:tcPr>
          <w:p w14:paraId="5893428B" w14:textId="7748D1F8" w:rsidR="004D5253" w:rsidRPr="00050DDB" w:rsidRDefault="004D5253" w:rsidP="004D5253">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4D5253" w:rsidRPr="00A838EB" w:rsidRDefault="004D5253" w:rsidP="004D5253">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4D5253" w:rsidRPr="00A838EB" w:rsidRDefault="004D5253" w:rsidP="004D5253">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4D5253" w:rsidRPr="00A838EB" w:rsidRDefault="004D5253" w:rsidP="004D5253">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6594DA68" w:rsidR="004D5253" w:rsidRPr="00A838EB" w:rsidRDefault="004D5253" w:rsidP="004D5253">
            <w:pPr>
              <w:jc w:val="right"/>
              <w:rPr>
                <w:rFonts w:ascii="Times New Roman" w:hAnsi="Times New Roman" w:cs="Times New Roman"/>
              </w:rPr>
            </w:pPr>
            <w:r w:rsidRPr="00A838EB">
              <w:rPr>
                <w:rFonts w:ascii="Times New Roman" w:hAnsi="Times New Roman" w:cs="Times New Roman"/>
              </w:rPr>
              <w:t>-</w:t>
            </w:r>
            <w:r>
              <w:rPr>
                <w:rFonts w:ascii="Times New Roman" w:hAnsi="Times New Roman" w:cs="Times New Roman"/>
              </w:rPr>
              <w:t>0.512</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Pr>
                <w:rFonts w:ascii="Times New Roman" w:eastAsiaTheme="minorEastAsia" w:hAnsi="Times New Roman" w:cs="Times New Roman"/>
              </w:rPr>
              <w:t>559</w:t>
            </w:r>
          </w:p>
        </w:tc>
        <w:tc>
          <w:tcPr>
            <w:tcW w:w="879" w:type="dxa"/>
            <w:vAlign w:val="center"/>
          </w:tcPr>
          <w:p w14:paraId="37EA6DD3" w14:textId="5C76B8BE" w:rsidR="004D5253" w:rsidRPr="00A838EB" w:rsidRDefault="004D5253" w:rsidP="004D5253">
            <w:pPr>
              <w:jc w:val="right"/>
              <w:rPr>
                <w:rFonts w:ascii="Times New Roman" w:hAnsi="Times New Roman" w:cs="Times New Roman"/>
              </w:rPr>
            </w:pPr>
            <w:r>
              <w:rPr>
                <w:rFonts w:ascii="Times New Roman" w:hAnsi="Times New Roman" w:cs="Times New Roman"/>
              </w:rPr>
              <w:t>-0.916</w:t>
            </w:r>
          </w:p>
        </w:tc>
        <w:tc>
          <w:tcPr>
            <w:tcW w:w="895" w:type="dxa"/>
            <w:vAlign w:val="center"/>
          </w:tcPr>
          <w:p w14:paraId="3783FB8A" w14:textId="248768CE" w:rsidR="004D5253" w:rsidRPr="00A838EB" w:rsidRDefault="004D5253" w:rsidP="004D5253">
            <w:pPr>
              <w:jc w:val="right"/>
              <w:rPr>
                <w:rFonts w:ascii="Times New Roman" w:hAnsi="Times New Roman" w:cs="Times New Roman"/>
              </w:rPr>
            </w:pPr>
            <w:r>
              <w:rPr>
                <w:rFonts w:ascii="Times New Roman" w:hAnsi="Times New Roman" w:cs="Times New Roman"/>
              </w:rPr>
              <w:t>0.360</w:t>
            </w: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13" w:author="Drees, Trevor" w:date="2023-01-24T22:27:00Z"/>
          <w:rFonts w:ascii="Times New Roman" w:hAnsi="Times New Roman" w:cs="Times New Roman"/>
          <w:b/>
          <w:bCs/>
          <w:sz w:val="24"/>
          <w:szCs w:val="24"/>
        </w:rPr>
        <w:pPrChange w:id="14"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15"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16" w:author="Drees, Trevor" w:date="2023-01-24T22:26:00Z"/>
          <w:rFonts w:ascii="Times New Roman" w:hAnsi="Times New Roman" w:cs="Times New Roman"/>
          <w:sz w:val="24"/>
          <w:szCs w:val="24"/>
        </w:rPr>
        <w:pPrChange w:id="17" w:author="Drees, Trevor" w:date="2023-01-24T22:27:00Z">
          <w:pPr>
            <w:spacing w:line="240" w:lineRule="auto"/>
            <w:jc w:val="both"/>
          </w:pPr>
        </w:pPrChange>
      </w:pPr>
      <w:del w:id="18"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19" w:author="Drees, Trevor" w:date="2023-01-24T22:27:00Z"/>
        </w:rPr>
        <w:pPrChange w:id="20" w:author="Drees, Trevor" w:date="2023-01-24T22:27:00Z">
          <w:pPr/>
        </w:pPrChange>
      </w:pPr>
      <w:del w:id="21"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22" w:author="Drees, Trevor" w:date="2023-01-24T22:27:00Z">
        <w:r w:rsidDel="0084228F">
          <w:br w:type="page"/>
        </w:r>
      </w:del>
    </w:p>
    <w:p w14:paraId="363CFDBD" w14:textId="000AC241" w:rsidR="00AE15BF" w:rsidRPr="00AE15BF" w:rsidDel="0084228F" w:rsidRDefault="00AE15BF" w:rsidP="0084228F">
      <w:pPr>
        <w:rPr>
          <w:del w:id="23" w:author="Drees, Trevor" w:date="2023-01-24T22:26:00Z"/>
          <w:rFonts w:ascii="Times New Roman" w:hAnsi="Times New Roman" w:cs="Times New Roman"/>
          <w:sz w:val="24"/>
          <w:szCs w:val="24"/>
        </w:rPr>
        <w:pPrChange w:id="24" w:author="Drees, Trevor" w:date="2023-01-24T22:27:00Z">
          <w:pPr>
            <w:spacing w:line="240" w:lineRule="auto"/>
            <w:jc w:val="both"/>
          </w:pPr>
        </w:pPrChange>
      </w:pPr>
      <w:del w:id="25"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26" w:author="Drees, Trevor" w:date="2023-01-24T22:26:00Z"/>
        </w:rPr>
        <w:pPrChange w:id="27" w:author="Drees, Trevor" w:date="2023-01-24T22:27:00Z">
          <w:pPr/>
        </w:pPrChange>
      </w:pPr>
      <w:del w:id="28"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29" w:author="Drees, Trevor" w:date="2023-01-24T22:27:00Z">
        <w:r w:rsidDel="0084228F">
          <w:br w:type="page"/>
        </w:r>
      </w:del>
    </w:p>
    <w:p w14:paraId="6F42FC92" w14:textId="77777777" w:rsidR="0084228F" w:rsidRDefault="0084228F">
      <w:pPr>
        <w:rPr>
          <w:ins w:id="30" w:author="Drees, Trevor" w:date="2023-01-24T22:27:00Z"/>
          <w:rFonts w:ascii="Times New Roman" w:hAnsi="Times New Roman" w:cs="Times New Roman"/>
          <w:b/>
          <w:bCs/>
          <w:sz w:val="24"/>
          <w:szCs w:val="24"/>
        </w:rPr>
      </w:pPr>
      <w:ins w:id="31"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32" w:author="Drees, Trevor" w:date="2023-01-24T22:26:00Z">
        <w:r w:rsidR="0068119A" w:rsidDel="0084228F">
          <w:rPr>
            <w:rFonts w:ascii="Times New Roman" w:hAnsi="Times New Roman" w:cs="Times New Roman"/>
            <w:b/>
            <w:bCs/>
            <w:sz w:val="24"/>
            <w:szCs w:val="24"/>
          </w:rPr>
          <w:delText>4</w:delText>
        </w:r>
      </w:del>
      <w:ins w:id="33"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34" w:author="Drees, Trevor" w:date="2023-01-24T22:26:00Z">
        <w:r w:rsidR="0084228F">
          <w:rPr>
            <w:rFonts w:ascii="Times New Roman" w:hAnsi="Times New Roman" w:cs="Times New Roman"/>
            <w:b/>
            <w:bCs/>
            <w:sz w:val="24"/>
            <w:szCs w:val="24"/>
          </w:rPr>
          <w:t>3</w:t>
        </w:r>
      </w:ins>
      <w:del w:id="35"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Del="0084228F" w:rsidRDefault="0048339C">
      <w:pPr>
        <w:rPr>
          <w:del w:id="36" w:author="Drees, Trevor" w:date="2023-01-24T22:27:00Z"/>
        </w:rPr>
      </w:pPr>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31C02977" w:rsidR="00F018BE" w:rsidDel="001644B6" w:rsidRDefault="00F018BE">
      <w:pPr>
        <w:rPr>
          <w:del w:id="37" w:author="Drees, Trevor" w:date="2023-01-24T22:20:00Z"/>
        </w:rPr>
      </w:pPr>
      <w:del w:id="38" w:author="Drees, Trevor" w:date="2023-01-24T22:27:00Z">
        <w:r w:rsidDel="0084228F">
          <w:br w:type="page"/>
        </w:r>
      </w:del>
    </w:p>
    <w:p w14:paraId="6053B354" w14:textId="499E1933" w:rsidR="0081427D" w:rsidRPr="0081427D" w:rsidDel="001644B6" w:rsidRDefault="0081427D" w:rsidP="001644B6">
      <w:pPr>
        <w:rPr>
          <w:del w:id="39" w:author="Drees, Trevor" w:date="2023-01-24T22:20:00Z"/>
          <w:rFonts w:ascii="Times New Roman" w:hAnsi="Times New Roman" w:cs="Times New Roman"/>
          <w:sz w:val="24"/>
          <w:szCs w:val="24"/>
        </w:rPr>
        <w:pPrChange w:id="40" w:author="Drees, Trevor" w:date="2023-01-24T22:20:00Z">
          <w:pPr>
            <w:spacing w:line="240" w:lineRule="auto"/>
            <w:jc w:val="both"/>
          </w:pPr>
        </w:pPrChange>
      </w:pPr>
      <w:del w:id="41"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42" w:author="Drees, Trevor" w:date="2023-01-24T22:20:00Z">
            <w:rPr>
              <w:rFonts w:ascii="Cambria Math" w:hAnsi="Cambria Math" w:cs="Times New Roman"/>
              <w:sz w:val="24"/>
              <w:szCs w:val="24"/>
            </w:rPr>
            <m:t>±1</m:t>
          </w:del>
        </m:r>
      </m:oMath>
      <w:del w:id="43"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44" w:author="Drees, Trevor" w:date="2023-01-24T22:20:00Z">
            <w:rPr>
              <w:rFonts w:ascii="Cambria Math" w:eastAsiaTheme="minorEastAsia" w:hAnsi="Cambria Math" w:cs="Times New Roman"/>
              <w:sz w:val="24"/>
              <w:szCs w:val="24"/>
            </w:rPr>
            <m:t>p</m:t>
          </w:del>
        </m:r>
      </m:oMath>
      <w:del w:id="45"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46" w:author="Drees, Trevor" w:date="2023-01-24T22:20:00Z">
            <w:rPr>
              <w:rFonts w:ascii="Cambria Math" w:eastAsiaTheme="minorEastAsia" w:hAnsi="Cambria Math" w:cs="Times New Roman"/>
              <w:sz w:val="24"/>
              <w:szCs w:val="24"/>
            </w:rPr>
            <m:t>p</m:t>
          </w:del>
        </m:r>
      </m:oMath>
      <w:del w:id="47"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48" w:author="Drees, Trevor" w:date="2023-01-24T22:27:00Z"/>
        </w:rPr>
      </w:pPr>
      <w:del w:id="49"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50" w:author="Drees, Trevor" w:date="2023-01-24T22:27:00Z"/>
        </w:rPr>
      </w:pPr>
    </w:p>
    <w:p w14:paraId="2B4835CE" w14:textId="340392F2" w:rsidR="008C6470" w:rsidDel="0084228F" w:rsidRDefault="008C6470">
      <w:pPr>
        <w:rPr>
          <w:del w:id="51"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44B6"/>
    <w:rsid w:val="00165110"/>
    <w:rsid w:val="001653B5"/>
    <w:rsid w:val="00167F4F"/>
    <w:rsid w:val="00170229"/>
    <w:rsid w:val="00174098"/>
    <w:rsid w:val="0018488E"/>
    <w:rsid w:val="00196CCD"/>
    <w:rsid w:val="001A7562"/>
    <w:rsid w:val="001B533C"/>
    <w:rsid w:val="001C1DB3"/>
    <w:rsid w:val="001C39B9"/>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D7511"/>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2D3"/>
    <w:rsid w:val="009D6535"/>
    <w:rsid w:val="009E1176"/>
    <w:rsid w:val="009E2499"/>
    <w:rsid w:val="009E31A2"/>
    <w:rsid w:val="009E6A5E"/>
    <w:rsid w:val="009F3B69"/>
    <w:rsid w:val="00A02EDA"/>
    <w:rsid w:val="00A26353"/>
    <w:rsid w:val="00A33D14"/>
    <w:rsid w:val="00A442AA"/>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3849</TotalTime>
  <Pages>18</Pages>
  <Words>7106</Words>
  <Characters>40506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67</cp:revision>
  <dcterms:created xsi:type="dcterms:W3CDTF">2021-10-02T01:15:00Z</dcterms:created>
  <dcterms:modified xsi:type="dcterms:W3CDTF">2023-01-25T06:30:00Z</dcterms:modified>
</cp:coreProperties>
</file>