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79F85975" w14:textId="00529CE5" w:rsidR="00F95BD7" w:rsidRPr="000A064E" w:rsidRDefault="003E2536" w:rsidP="00F95BD7">
      <w:pPr>
        <w:spacing w:after="120" w:line="240" w:lineRule="auto"/>
        <w:jc w:val="both"/>
        <w:rPr>
          <w:rFonts w:ascii="Times New Roman" w:hAnsi="Times New Roman" w:cs="Times New Roman"/>
          <w:sz w:val="24"/>
          <w:szCs w:val="24"/>
        </w:rPr>
      </w:pPr>
      <w:r w:rsidRPr="000A064E">
        <w:rPr>
          <w:rFonts w:ascii="Times New Roman" w:hAnsi="Times New Roman" w:cs="Times New Roman"/>
          <w:sz w:val="24"/>
          <w:szCs w:val="24"/>
        </w:rPr>
        <w:t xml:space="preserve">Climate warming increases insect-driven seed removal of </w:t>
      </w:r>
      <w:r w:rsidR="00507E59" w:rsidRPr="000A064E">
        <w:rPr>
          <w:rFonts w:ascii="Times New Roman" w:hAnsi="Times New Roman" w:cs="Times New Roman"/>
          <w:sz w:val="24"/>
          <w:szCs w:val="24"/>
        </w:rPr>
        <w:t>two</w:t>
      </w:r>
      <w:r w:rsidRPr="000A064E">
        <w:rPr>
          <w:rFonts w:ascii="Times New Roman" w:hAnsi="Times New Roman" w:cs="Times New Roman"/>
          <w:sz w:val="24"/>
          <w:szCs w:val="24"/>
        </w:rPr>
        <w:t xml:space="preserve"> </w:t>
      </w:r>
      <w:proofErr w:type="spellStart"/>
      <w:r w:rsidRPr="000A064E">
        <w:rPr>
          <w:rFonts w:ascii="Times New Roman" w:hAnsi="Times New Roman" w:cs="Times New Roman"/>
          <w:sz w:val="24"/>
          <w:szCs w:val="24"/>
        </w:rPr>
        <w:t>eliaosome</w:t>
      </w:r>
      <w:proofErr w:type="spellEnd"/>
      <w:r w:rsidRPr="000A064E">
        <w:rPr>
          <w:rFonts w:ascii="Times New Roman" w:hAnsi="Times New Roman" w:cs="Times New Roman"/>
          <w:sz w:val="24"/>
          <w:szCs w:val="24"/>
        </w:rPr>
        <w:t>-bearing invasive thistle</w:t>
      </w:r>
      <w:r w:rsidR="00507E59" w:rsidRPr="000A064E">
        <w:rPr>
          <w:rFonts w:ascii="Times New Roman" w:hAnsi="Times New Roman" w:cs="Times New Roman"/>
          <w:sz w:val="24"/>
          <w:szCs w:val="24"/>
        </w:rPr>
        <w:t xml:space="preserve"> species</w:t>
      </w:r>
    </w:p>
    <w:p w14:paraId="7C59A294" w14:textId="77777777" w:rsidR="00757024" w:rsidRPr="001B5ACB" w:rsidRDefault="00757024"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Authors</w:t>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xml:space="preserve">, </w:t>
      </w:r>
      <w:proofErr w:type="spellStart"/>
      <w:r w:rsidRPr="001B5ACB">
        <w:rPr>
          <w:rFonts w:ascii="Times New Roman" w:hAnsi="Times New Roman" w:cs="Times New Roman"/>
          <w:sz w:val="24"/>
          <w:szCs w:val="24"/>
        </w:rPr>
        <w:t>Katriona</w:t>
      </w:r>
      <w:proofErr w:type="spellEnd"/>
      <w:r w:rsidRPr="001B5ACB">
        <w:rPr>
          <w:rFonts w:ascii="Times New Roman" w:hAnsi="Times New Roman" w:cs="Times New Roman"/>
          <w:sz w:val="24"/>
          <w:szCs w:val="24"/>
        </w:rPr>
        <w:t xml:space="preserve">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09B565AC" w:rsidR="00F95BD7" w:rsidRPr="001B5ACB" w:rsidRDefault="00F95BD7" w:rsidP="00F95BD7">
      <w:pPr>
        <w:spacing w:after="120" w:line="240" w:lineRule="auto"/>
        <w:jc w:val="both"/>
        <w:rPr>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w:t>
      </w:r>
      <w:r w:rsidR="003E2536">
        <w:rPr>
          <w:rFonts w:ascii="Times New Roman" w:hAnsi="Times New Roman" w:cs="Times New Roman"/>
          <w:sz w:val="24"/>
          <w:szCs w:val="24"/>
        </w:rPr>
        <w:t xml:space="preserve"> and IDGP in Ecology</w:t>
      </w:r>
      <w:r w:rsidRPr="001B5ACB">
        <w:rPr>
          <w:rFonts w:ascii="Times New Roman" w:hAnsi="Times New Roman" w:cs="Times New Roman"/>
          <w:sz w:val="24"/>
          <w:szCs w:val="24"/>
        </w:rPr>
        <w:t xml:space="preserve">, </w:t>
      </w:r>
      <w:r w:rsidR="003E2536">
        <w:rPr>
          <w:rFonts w:ascii="Times New Roman" w:hAnsi="Times New Roman" w:cs="Times New Roman"/>
          <w:sz w:val="24"/>
          <w:szCs w:val="24"/>
        </w:rPr>
        <w:t xml:space="preserve">The </w:t>
      </w:r>
      <w:r w:rsidRPr="001B5ACB">
        <w:rPr>
          <w:rFonts w:ascii="Times New Roman" w:hAnsi="Times New Roman" w:cs="Times New Roman"/>
          <w:sz w:val="24"/>
          <w:szCs w:val="24"/>
        </w:rPr>
        <w:t>Pennsylvania State University</w:t>
      </w: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2E2C97AB" w:rsidR="00A50152" w:rsidRPr="005955CF" w:rsidRDefault="005955CF" w:rsidP="00C550A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Ants and other insects are often a</w:t>
      </w:r>
      <w:r w:rsidR="00FE1266">
        <w:rPr>
          <w:rFonts w:ascii="Times New Roman" w:hAnsi="Times New Roman" w:cs="Times New Roman"/>
          <w:sz w:val="24"/>
          <w:szCs w:val="24"/>
        </w:rPr>
        <w:t xml:space="preserve"> </w:t>
      </w:r>
      <w:r>
        <w:rPr>
          <w:rFonts w:ascii="Times New Roman" w:hAnsi="Times New Roman" w:cs="Times New Roman"/>
          <w:sz w:val="24"/>
          <w:szCs w:val="24"/>
        </w:rPr>
        <w:t xml:space="preserve">source of localised secondary dispersal for </w:t>
      </w:r>
      <w:r w:rsidR="009847B2">
        <w:rPr>
          <w:rFonts w:ascii="Times New Roman" w:hAnsi="Times New Roman" w:cs="Times New Roman"/>
          <w:sz w:val="24"/>
          <w:szCs w:val="24"/>
        </w:rPr>
        <w:t xml:space="preserve">wind-dispersed </w:t>
      </w:r>
      <w:r>
        <w:rPr>
          <w:rFonts w:ascii="Times New Roman" w:hAnsi="Times New Roman" w:cs="Times New Roman"/>
          <w:sz w:val="24"/>
          <w:szCs w:val="24"/>
        </w:rPr>
        <w:t>plants</w:t>
      </w:r>
      <w:r w:rsidR="006729A6">
        <w:rPr>
          <w:rFonts w:ascii="Times New Roman" w:hAnsi="Times New Roman" w:cs="Times New Roman"/>
          <w:sz w:val="24"/>
          <w:szCs w:val="24"/>
        </w:rPr>
        <w:t>,</w:t>
      </w:r>
      <w:r>
        <w:rPr>
          <w:rFonts w:ascii="Times New Roman" w:hAnsi="Times New Roman" w:cs="Times New Roman"/>
          <w:sz w:val="24"/>
          <w:szCs w:val="24"/>
        </w:rPr>
        <w:t xml:space="preserve"> and </w:t>
      </w:r>
      <w:r w:rsidR="006729A6">
        <w:rPr>
          <w:rFonts w:ascii="Times New Roman" w:hAnsi="Times New Roman" w:cs="Times New Roman"/>
          <w:sz w:val="24"/>
          <w:szCs w:val="24"/>
        </w:rPr>
        <w:t xml:space="preserve">thus </w:t>
      </w:r>
      <w:r>
        <w:rPr>
          <w:rFonts w:ascii="Times New Roman" w:hAnsi="Times New Roman" w:cs="Times New Roman"/>
          <w:sz w:val="24"/>
          <w:szCs w:val="24"/>
        </w:rPr>
        <w:t xml:space="preserve">play an important ecological role in </w:t>
      </w:r>
      <w:r w:rsidR="006729A6">
        <w:rPr>
          <w:rFonts w:ascii="Times New Roman" w:hAnsi="Times New Roman" w:cs="Times New Roman"/>
          <w:sz w:val="24"/>
          <w:szCs w:val="24"/>
        </w:rPr>
        <w:t xml:space="preserve">their spatial dynamics. However, </w:t>
      </w:r>
      <w:r>
        <w:rPr>
          <w:rFonts w:ascii="Times New Roman" w:hAnsi="Times New Roman" w:cs="Times New Roman"/>
          <w:sz w:val="24"/>
          <w:szCs w:val="24"/>
        </w:rPr>
        <w:t xml:space="preserve">there is limited information </w:t>
      </w:r>
      <w:r w:rsidR="00FE1266">
        <w:rPr>
          <w:rFonts w:ascii="Times New Roman" w:hAnsi="Times New Roman" w:cs="Times New Roman"/>
          <w:sz w:val="24"/>
          <w:szCs w:val="24"/>
        </w:rPr>
        <w:t xml:space="preserve">on </w:t>
      </w:r>
      <w:r>
        <w:rPr>
          <w:rFonts w:ascii="Times New Roman" w:hAnsi="Times New Roman" w:cs="Times New Roman"/>
          <w:sz w:val="24"/>
          <w:szCs w:val="24"/>
        </w:rPr>
        <w:t xml:space="preserve">how climate change will affect </w:t>
      </w:r>
      <w:r w:rsidR="00F7714B">
        <w:rPr>
          <w:rFonts w:ascii="Times New Roman" w:hAnsi="Times New Roman" w:cs="Times New Roman"/>
          <w:sz w:val="24"/>
          <w:szCs w:val="24"/>
        </w:rPr>
        <w:t>such</w:t>
      </w:r>
      <w:r w:rsidR="00D90B9C">
        <w:rPr>
          <w:rFonts w:ascii="Times New Roman" w:hAnsi="Times New Roman" w:cs="Times New Roman"/>
          <w:sz w:val="24"/>
          <w:szCs w:val="24"/>
        </w:rPr>
        <w:t xml:space="preserve"> </w:t>
      </w:r>
      <w:r w:rsidR="006030AB">
        <w:rPr>
          <w:rFonts w:ascii="Times New Roman" w:hAnsi="Times New Roman" w:cs="Times New Roman"/>
          <w:sz w:val="24"/>
          <w:szCs w:val="24"/>
        </w:rPr>
        <w:t>dispersal processes</w:t>
      </w:r>
      <w:r w:rsidR="00860960">
        <w:rPr>
          <w:rFonts w:ascii="Times New Roman" w:hAnsi="Times New Roman" w:cs="Times New Roman"/>
          <w:sz w:val="24"/>
          <w:szCs w:val="24"/>
        </w:rPr>
        <w:t>.</w:t>
      </w:r>
      <w:r w:rsidR="00B435B5">
        <w:rPr>
          <w:rFonts w:ascii="Times New Roman" w:hAnsi="Times New Roman" w:cs="Times New Roman"/>
          <w:sz w:val="24"/>
          <w:szCs w:val="24"/>
        </w:rPr>
        <w:t xml:space="preserve"> Here, we</w:t>
      </w:r>
      <w:r w:rsidR="00860960">
        <w:rPr>
          <w:rFonts w:ascii="Times New Roman" w:hAnsi="Times New Roman" w:cs="Times New Roman"/>
          <w:sz w:val="24"/>
          <w:szCs w:val="24"/>
        </w:rPr>
        <w:t xml:space="preserve"> </w:t>
      </w:r>
      <w:r w:rsidR="00C91512">
        <w:rPr>
          <w:rFonts w:ascii="Times New Roman" w:hAnsi="Times New Roman" w:cs="Times New Roman"/>
          <w:sz w:val="24"/>
          <w:szCs w:val="24"/>
        </w:rPr>
        <w:t>use field</w:t>
      </w:r>
      <w:r w:rsidR="00860960">
        <w:rPr>
          <w:rFonts w:ascii="Times New Roman" w:hAnsi="Times New Roman" w:cs="Times New Roman"/>
          <w:sz w:val="24"/>
          <w:szCs w:val="24"/>
        </w:rPr>
        <w:t xml:space="preserve"> experiment</w:t>
      </w:r>
      <w:r w:rsidR="00FE1266">
        <w:rPr>
          <w:rFonts w:ascii="Times New Roman" w:hAnsi="Times New Roman" w:cs="Times New Roman"/>
          <w:sz w:val="24"/>
          <w:szCs w:val="24"/>
        </w:rPr>
        <w:t>s</w:t>
      </w:r>
      <w:r w:rsidR="00B435B5">
        <w:rPr>
          <w:rFonts w:ascii="Times New Roman" w:hAnsi="Times New Roman" w:cs="Times New Roman"/>
          <w:sz w:val="24"/>
          <w:szCs w:val="24"/>
        </w:rPr>
        <w:t xml:space="preserve"> </w:t>
      </w:r>
      <w:r w:rsidR="00860960">
        <w:rPr>
          <w:rFonts w:ascii="Times New Roman" w:hAnsi="Times New Roman" w:cs="Times New Roman"/>
          <w:sz w:val="24"/>
          <w:szCs w:val="24"/>
        </w:rPr>
        <w:t xml:space="preserve">to </w:t>
      </w:r>
      <w:r w:rsidR="00CB742C">
        <w:rPr>
          <w:rFonts w:ascii="Times New Roman" w:hAnsi="Times New Roman" w:cs="Times New Roman"/>
          <w:sz w:val="24"/>
          <w:szCs w:val="24"/>
        </w:rPr>
        <w:t xml:space="preserve">investigate </w:t>
      </w:r>
      <w:r w:rsidR="00FE1266">
        <w:rPr>
          <w:rFonts w:ascii="Times New Roman" w:hAnsi="Times New Roman" w:cs="Times New Roman"/>
          <w:sz w:val="24"/>
          <w:szCs w:val="24"/>
        </w:rPr>
        <w:t xml:space="preserve">how climate </w:t>
      </w:r>
      <w:r w:rsidR="006729A6">
        <w:rPr>
          <w:rFonts w:ascii="Times New Roman" w:hAnsi="Times New Roman" w:cs="Times New Roman"/>
          <w:sz w:val="24"/>
          <w:szCs w:val="24"/>
        </w:rPr>
        <w:t>warming</w:t>
      </w:r>
      <w:r w:rsidR="00FE1266">
        <w:rPr>
          <w:rFonts w:ascii="Times New Roman" w:hAnsi="Times New Roman" w:cs="Times New Roman"/>
          <w:sz w:val="24"/>
          <w:szCs w:val="24"/>
        </w:rPr>
        <w:t xml:space="preserve"> affects seed removal</w:t>
      </w:r>
      <w:r w:rsidR="00F7714B">
        <w:rPr>
          <w:rFonts w:ascii="Times New Roman" w:hAnsi="Times New Roman" w:cs="Times New Roman"/>
          <w:sz w:val="24"/>
          <w:szCs w:val="24"/>
        </w:rPr>
        <w:t>;</w:t>
      </w:r>
      <w:r w:rsidR="00C939BE">
        <w:rPr>
          <w:rFonts w:ascii="Times New Roman" w:hAnsi="Times New Roman" w:cs="Times New Roman"/>
          <w:sz w:val="24"/>
          <w:szCs w:val="24"/>
        </w:rPr>
        <w:t xml:space="preserve"> </w:t>
      </w:r>
      <w:r w:rsidR="00CC4AE9">
        <w:rPr>
          <w:rFonts w:ascii="Times New Roman" w:hAnsi="Times New Roman" w:cs="Times New Roman"/>
          <w:sz w:val="24"/>
          <w:szCs w:val="24"/>
        </w:rPr>
        <w:t>th</w:t>
      </w:r>
      <w:r w:rsidR="00F7714B">
        <w:rPr>
          <w:rFonts w:ascii="Times New Roman" w:hAnsi="Times New Roman" w:cs="Times New Roman"/>
          <w:sz w:val="24"/>
          <w:szCs w:val="24"/>
        </w:rPr>
        <w:t>is</w:t>
      </w:r>
      <w:r w:rsidR="00C939BE">
        <w:rPr>
          <w:rFonts w:ascii="Times New Roman" w:hAnsi="Times New Roman" w:cs="Times New Roman"/>
          <w:sz w:val="24"/>
          <w:szCs w:val="24"/>
        </w:rPr>
        <w:t xml:space="preserve"> initiation of movement represent</w:t>
      </w:r>
      <w:r w:rsidR="00F7714B">
        <w:rPr>
          <w:rFonts w:ascii="Times New Roman" w:hAnsi="Times New Roman" w:cs="Times New Roman"/>
          <w:sz w:val="24"/>
          <w:szCs w:val="24"/>
        </w:rPr>
        <w:t>s</w:t>
      </w:r>
      <w:r w:rsidR="006030AB">
        <w:rPr>
          <w:rFonts w:ascii="Times New Roman" w:hAnsi="Times New Roman" w:cs="Times New Roman"/>
          <w:sz w:val="24"/>
          <w:szCs w:val="24"/>
        </w:rPr>
        <w:t xml:space="preserve"> the first step </w:t>
      </w:r>
      <w:r w:rsidR="006729A6">
        <w:rPr>
          <w:rFonts w:ascii="Times New Roman" w:hAnsi="Times New Roman" w:cs="Times New Roman"/>
          <w:sz w:val="24"/>
          <w:szCs w:val="24"/>
        </w:rPr>
        <w:t>in</w:t>
      </w:r>
      <w:r w:rsidR="006030AB">
        <w:rPr>
          <w:rFonts w:ascii="Times New Roman" w:hAnsi="Times New Roman" w:cs="Times New Roman"/>
          <w:sz w:val="24"/>
          <w:szCs w:val="24"/>
        </w:rPr>
        <w:t xml:space="preserve"> insect-driven secondary dispersal</w:t>
      </w:r>
      <w:r w:rsidR="006729A6">
        <w:rPr>
          <w:rFonts w:ascii="Times New Roman" w:hAnsi="Times New Roman" w:cs="Times New Roman"/>
          <w:sz w:val="24"/>
          <w:szCs w:val="24"/>
        </w:rPr>
        <w:t>.</w:t>
      </w:r>
      <w:r w:rsidR="00F7714B">
        <w:rPr>
          <w:rFonts w:ascii="Times New Roman" w:hAnsi="Times New Roman" w:cs="Times New Roman"/>
          <w:sz w:val="24"/>
          <w:szCs w:val="24"/>
        </w:rPr>
        <w:t xml:space="preserve"> We find that </w:t>
      </w:r>
      <w:r w:rsidR="00B435B5">
        <w:rPr>
          <w:rFonts w:ascii="Times New Roman" w:hAnsi="Times New Roman" w:cs="Times New Roman"/>
          <w:sz w:val="24"/>
          <w:szCs w:val="24"/>
        </w:rPr>
        <w:t>increased growing temperature</w:t>
      </w:r>
      <w:r w:rsidR="00CB742C">
        <w:rPr>
          <w:rFonts w:ascii="Times New Roman" w:hAnsi="Times New Roman" w:cs="Times New Roman"/>
          <w:sz w:val="24"/>
          <w:szCs w:val="24"/>
        </w:rPr>
        <w:t xml:space="preserve"> </w:t>
      </w:r>
      <w:r w:rsidR="006030AB">
        <w:rPr>
          <w:rFonts w:ascii="Times New Roman" w:hAnsi="Times New Roman" w:cs="Times New Roman"/>
          <w:sz w:val="24"/>
          <w:szCs w:val="24"/>
        </w:rPr>
        <w:t>influence</w:t>
      </w:r>
      <w:r w:rsidR="000C13FA">
        <w:rPr>
          <w:rFonts w:ascii="Times New Roman" w:hAnsi="Times New Roman" w:cs="Times New Roman"/>
          <w:sz w:val="24"/>
          <w:szCs w:val="24"/>
        </w:rPr>
        <w:t>s</w:t>
      </w:r>
      <w:r w:rsidR="006030AB">
        <w:rPr>
          <w:rFonts w:ascii="Times New Roman" w:hAnsi="Times New Roman" w:cs="Times New Roman"/>
          <w:sz w:val="24"/>
          <w:szCs w:val="24"/>
        </w:rPr>
        <w:t xml:space="preserve"> seed attractiveness to insect dispersers in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r w:rsidR="00CB742C">
        <w:rPr>
          <w:rFonts w:ascii="Times New Roman" w:hAnsi="Times New Roman" w:cs="Times New Roman"/>
          <w:sz w:val="24"/>
          <w:szCs w:val="24"/>
        </w:rPr>
        <w:t xml:space="preserve">. </w:t>
      </w:r>
      <w:r w:rsidR="00F7714B">
        <w:rPr>
          <w:rFonts w:ascii="Times New Roman" w:hAnsi="Times New Roman" w:cs="Times New Roman"/>
          <w:sz w:val="24"/>
          <w:szCs w:val="24"/>
        </w:rPr>
        <w:t>S</w:t>
      </w:r>
      <w:r w:rsidR="00B435B5">
        <w:rPr>
          <w:rFonts w:ascii="Times New Roman" w:hAnsi="Times New Roman" w:cs="Times New Roman"/>
          <w:sz w:val="24"/>
          <w:szCs w:val="24"/>
        </w:rPr>
        <w:t xml:space="preserve">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w:t>
      </w:r>
      <w:r w:rsidR="003E2536">
        <w:rPr>
          <w:rFonts w:ascii="Times New Roman" w:hAnsi="Times New Roman" w:cs="Times New Roman"/>
          <w:sz w:val="24"/>
          <w:szCs w:val="24"/>
        </w:rPr>
        <w:t xml:space="preserve">ambient </w:t>
      </w:r>
      <w:r w:rsidR="00B435B5">
        <w:rPr>
          <w:rFonts w:ascii="Times New Roman" w:hAnsi="Times New Roman" w:cs="Times New Roman"/>
          <w:sz w:val="24"/>
          <w:szCs w:val="24"/>
        </w:rPr>
        <w:t xml:space="preserve">are </w:t>
      </w:r>
      <w:r w:rsidR="00507E59">
        <w:rPr>
          <w:rFonts w:ascii="Times New Roman" w:hAnsi="Times New Roman" w:cs="Times New Roman"/>
          <w:sz w:val="24"/>
          <w:szCs w:val="24"/>
        </w:rPr>
        <w:t xml:space="preserve">removed at higher rates by </w:t>
      </w:r>
      <w:r w:rsidR="00B435B5">
        <w:rPr>
          <w:rFonts w:ascii="Times New Roman" w:hAnsi="Times New Roman" w:cs="Times New Roman"/>
          <w:sz w:val="24"/>
          <w:szCs w:val="24"/>
        </w:rPr>
        <w:t xml:space="preserve">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w:t>
      </w:r>
      <w:r w:rsidR="00F7714B">
        <w:rPr>
          <w:rFonts w:ascii="Times New Roman" w:hAnsi="Times New Roman" w:cs="Times New Roman"/>
          <w:sz w:val="24"/>
          <w:szCs w:val="24"/>
        </w:rPr>
        <w:t>without</w:t>
      </w:r>
      <w:r w:rsidR="00CB742C">
        <w:rPr>
          <w:rFonts w:ascii="Times New Roman" w:hAnsi="Times New Roman" w:cs="Times New Roman"/>
          <w:sz w:val="24"/>
          <w:szCs w:val="24"/>
        </w:rPr>
        <w:t xml:space="preserve">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were significantly less likely to be taken by insects</w:t>
      </w:r>
      <w:r w:rsidR="00507E59">
        <w:rPr>
          <w:rFonts w:ascii="Times New Roman" w:hAnsi="Times New Roman" w:cs="Times New Roman"/>
          <w:sz w:val="24"/>
          <w:szCs w:val="24"/>
        </w:rPr>
        <w:t xml:space="preserve"> over the same time period</w:t>
      </w:r>
      <w:r w:rsidR="00CB742C">
        <w:rPr>
          <w:rFonts w:ascii="Times New Roman" w:hAnsi="Times New Roman" w:cs="Times New Roman"/>
          <w:sz w:val="24"/>
          <w:szCs w:val="24"/>
        </w:rPr>
        <w:t>.</w:t>
      </w:r>
      <w:r w:rsidR="00BF798A">
        <w:rPr>
          <w:rFonts w:ascii="Times New Roman" w:hAnsi="Times New Roman" w:cs="Times New Roman"/>
          <w:sz w:val="24"/>
          <w:szCs w:val="24"/>
        </w:rPr>
        <w:t xml:space="preserve"> Significant interaction effects between warming treatment and </w:t>
      </w:r>
      <w:proofErr w:type="spellStart"/>
      <w:r w:rsidR="00BF798A">
        <w:rPr>
          <w:rFonts w:ascii="Times New Roman" w:hAnsi="Times New Roman" w:cs="Times New Roman"/>
          <w:sz w:val="24"/>
          <w:szCs w:val="24"/>
        </w:rPr>
        <w:t>elaiosome</w:t>
      </w:r>
      <w:proofErr w:type="spellEnd"/>
      <w:r w:rsidR="00BF798A">
        <w:rPr>
          <w:rFonts w:ascii="Times New Roman" w:hAnsi="Times New Roman" w:cs="Times New Roman"/>
          <w:sz w:val="24"/>
          <w:szCs w:val="24"/>
        </w:rPr>
        <w:t xml:space="preserve"> presence/absence were observed as well.</w:t>
      </w:r>
      <w:r w:rsidR="008C4F57">
        <w:rPr>
          <w:rFonts w:ascii="Times New Roman" w:hAnsi="Times New Roman" w:cs="Times New Roman"/>
          <w:sz w:val="24"/>
          <w:szCs w:val="24"/>
        </w:rPr>
        <w:t xml:space="preserve"> </w:t>
      </w:r>
      <w:r w:rsidR="00D15DF0">
        <w:rPr>
          <w:rFonts w:ascii="Times New Roman" w:hAnsi="Times New Roman" w:cs="Times New Roman"/>
          <w:sz w:val="24"/>
          <w:szCs w:val="24"/>
        </w:rPr>
        <w:t>These</w:t>
      </w:r>
      <w:r w:rsidR="006030AB">
        <w:rPr>
          <w:rFonts w:ascii="Times New Roman" w:hAnsi="Times New Roman" w:cs="Times New Roman"/>
          <w:sz w:val="24"/>
          <w:szCs w:val="24"/>
        </w:rPr>
        <w:t xml:space="preserve"> </w:t>
      </w:r>
      <w:r w:rsidR="00C91512">
        <w:rPr>
          <w:rFonts w:ascii="Times New Roman" w:hAnsi="Times New Roman" w:cs="Times New Roman"/>
          <w:sz w:val="24"/>
          <w:szCs w:val="24"/>
        </w:rPr>
        <w:t xml:space="preserve">findings </w:t>
      </w:r>
      <w:r w:rsidR="008C4F57">
        <w:rPr>
          <w:rFonts w:ascii="Times New Roman" w:hAnsi="Times New Roman" w:cs="Times New Roman"/>
          <w:sz w:val="24"/>
          <w:szCs w:val="24"/>
        </w:rPr>
        <w:t xml:space="preserve">provide evidence that climate </w:t>
      </w:r>
      <w:r w:rsidR="00860960">
        <w:rPr>
          <w:rFonts w:ascii="Times New Roman" w:hAnsi="Times New Roman" w:cs="Times New Roman"/>
          <w:sz w:val="24"/>
          <w:szCs w:val="24"/>
        </w:rPr>
        <w:t xml:space="preserve">warming </w:t>
      </w:r>
      <w:r w:rsidR="008C4F57">
        <w:rPr>
          <w:rFonts w:ascii="Times New Roman" w:hAnsi="Times New Roman" w:cs="Times New Roman"/>
          <w:sz w:val="24"/>
          <w:szCs w:val="24"/>
        </w:rPr>
        <w:t xml:space="preserve">may alter aspects of the dispersal process such as seed removal, which could </w:t>
      </w:r>
      <w:r w:rsidR="00F7714B">
        <w:rPr>
          <w:rFonts w:ascii="Times New Roman" w:hAnsi="Times New Roman" w:cs="Times New Roman"/>
          <w:sz w:val="24"/>
          <w:szCs w:val="24"/>
        </w:rPr>
        <w:t xml:space="preserve">subsequently </w:t>
      </w:r>
      <w:r w:rsidR="008C4F57">
        <w:rPr>
          <w:rFonts w:ascii="Times New Roman" w:hAnsi="Times New Roman" w:cs="Times New Roman"/>
          <w:sz w:val="24"/>
          <w:szCs w:val="24"/>
        </w:rPr>
        <w:t>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21090A04" w14:textId="5CBE77A3" w:rsidR="00C04157" w:rsidRDefault="00B705D6" w:rsidP="00C550AA">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w:t>
      </w:r>
      <w:r w:rsidR="00C34816">
        <w:rPr>
          <w:rFonts w:ascii="Times New Roman" w:hAnsi="Times New Roman" w:cs="Times New Roman"/>
          <w:sz w:val="24"/>
          <w:szCs w:val="24"/>
        </w:rPr>
        <w:t xml:space="preserve">is the only stage in the life cycle during which movement occurs.  It is thus an </w:t>
      </w:r>
      <w:r>
        <w:rPr>
          <w:rFonts w:ascii="Times New Roman" w:hAnsi="Times New Roman" w:cs="Times New Roman"/>
          <w:sz w:val="24"/>
          <w:szCs w:val="24"/>
        </w:rPr>
        <w:t xml:space="preserve">essential </w:t>
      </w:r>
      <w:r w:rsidR="00C34816">
        <w:rPr>
          <w:rFonts w:ascii="Times New Roman" w:hAnsi="Times New Roman" w:cs="Times New Roman"/>
          <w:sz w:val="24"/>
          <w:szCs w:val="24"/>
        </w:rPr>
        <w:t>component of plant spatial dynamics</w:t>
      </w:r>
      <w:r w:rsidR="00165110">
        <w:rPr>
          <w:rFonts w:ascii="Times New Roman" w:hAnsi="Times New Roman" w:cs="Times New Roman"/>
          <w:sz w:val="24"/>
          <w:szCs w:val="24"/>
        </w:rPr>
        <w:t xml:space="preserve">. While plant propagules are often dispersed by abiotic vectors such as wind, water, and gravity, they </w:t>
      </w:r>
      <w:r w:rsidR="00137740">
        <w:rPr>
          <w:rFonts w:ascii="Times New Roman" w:hAnsi="Times New Roman" w:cs="Times New Roman"/>
          <w:sz w:val="24"/>
          <w:szCs w:val="24"/>
        </w:rPr>
        <w:t>may</w:t>
      </w:r>
      <w:r w:rsidR="00C939BE">
        <w:rPr>
          <w:rFonts w:ascii="Times New Roman" w:hAnsi="Times New Roman" w:cs="Times New Roman"/>
          <w:sz w:val="24"/>
          <w:szCs w:val="24"/>
        </w:rPr>
        <w:t xml:space="preserve"> also be</w:t>
      </w:r>
      <w:r w:rsidR="00165110">
        <w:rPr>
          <w:rFonts w:ascii="Times New Roman" w:hAnsi="Times New Roman" w:cs="Times New Roman"/>
          <w:sz w:val="24"/>
          <w:szCs w:val="24"/>
        </w:rPr>
        <w:t xml:space="preserve"> dispersed biotically by organisms such as insects, birds, and mammals. </w:t>
      </w:r>
      <w:r w:rsidR="0065549E">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w:t>
      </w:r>
      <w:r w:rsidR="005F724A">
        <w:rPr>
          <w:rFonts w:ascii="Times New Roman" w:hAnsi="Times New Roman" w:cs="Times New Roman"/>
          <w:sz w:val="24"/>
          <w:szCs w:val="24"/>
        </w:rPr>
        <w:t>, both primary and secondary in nature</w:t>
      </w:r>
      <w:r w:rsidR="0068119A">
        <w:rPr>
          <w:rFonts w:ascii="Times New Roman" w:hAnsi="Times New Roman" w:cs="Times New Roman"/>
          <w:sz w:val="24"/>
          <w:szCs w:val="24"/>
        </w:rPr>
        <w:t xml:space="preserve"> (Figure 1)</w:t>
      </w:r>
      <w:r w:rsidR="00951781">
        <w:rPr>
          <w:rFonts w:ascii="Times New Roman" w:hAnsi="Times New Roman" w:cs="Times New Roman"/>
          <w:sz w:val="24"/>
          <w:szCs w:val="24"/>
        </w:rPr>
        <w:t>.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sidR="0065549E">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w:t>
      </w:r>
      <w:r w:rsidR="000C13FA">
        <w:rPr>
          <w:rFonts w:ascii="Times New Roman" w:hAnsi="Times New Roman" w:cs="Times New Roman"/>
          <w:sz w:val="24"/>
          <w:szCs w:val="24"/>
        </w:rPr>
        <w:t xml:space="preserve"> (a</w:t>
      </w:r>
      <w:r w:rsidR="00951781">
        <w:rPr>
          <w:rFonts w:ascii="Times New Roman" w:hAnsi="Times New Roman" w:cs="Times New Roman"/>
          <w:sz w:val="24"/>
          <w:szCs w:val="24"/>
        </w:rPr>
        <w:t xml:space="preserve"> probability distribution of how far seeds </w:t>
      </w:r>
      <w:proofErr w:type="gramStart"/>
      <w:r w:rsidR="00951781">
        <w:rPr>
          <w:rFonts w:ascii="Times New Roman" w:hAnsi="Times New Roman" w:cs="Times New Roman"/>
          <w:sz w:val="24"/>
          <w:szCs w:val="24"/>
        </w:rPr>
        <w:t>are</w:t>
      </w:r>
      <w:proofErr w:type="gramEnd"/>
      <w:r w:rsidR="00951781">
        <w:rPr>
          <w:rFonts w:ascii="Times New Roman" w:hAnsi="Times New Roman" w:cs="Times New Roman"/>
          <w:sz w:val="24"/>
          <w:szCs w:val="24"/>
        </w:rPr>
        <w:t xml:space="preserv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w:t>
      </w:r>
      <w:r w:rsidR="000C13FA">
        <w:rPr>
          <w:rFonts w:ascii="Times New Roman" w:hAnsi="Times New Roman" w:cs="Times New Roman"/>
          <w:sz w:val="24"/>
          <w:szCs w:val="24"/>
        </w:rPr>
        <w:t>)</w:t>
      </w:r>
      <w:r w:rsidR="00951781">
        <w:rPr>
          <w:rFonts w:ascii="Times New Roman" w:hAnsi="Times New Roman" w:cs="Times New Roman"/>
          <w:sz w:val="24"/>
          <w:szCs w:val="24"/>
        </w:rPr>
        <w:t xml:space="preserve">, can help us quantify how plant populations </w:t>
      </w:r>
      <w:r w:rsidR="000C13FA">
        <w:rPr>
          <w:rFonts w:ascii="Times New Roman" w:hAnsi="Times New Roman" w:cs="Times New Roman"/>
          <w:sz w:val="24"/>
          <w:szCs w:val="24"/>
        </w:rPr>
        <w:t xml:space="preserve">move or expand </w:t>
      </w:r>
      <w:r w:rsidR="00AE3CF1">
        <w:rPr>
          <w:rFonts w:ascii="Times New Roman" w:hAnsi="Times New Roman" w:cs="Times New Roman"/>
          <w:sz w:val="24"/>
          <w:szCs w:val="24"/>
        </w:rPr>
        <w:t>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sidR="00AD46E0">
        <w:rPr>
          <w:rFonts w:ascii="Times New Roman" w:hAnsi="Times New Roman" w:cs="Times New Roman"/>
          <w:sz w:val="24"/>
          <w:szCs w:val="24"/>
        </w:rPr>
        <w:t>,</w:t>
      </w:r>
      <w:r w:rsidR="0065549E">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sidR="0065549E">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sidR="0065549E">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sidR="0065549E">
        <w:rPr>
          <w:rFonts w:ascii="Times New Roman" w:hAnsi="Times New Roman" w:cs="Times New Roman"/>
          <w:sz w:val="24"/>
          <w:szCs w:val="24"/>
        </w:rPr>
        <w:t>their role</w:t>
      </w:r>
      <w:r w:rsidR="003D5A17">
        <w:rPr>
          <w:rFonts w:ascii="Times New Roman" w:hAnsi="Times New Roman" w:cs="Times New Roman"/>
          <w:sz w:val="24"/>
          <w:szCs w:val="24"/>
        </w:rPr>
        <w:t xml:space="preserve"> in seed </w:t>
      </w:r>
      <w:r w:rsidR="003D5A17">
        <w:rPr>
          <w:rFonts w:ascii="Times New Roman" w:hAnsi="Times New Roman" w:cs="Times New Roman"/>
          <w:sz w:val="24"/>
          <w:szCs w:val="24"/>
        </w:rPr>
        <w:lastRenderedPageBreak/>
        <w:t xml:space="preserve">dispersal, especially for </w:t>
      </w:r>
      <w:r w:rsidR="00CC4AE9">
        <w:rPr>
          <w:rFonts w:ascii="Times New Roman" w:hAnsi="Times New Roman" w:cs="Times New Roman"/>
          <w:sz w:val="24"/>
          <w:szCs w:val="24"/>
        </w:rPr>
        <w:t xml:space="preserve">smaller </w:t>
      </w:r>
      <w:r w:rsidR="003D5A17">
        <w:rPr>
          <w:rFonts w:ascii="Times New Roman" w:hAnsi="Times New Roman" w:cs="Times New Roman"/>
          <w:sz w:val="24"/>
          <w:szCs w:val="24"/>
        </w:rPr>
        <w:t>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sidR="0065549E">
        <w:rPr>
          <w:rFonts w:ascii="Times New Roman" w:hAnsi="Times New Roman" w:cs="Times New Roman"/>
          <w:sz w:val="24"/>
          <w:szCs w:val="24"/>
        </w:rPr>
        <w:t xml:space="preserve"> (Rogers </w:t>
      </w:r>
      <w:r w:rsidR="0065549E">
        <w:rPr>
          <w:rFonts w:ascii="Times New Roman" w:hAnsi="Times New Roman" w:cs="Times New Roman"/>
          <w:i/>
          <w:iCs/>
          <w:sz w:val="24"/>
          <w:szCs w:val="24"/>
        </w:rPr>
        <w:t>et al</w:t>
      </w:r>
      <w:r w:rsidR="0065549E">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2268832E"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proofErr w:type="gramStart"/>
      <w:r w:rsidR="006C2638">
        <w:rPr>
          <w:rFonts w:ascii="Times New Roman" w:hAnsi="Times New Roman" w:cs="Times New Roman"/>
          <w:sz w:val="24"/>
          <w:szCs w:val="24"/>
        </w:rPr>
        <w:t>In particular, a</w:t>
      </w:r>
      <w:r w:rsidR="00FA69A0">
        <w:rPr>
          <w:rFonts w:ascii="Times New Roman" w:hAnsi="Times New Roman" w:cs="Times New Roman"/>
          <w:sz w:val="24"/>
          <w:szCs w:val="24"/>
        </w:rPr>
        <w:t>nt-mediated</w:t>
      </w:r>
      <w:proofErr w:type="gramEnd"/>
      <w:r w:rsidR="00FA69A0">
        <w:rPr>
          <w:rFonts w:ascii="Times New Roman" w:hAnsi="Times New Roman" w:cs="Times New Roman"/>
          <w:sz w:val="24"/>
          <w:szCs w:val="24"/>
        </w:rPr>
        <w:t xml:space="preserve">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r w:rsidR="00CC4AE9">
        <w:rPr>
          <w:rFonts w:ascii="Times New Roman" w:hAnsi="Times New Roman" w:cs="Times New Roman"/>
          <w:sz w:val="24"/>
          <w:szCs w:val="24"/>
        </w:rPr>
        <w:t xml:space="preserve"> removal and</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r w:rsidR="00907C17">
        <w:rPr>
          <w:rFonts w:ascii="Times New Roman" w:hAnsi="Times New Roman" w:cs="Times New Roman"/>
          <w:sz w:val="24"/>
          <w:szCs w:val="24"/>
        </w:rPr>
        <w:t>. R</w:t>
      </w:r>
      <w:r w:rsidR="00FD5603">
        <w:rPr>
          <w:rFonts w:ascii="Times New Roman" w:hAnsi="Times New Roman" w:cs="Times New Roman"/>
          <w:sz w:val="24"/>
          <w:szCs w:val="24"/>
        </w:rPr>
        <w:t xml:space="preserve">emoval of a seed by ants is not guaranteed to result in successful dispersal of that </w:t>
      </w:r>
      <w:proofErr w:type="gramStart"/>
      <w:r w:rsidR="00FD5603">
        <w:rPr>
          <w:rFonts w:ascii="Times New Roman" w:hAnsi="Times New Roman" w:cs="Times New Roman"/>
          <w:sz w:val="24"/>
          <w:szCs w:val="24"/>
        </w:rPr>
        <w:t>particular seed</w:t>
      </w:r>
      <w:proofErr w:type="gramEnd"/>
      <w:r w:rsidR="00FD5603">
        <w:rPr>
          <w:rFonts w:ascii="Times New Roman" w:hAnsi="Times New Roman" w:cs="Times New Roman"/>
          <w:sz w:val="24"/>
          <w:szCs w:val="24"/>
        </w:rPr>
        <w:t>,</w:t>
      </w:r>
      <w:r w:rsidR="00907C17">
        <w:rPr>
          <w:rFonts w:ascii="Times New Roman" w:hAnsi="Times New Roman" w:cs="Times New Roman"/>
          <w:sz w:val="24"/>
          <w:szCs w:val="24"/>
        </w:rPr>
        <w:t xml:space="preserve"> as seeds can be consumed or destroyed in the process; nonetheless,</w:t>
      </w:r>
      <w:r w:rsidR="00FD5603">
        <w:rPr>
          <w:rFonts w:ascii="Times New Roman" w:hAnsi="Times New Roman" w:cs="Times New Roman"/>
          <w:sz w:val="24"/>
          <w:szCs w:val="24"/>
        </w:rPr>
        <w:t xml:space="preserve"> it is</w:t>
      </w:r>
      <w:r w:rsidR="00907C17">
        <w:rPr>
          <w:rFonts w:ascii="Times New Roman" w:hAnsi="Times New Roman" w:cs="Times New Roman"/>
          <w:sz w:val="24"/>
          <w:szCs w:val="24"/>
        </w:rPr>
        <w:t xml:space="preserve"> still</w:t>
      </w:r>
      <w:r w:rsidR="00FD5603">
        <w:rPr>
          <w:rFonts w:ascii="Times New Roman" w:hAnsi="Times New Roman" w:cs="Times New Roman"/>
          <w:sz w:val="24"/>
          <w:szCs w:val="24"/>
        </w:rPr>
        <w:t xml:space="preserve"> a </w:t>
      </w:r>
      <w:r w:rsidR="00B9127C">
        <w:rPr>
          <w:rFonts w:ascii="Times New Roman" w:hAnsi="Times New Roman" w:cs="Times New Roman"/>
          <w:sz w:val="24"/>
          <w:szCs w:val="24"/>
        </w:rPr>
        <w:t>critical</w:t>
      </w:r>
      <w:r w:rsidR="00FD5603">
        <w:rPr>
          <w:rFonts w:ascii="Times New Roman" w:hAnsi="Times New Roman" w:cs="Times New Roman"/>
          <w:sz w:val="24"/>
          <w:szCs w:val="24"/>
        </w:rPr>
        <w:t xml:space="preserve"> step in secondary dispersal</w:t>
      </w:r>
      <w:r w:rsidR="006D2E4D">
        <w:rPr>
          <w:rFonts w:ascii="Times New Roman" w:hAnsi="Times New Roman" w:cs="Times New Roman"/>
          <w:sz w:val="24"/>
          <w:szCs w:val="24"/>
        </w:rPr>
        <w:t xml:space="preserve"> because it represents the initiation of one or more secondary dispersal processes</w:t>
      </w:r>
      <w:r w:rsidR="00907C17">
        <w:rPr>
          <w:rFonts w:ascii="Times New Roman" w:hAnsi="Times New Roman" w:cs="Times New Roman"/>
          <w:sz w:val="24"/>
          <w:szCs w:val="24"/>
        </w:rPr>
        <w:t xml:space="preserve"> that move seeds further from the parent plant</w:t>
      </w:r>
      <w:r w:rsidR="00571C4E">
        <w:rPr>
          <w:rFonts w:ascii="Times New Roman" w:hAnsi="Times New Roman" w:cs="Times New Roman"/>
          <w:sz w:val="24"/>
          <w:szCs w:val="24"/>
        </w:rPr>
        <w:t xml:space="preserve"> (</w:t>
      </w:r>
      <w:proofErr w:type="spellStart"/>
      <w:r w:rsidR="00571C4E">
        <w:rPr>
          <w:rFonts w:ascii="Times New Roman" w:hAnsi="Times New Roman" w:cs="Times New Roman"/>
          <w:sz w:val="24"/>
          <w:szCs w:val="24"/>
        </w:rPr>
        <w:t>Jongejans</w:t>
      </w:r>
      <w:proofErr w:type="spellEnd"/>
      <w:r w:rsidR="00571C4E">
        <w:rPr>
          <w:rFonts w:ascii="Times New Roman" w:hAnsi="Times New Roman" w:cs="Times New Roman"/>
          <w:sz w:val="24"/>
          <w:szCs w:val="24"/>
        </w:rPr>
        <w:t xml:space="preserve"> </w:t>
      </w:r>
      <w:r w:rsidR="00571C4E" w:rsidRPr="00F65D3B">
        <w:rPr>
          <w:rFonts w:ascii="Times New Roman" w:hAnsi="Times New Roman" w:cs="Times New Roman"/>
          <w:i/>
          <w:iCs/>
          <w:sz w:val="24"/>
          <w:szCs w:val="24"/>
        </w:rPr>
        <w:t>et al</w:t>
      </w:r>
      <w:r w:rsidR="00C45936">
        <w:rPr>
          <w:rFonts w:ascii="Times New Roman" w:hAnsi="Times New Roman" w:cs="Times New Roman"/>
          <w:sz w:val="24"/>
          <w:szCs w:val="24"/>
        </w:rPr>
        <w:t>.</w:t>
      </w:r>
      <w:r w:rsidR="00571C4E">
        <w:rPr>
          <w:rFonts w:ascii="Times New Roman" w:hAnsi="Times New Roman" w:cs="Times New Roman"/>
          <w:sz w:val="24"/>
          <w:szCs w:val="24"/>
        </w:rPr>
        <w:t xml:space="preserve"> 2015</w:t>
      </w:r>
      <w:r w:rsidR="00EC15D4">
        <w:rPr>
          <w:rFonts w:ascii="Times New Roman" w:hAnsi="Times New Roman" w:cs="Times New Roman"/>
          <w:sz w:val="24"/>
          <w:szCs w:val="24"/>
        </w:rPr>
        <w:t>a</w:t>
      </w:r>
      <w:r w:rsidR="00571C4E">
        <w:rPr>
          <w:rFonts w:ascii="Times New Roman" w:hAnsi="Times New Roman" w:cs="Times New Roman"/>
          <w:sz w:val="24"/>
          <w:szCs w:val="24"/>
        </w:rPr>
        <w:t>)</w:t>
      </w:r>
      <w:r w:rsidR="00907C17">
        <w:rPr>
          <w:rFonts w:ascii="Times New Roman" w:hAnsi="Times New Roman" w:cs="Times New Roman"/>
          <w:sz w:val="24"/>
          <w:szCs w:val="24"/>
        </w:rPr>
        <w:t xml:space="preserve">. </w:t>
      </w:r>
    </w:p>
    <w:p w14:paraId="339921E7" w14:textId="6B3457D9" w:rsidR="000B63BA" w:rsidRPr="001A7562"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ant-mediated</w:t>
      </w:r>
      <w:r w:rsidR="00FD5603">
        <w:rPr>
          <w:rFonts w:ascii="Times New Roman" w:hAnsi="Times New Roman" w:cs="Times New Roman"/>
          <w:sz w:val="24"/>
          <w:szCs w:val="24"/>
        </w:rPr>
        <w:t xml:space="preserve"> seed removal</w:t>
      </w:r>
      <w:r w:rsidR="00F423B1">
        <w:rPr>
          <w:rFonts w:ascii="Times New Roman" w:hAnsi="Times New Roman" w:cs="Times New Roman"/>
          <w:sz w:val="24"/>
          <w:szCs w:val="24"/>
        </w:rPr>
        <w:t xml:space="preserve"> can be quite challenging</w:t>
      </w:r>
      <w:r w:rsidR="00B9127C">
        <w:rPr>
          <w:rFonts w:ascii="Times New Roman" w:hAnsi="Times New Roman" w:cs="Times New Roman"/>
          <w:sz w:val="24"/>
          <w:szCs w:val="24"/>
        </w:rPr>
        <w:t xml:space="preserve">, </w:t>
      </w:r>
      <w:r w:rsidR="00780DFA">
        <w:rPr>
          <w:rFonts w:ascii="Times New Roman" w:hAnsi="Times New Roman" w:cs="Times New Roman"/>
          <w:sz w:val="24"/>
          <w:szCs w:val="24"/>
        </w:rPr>
        <w:t>however</w:t>
      </w:r>
      <w:r w:rsidR="00AD46E0">
        <w:rPr>
          <w:rFonts w:ascii="Times New Roman" w:hAnsi="Times New Roman" w:cs="Times New Roman"/>
          <w:sz w:val="24"/>
          <w:szCs w:val="24"/>
        </w:rPr>
        <w:t xml:space="preserve">. </w:t>
      </w:r>
      <w:r w:rsidR="006D2E4D">
        <w:rPr>
          <w:rFonts w:ascii="Times New Roman" w:hAnsi="Times New Roman" w:cs="Times New Roman"/>
          <w:sz w:val="24"/>
          <w:szCs w:val="24"/>
        </w:rPr>
        <w:t>This challenge is further complicated by</w:t>
      </w:r>
      <w:r>
        <w:rPr>
          <w:rFonts w:ascii="Times New Roman" w:hAnsi="Times New Roman" w:cs="Times New Roman"/>
          <w:sz w:val="24"/>
          <w:szCs w:val="24"/>
        </w:rPr>
        <w:t xml:space="preserve"> climate change, </w:t>
      </w:r>
      <w:r w:rsidR="006357A6">
        <w:rPr>
          <w:rFonts w:ascii="Times New Roman" w:hAnsi="Times New Roman" w:cs="Times New Roman"/>
          <w:sz w:val="24"/>
          <w:szCs w:val="24"/>
        </w:rPr>
        <w:t>where changes such as increase</w:t>
      </w:r>
      <w:r w:rsidR="000474BC">
        <w:rPr>
          <w:rFonts w:ascii="Times New Roman" w:hAnsi="Times New Roman" w:cs="Times New Roman"/>
          <w:sz w:val="24"/>
          <w:szCs w:val="24"/>
        </w:rPr>
        <w:t>s</w:t>
      </w:r>
      <w:r w:rsidR="006357A6">
        <w:rPr>
          <w:rFonts w:ascii="Times New Roman" w:hAnsi="Times New Roman" w:cs="Times New Roman"/>
          <w:sz w:val="24"/>
          <w:szCs w:val="24"/>
        </w:rPr>
        <w:t xml:space="preserve"> in temperature</w:t>
      </w:r>
      <w:r>
        <w:rPr>
          <w:rFonts w:ascii="Times New Roman" w:hAnsi="Times New Roman" w:cs="Times New Roman"/>
          <w:sz w:val="24"/>
          <w:szCs w:val="24"/>
        </w:rPr>
        <w:t xml:space="preserv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 xml:space="preserve">various characteristics </w:t>
      </w:r>
      <w:r w:rsidR="00571C4E">
        <w:rPr>
          <w:rFonts w:ascii="Times New Roman" w:hAnsi="Times New Roman" w:cs="Times New Roman"/>
          <w:sz w:val="24"/>
          <w:szCs w:val="24"/>
        </w:rPr>
        <w:t xml:space="preserve">that determine </w:t>
      </w:r>
      <w:r w:rsidR="007F53B5">
        <w:rPr>
          <w:rFonts w:ascii="Times New Roman" w:hAnsi="Times New Roman" w:cs="Times New Roman"/>
          <w:sz w:val="24"/>
          <w:szCs w:val="24"/>
        </w:rPr>
        <w:t xml:space="preserve">how seeds move </w:t>
      </w:r>
      <w:r w:rsidR="00571C4E">
        <w:rPr>
          <w:rFonts w:ascii="Times New Roman" w:hAnsi="Times New Roman" w:cs="Times New Roman"/>
          <w:sz w:val="24"/>
          <w:szCs w:val="24"/>
        </w:rPr>
        <w:t>or are moved</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6D2E4D">
        <w:rPr>
          <w:rFonts w:ascii="Times New Roman" w:hAnsi="Times New Roman" w:cs="Times New Roman"/>
          <w:sz w:val="24"/>
          <w:szCs w:val="24"/>
        </w:rPr>
        <w:t xml:space="preserve">, thus affecting the </w:t>
      </w:r>
      <w:r w:rsidR="007E4380">
        <w:rPr>
          <w:rFonts w:ascii="Times New Roman" w:hAnsi="Times New Roman" w:cs="Times New Roman"/>
          <w:sz w:val="24"/>
          <w:szCs w:val="24"/>
        </w:rPr>
        <w:t>number</w:t>
      </w:r>
      <w:r w:rsidR="006D2E4D">
        <w:rPr>
          <w:rFonts w:ascii="Times New Roman" w:hAnsi="Times New Roman" w:cs="Times New Roman"/>
          <w:sz w:val="24"/>
          <w:szCs w:val="24"/>
        </w:rPr>
        <w:t xml:space="preserve"> of seeds available for secondary dispersal</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6D2E4D">
        <w:rPr>
          <w:rFonts w:ascii="Times New Roman" w:hAnsi="Times New Roman" w:cs="Times New Roman"/>
          <w:sz w:val="24"/>
          <w:szCs w:val="24"/>
        </w:rPr>
        <w:t xml:space="preserve">, </w:t>
      </w:r>
      <w:r w:rsidR="007E4380">
        <w:rPr>
          <w:rFonts w:ascii="Times New Roman" w:hAnsi="Times New Roman" w:cs="Times New Roman"/>
          <w:sz w:val="24"/>
          <w:szCs w:val="24"/>
        </w:rPr>
        <w:t>also affecting</w:t>
      </w:r>
      <w:r w:rsidR="006D2E4D">
        <w:rPr>
          <w:rFonts w:ascii="Times New Roman" w:hAnsi="Times New Roman" w:cs="Times New Roman"/>
          <w:sz w:val="24"/>
          <w:szCs w:val="24"/>
        </w:rPr>
        <w:t xml:space="preserve"> the </w:t>
      </w:r>
      <w:r w:rsidR="007E4380">
        <w:rPr>
          <w:rFonts w:ascii="Times New Roman" w:hAnsi="Times New Roman" w:cs="Times New Roman"/>
          <w:sz w:val="24"/>
          <w:szCs w:val="24"/>
        </w:rPr>
        <w:t xml:space="preserve">number </w:t>
      </w:r>
      <w:r w:rsidR="006D2E4D">
        <w:rPr>
          <w:rFonts w:ascii="Times New Roman" w:hAnsi="Times New Roman" w:cs="Times New Roman"/>
          <w:sz w:val="24"/>
          <w:szCs w:val="24"/>
        </w:rPr>
        <w:t>of seeds available for secondary dispersal</w:t>
      </w:r>
      <w:r w:rsidR="00BE773F">
        <w:rPr>
          <w:rFonts w:ascii="Times New Roman" w:hAnsi="Times New Roman" w:cs="Times New Roman"/>
          <w:sz w:val="24"/>
          <w:szCs w:val="24"/>
        </w:rPr>
        <w:t>.</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 xml:space="preserve">of </w:t>
      </w:r>
      <w:r w:rsidR="006D2E4D">
        <w:rPr>
          <w:rFonts w:ascii="Times New Roman" w:hAnsi="Times New Roman" w:cs="Times New Roman"/>
          <w:sz w:val="24"/>
          <w:szCs w:val="24"/>
        </w:rPr>
        <w:t xml:space="preserve">animal and insect </w:t>
      </w:r>
      <w:r w:rsidR="00BE773F">
        <w:rPr>
          <w:rFonts w:ascii="Times New Roman" w:hAnsi="Times New Roman" w:cs="Times New Roman"/>
          <w:sz w:val="24"/>
          <w:szCs w:val="24"/>
        </w:rPr>
        <w:t xml:space="preserve">species that </w:t>
      </w:r>
      <w:r w:rsidR="006D2E4D">
        <w:rPr>
          <w:rFonts w:ascii="Times New Roman" w:hAnsi="Times New Roman" w:cs="Times New Roman"/>
          <w:sz w:val="24"/>
          <w:szCs w:val="24"/>
        </w:rPr>
        <w:t xml:space="preserve">remove </w:t>
      </w:r>
      <w:r w:rsidR="00BE773F">
        <w:rPr>
          <w:rFonts w:ascii="Times New Roman" w:hAnsi="Times New Roman" w:cs="Times New Roman"/>
          <w:sz w:val="24"/>
          <w:szCs w:val="24"/>
        </w:rPr>
        <w:t>seeds</w:t>
      </w:r>
      <w:r w:rsidR="00E57197">
        <w:rPr>
          <w:rFonts w:ascii="Times New Roman" w:hAnsi="Times New Roman" w:cs="Times New Roman"/>
          <w:sz w:val="24"/>
          <w:szCs w:val="24"/>
        </w:rPr>
        <w:t xml:space="preserve">, as well as shifts in the traits that attract </w:t>
      </w:r>
      <w:r w:rsidR="006D2E4D">
        <w:rPr>
          <w:rFonts w:ascii="Times New Roman" w:hAnsi="Times New Roman" w:cs="Times New Roman"/>
          <w:sz w:val="24"/>
          <w:szCs w:val="24"/>
        </w:rPr>
        <w:t>these species</w:t>
      </w:r>
      <w:r w:rsidR="00E57197">
        <w:rPr>
          <w:rFonts w:ascii="Times New Roman" w:hAnsi="Times New Roman" w:cs="Times New Roman"/>
          <w:sz w:val="24"/>
          <w:szCs w:val="24"/>
        </w:rPr>
        <w:t>,</w:t>
      </w:r>
      <w:r w:rsidR="00BE773F">
        <w:rPr>
          <w:rFonts w:ascii="Times New Roman" w:hAnsi="Times New Roman" w:cs="Times New Roman"/>
          <w:sz w:val="24"/>
          <w:szCs w:val="24"/>
        </w:rPr>
        <w:t xml:space="preserve"> </w:t>
      </w:r>
      <w:r w:rsidR="006D2E4D">
        <w:rPr>
          <w:rFonts w:ascii="Times New Roman" w:hAnsi="Times New Roman" w:cs="Times New Roman"/>
          <w:sz w:val="24"/>
          <w:szCs w:val="24"/>
        </w:rPr>
        <w:t>with potential consequences for dispersal patterns</w:t>
      </w:r>
      <w:r w:rsidR="00BE773F">
        <w:rPr>
          <w:rFonts w:ascii="Times New Roman" w:hAnsi="Times New Roman" w:cs="Times New Roman"/>
          <w:sz w:val="24"/>
          <w:szCs w:val="24"/>
        </w:rPr>
        <w:t xml:space="preserve"> (</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562CE0">
        <w:rPr>
          <w:rFonts w:ascii="Times New Roman" w:hAnsi="Times New Roman" w:cs="Times New Roman"/>
          <w:sz w:val="24"/>
          <w:szCs w:val="24"/>
        </w:rPr>
        <w:t>Even</w:t>
      </w:r>
      <w:r w:rsidR="003835BB">
        <w:rPr>
          <w:rFonts w:ascii="Times New Roman" w:hAnsi="Times New Roman" w:cs="Times New Roman"/>
          <w:sz w:val="24"/>
          <w:szCs w:val="24"/>
        </w:rPr>
        <w:t xml:space="preserve"> seed nutrient content</w:t>
      </w:r>
      <w:r w:rsidR="00562CE0">
        <w:rPr>
          <w:rFonts w:ascii="Times New Roman" w:hAnsi="Times New Roman" w:cs="Times New Roman"/>
          <w:sz w:val="24"/>
          <w:szCs w:val="24"/>
        </w:rPr>
        <w:t xml:space="preserve"> has the potential to be affected by climate change</w:t>
      </w:r>
      <w:r w:rsidR="003835BB">
        <w:rPr>
          <w:rFonts w:ascii="Times New Roman" w:hAnsi="Times New Roman" w:cs="Times New Roman"/>
          <w:sz w:val="24"/>
          <w:szCs w:val="24"/>
        </w:rPr>
        <w:t xml:space="preserve"> and a variety of studies, especially on agricultural crops, have shown changes in nutrient allocations and chemical makeup due to factors such as increased temperatures or elevated CO</w:t>
      </w:r>
      <w:r w:rsidR="003835BB" w:rsidRPr="00B47896">
        <w:rPr>
          <w:rFonts w:ascii="Times New Roman" w:hAnsi="Times New Roman" w:cs="Times New Roman"/>
          <w:sz w:val="24"/>
          <w:szCs w:val="24"/>
          <w:vertAlign w:val="subscript"/>
        </w:rPr>
        <w:t>2</w:t>
      </w:r>
      <w:r w:rsidR="003835BB">
        <w:rPr>
          <w:rFonts w:ascii="Times New Roman" w:hAnsi="Times New Roman" w:cs="Times New Roman"/>
          <w:sz w:val="24"/>
          <w:szCs w:val="24"/>
        </w:rPr>
        <w:t xml:space="preserve">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 xml:space="preserve">However, there </w:t>
      </w:r>
      <w:r w:rsidR="006E1378">
        <w:rPr>
          <w:rFonts w:ascii="Times New Roman" w:hAnsi="Times New Roman" w:cs="Times New Roman"/>
          <w:sz w:val="24"/>
          <w:szCs w:val="24"/>
        </w:rPr>
        <w:t>are still gaps in knowledge regarding</w:t>
      </w:r>
      <w:r w:rsidR="00A70DC5">
        <w:rPr>
          <w:rFonts w:ascii="Times New Roman" w:hAnsi="Times New Roman" w:cs="Times New Roman"/>
          <w:sz w:val="24"/>
          <w:szCs w:val="24"/>
        </w:rPr>
        <w:t xml:space="preserve"> how</w:t>
      </w:r>
      <w:r w:rsidR="009E1176">
        <w:rPr>
          <w:rFonts w:ascii="Times New Roman" w:hAnsi="Times New Roman" w:cs="Times New Roman"/>
          <w:sz w:val="24"/>
          <w:szCs w:val="24"/>
        </w:rPr>
        <w:t xml:space="preserve"> such</w:t>
      </w:r>
      <w:r w:rsidR="00A70DC5">
        <w:rPr>
          <w:rFonts w:ascii="Times New Roman" w:hAnsi="Times New Roman" w:cs="Times New Roman"/>
          <w:sz w:val="24"/>
          <w:szCs w:val="24"/>
        </w:rPr>
        <w:t xml:space="preserve"> </w:t>
      </w:r>
      <w:r w:rsidR="00082BC1">
        <w:rPr>
          <w:rFonts w:ascii="Times New Roman" w:hAnsi="Times New Roman" w:cs="Times New Roman"/>
          <w:sz w:val="24"/>
          <w:szCs w:val="24"/>
        </w:rPr>
        <w:t xml:space="preserve">climate-driven </w:t>
      </w:r>
      <w:r w:rsidR="00A70DC5">
        <w:rPr>
          <w:rFonts w:ascii="Times New Roman" w:hAnsi="Times New Roman" w:cs="Times New Roman"/>
          <w:sz w:val="24"/>
          <w:szCs w:val="24"/>
        </w:rPr>
        <w:t>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nutrient allocations affect seed attractiveness to dispersers</w:t>
      </w:r>
      <w:r w:rsidR="007F53B5">
        <w:rPr>
          <w:rFonts w:ascii="Times New Roman" w:hAnsi="Times New Roman" w:cs="Times New Roman"/>
          <w:sz w:val="24"/>
          <w:szCs w:val="24"/>
        </w:rPr>
        <w:t xml:space="preserve"> </w:t>
      </w:r>
      <w:r w:rsidR="00562CE0">
        <w:rPr>
          <w:rFonts w:ascii="Times New Roman" w:hAnsi="Times New Roman" w:cs="Times New Roman"/>
          <w:sz w:val="24"/>
          <w:szCs w:val="24"/>
        </w:rPr>
        <w:t>or how these dispersers move seeds</w:t>
      </w:r>
      <w:r w:rsidR="006E1378">
        <w:rPr>
          <w:rFonts w:ascii="Times New Roman" w:hAnsi="Times New Roman" w:cs="Times New Roman"/>
          <w:sz w:val="24"/>
          <w:szCs w:val="24"/>
        </w:rPr>
        <w:t>.</w:t>
      </w:r>
      <w:r w:rsidR="00082BC1">
        <w:rPr>
          <w:rFonts w:ascii="Times New Roman" w:hAnsi="Times New Roman" w:cs="Times New Roman"/>
          <w:sz w:val="24"/>
          <w:szCs w:val="24"/>
        </w:rPr>
        <w:t xml:space="preserve"> </w:t>
      </w:r>
      <w:r w:rsidR="009E1176">
        <w:rPr>
          <w:rFonts w:ascii="Times New Roman" w:hAnsi="Times New Roman" w:cs="Times New Roman"/>
          <w:sz w:val="24"/>
          <w:szCs w:val="24"/>
        </w:rPr>
        <w:t>Addressing these gaps</w:t>
      </w:r>
      <w:r w:rsidR="00082BC1">
        <w:rPr>
          <w:rFonts w:ascii="Times New Roman" w:hAnsi="Times New Roman" w:cs="Times New Roman"/>
          <w:sz w:val="24"/>
          <w:szCs w:val="24"/>
        </w:rPr>
        <w:t xml:space="preserve">, though, </w:t>
      </w:r>
      <w:r w:rsidR="008956F8">
        <w:rPr>
          <w:rFonts w:ascii="Times New Roman" w:hAnsi="Times New Roman" w:cs="Times New Roman"/>
          <w:sz w:val="24"/>
          <w:szCs w:val="24"/>
        </w:rPr>
        <w:t>must start</w:t>
      </w:r>
      <w:r w:rsidR="00082BC1">
        <w:rPr>
          <w:rFonts w:ascii="Times New Roman" w:hAnsi="Times New Roman" w:cs="Times New Roman"/>
          <w:sz w:val="24"/>
          <w:szCs w:val="24"/>
        </w:rPr>
        <w:t xml:space="preserve"> </w:t>
      </w:r>
      <w:r w:rsidR="009E1176">
        <w:rPr>
          <w:rFonts w:ascii="Times New Roman" w:hAnsi="Times New Roman" w:cs="Times New Roman"/>
          <w:sz w:val="24"/>
          <w:szCs w:val="24"/>
        </w:rPr>
        <w:t>with a better understanding of the</w:t>
      </w:r>
      <w:r w:rsidR="008956F8">
        <w:rPr>
          <w:rFonts w:ascii="Times New Roman" w:hAnsi="Times New Roman" w:cs="Times New Roman"/>
          <w:sz w:val="24"/>
          <w:szCs w:val="24"/>
        </w:rPr>
        <w:t xml:space="preserve"> underlying</w:t>
      </w:r>
      <w:r w:rsidR="009E1176">
        <w:rPr>
          <w:rFonts w:ascii="Times New Roman" w:hAnsi="Times New Roman" w:cs="Times New Roman"/>
          <w:sz w:val="24"/>
          <w:szCs w:val="24"/>
        </w:rPr>
        <w:t xml:space="preserve"> dispersal mechanisms themselves (Travis </w:t>
      </w:r>
      <w:r w:rsidR="009E1176">
        <w:rPr>
          <w:rFonts w:ascii="Times New Roman" w:hAnsi="Times New Roman" w:cs="Times New Roman"/>
          <w:i/>
          <w:iCs/>
          <w:sz w:val="24"/>
          <w:szCs w:val="24"/>
        </w:rPr>
        <w:t>et al</w:t>
      </w:r>
      <w:r w:rsidR="009E1176">
        <w:rPr>
          <w:rFonts w:ascii="Times New Roman" w:hAnsi="Times New Roman" w:cs="Times New Roman"/>
          <w:sz w:val="24"/>
          <w:szCs w:val="24"/>
        </w:rPr>
        <w:t>. 2013).</w:t>
      </w:r>
    </w:p>
    <w:p w14:paraId="69C1B2F4" w14:textId="0ED6F19B"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D72390">
        <w:rPr>
          <w:rFonts w:ascii="Times New Roman" w:hAnsi="Times New Roman" w:cs="Times New Roman"/>
          <w:sz w:val="24"/>
          <w:szCs w:val="24"/>
        </w:rPr>
        <w:t>constitutes the first step of secondary</w:t>
      </w:r>
      <w:r w:rsidRPr="000B63BA">
        <w:rPr>
          <w:rFonts w:ascii="Times New Roman" w:hAnsi="Times New Roman" w:cs="Times New Roman"/>
          <w:sz w:val="24"/>
          <w:szCs w:val="24"/>
        </w:rPr>
        <w:t xml:space="preserve"> dispersal</w:t>
      </w:r>
      <w:r w:rsidR="00B20BA4">
        <w:rPr>
          <w:rFonts w:ascii="Times New Roman" w:hAnsi="Times New Roman" w:cs="Times New Roman"/>
          <w:sz w:val="24"/>
          <w:szCs w:val="24"/>
        </w:rPr>
        <w:t xml:space="preserve"> (</w:t>
      </w:r>
      <w:proofErr w:type="spellStart"/>
      <w:r w:rsidR="00B20BA4">
        <w:rPr>
          <w:rFonts w:ascii="Times New Roman" w:hAnsi="Times New Roman" w:cs="Times New Roman"/>
          <w:sz w:val="24"/>
          <w:szCs w:val="24"/>
        </w:rPr>
        <w:t>Jongejans</w:t>
      </w:r>
      <w:proofErr w:type="spellEnd"/>
      <w:r w:rsidR="00B20BA4">
        <w:rPr>
          <w:rFonts w:ascii="Times New Roman" w:hAnsi="Times New Roman" w:cs="Times New Roman"/>
          <w:sz w:val="24"/>
          <w:szCs w:val="24"/>
        </w:rPr>
        <w:t xml:space="preserve"> </w:t>
      </w:r>
      <w:r w:rsidR="00B20BA4" w:rsidRPr="00F65D3B">
        <w:rPr>
          <w:rFonts w:ascii="Times New Roman" w:hAnsi="Times New Roman" w:cs="Times New Roman"/>
          <w:i/>
          <w:iCs/>
          <w:sz w:val="24"/>
          <w:szCs w:val="24"/>
        </w:rPr>
        <w:t>et al</w:t>
      </w:r>
      <w:r w:rsidR="00B20BA4">
        <w:rPr>
          <w:rFonts w:ascii="Times New Roman" w:hAnsi="Times New Roman" w:cs="Times New Roman"/>
          <w:sz w:val="24"/>
          <w:szCs w:val="24"/>
        </w:rPr>
        <w:t>. 2015</w:t>
      </w:r>
      <w:r w:rsidR="00EC15D4">
        <w:rPr>
          <w:rFonts w:ascii="Times New Roman" w:hAnsi="Times New Roman" w:cs="Times New Roman"/>
          <w:sz w:val="24"/>
          <w:szCs w:val="24"/>
        </w:rPr>
        <w:t>b</w:t>
      </w:r>
      <w:r w:rsidR="00B20BA4">
        <w:rPr>
          <w:rFonts w:ascii="Times New Roman" w:hAnsi="Times New Roman" w:cs="Times New Roman"/>
          <w:sz w:val="24"/>
          <w:szCs w:val="24"/>
        </w:rPr>
        <w:t>)</w:t>
      </w:r>
      <w:r w:rsidRPr="000B63BA">
        <w:rPr>
          <w:rFonts w:ascii="Times New Roman" w:hAnsi="Times New Roman" w:cs="Times New Roman"/>
          <w:sz w:val="24"/>
          <w:szCs w:val="24"/>
        </w:rPr>
        <w:t>.</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w:t>
      </w:r>
      <w:r w:rsidR="00AA33F4">
        <w:rPr>
          <w:rFonts w:ascii="Times New Roman" w:hAnsi="Times New Roman" w:cs="Times New Roman"/>
          <w:sz w:val="24"/>
          <w:szCs w:val="24"/>
        </w:rPr>
        <w:t xml:space="preserve"> or “depots”</w:t>
      </w:r>
      <w:r w:rsidR="00EA3282">
        <w:rPr>
          <w:rFonts w:ascii="Times New Roman" w:hAnsi="Times New Roman" w:cs="Times New Roman"/>
          <w:sz w:val="24"/>
          <w:szCs w:val="24"/>
        </w:rPr>
        <w:t xml:space="preserve"> (</w:t>
      </w:r>
      <w:proofErr w:type="gramStart"/>
      <w:r w:rsidR="005545D4">
        <w:rPr>
          <w:rFonts w:ascii="Times New Roman" w:hAnsi="Times New Roman" w:cs="Times New Roman"/>
          <w:sz w:val="24"/>
          <w:szCs w:val="24"/>
        </w:rPr>
        <w:t>e.g.</w:t>
      </w:r>
      <w:proofErr w:type="gramEnd"/>
      <w:r w:rsidR="005545D4">
        <w:rPr>
          <w:rFonts w:ascii="Times New Roman" w:hAnsi="Times New Roman" w:cs="Times New Roman"/>
          <w:sz w:val="24"/>
          <w:szCs w:val="24"/>
        </w:rPr>
        <w:t xml:space="preserve"> </w:t>
      </w:r>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2006,</w:t>
      </w:r>
      <w:r w:rsidR="00AA33F4">
        <w:rPr>
          <w:rFonts w:ascii="Times New Roman" w:hAnsi="Times New Roman" w:cs="Times New Roman"/>
          <w:sz w:val="24"/>
          <w:szCs w:val="24"/>
        </w:rPr>
        <w:t xml:space="preserve"> </w:t>
      </w:r>
      <w:r w:rsidR="00AA33F4" w:rsidRPr="00AA33F4">
        <w:rPr>
          <w:rFonts w:ascii="Times New Roman" w:hAnsi="Times New Roman" w:cs="Times New Roman"/>
          <w:sz w:val="24"/>
          <w:szCs w:val="24"/>
        </w:rPr>
        <w:t xml:space="preserve">Fischer and </w:t>
      </w:r>
      <w:proofErr w:type="spellStart"/>
      <w:r w:rsidR="00AA33F4" w:rsidRPr="00AA33F4">
        <w:rPr>
          <w:rFonts w:ascii="Times New Roman" w:hAnsi="Times New Roman" w:cs="Times New Roman"/>
          <w:sz w:val="24"/>
          <w:szCs w:val="24"/>
        </w:rPr>
        <w:t>Türke</w:t>
      </w:r>
      <w:proofErr w:type="spellEnd"/>
      <w:r w:rsidR="00AA33F4">
        <w:rPr>
          <w:rFonts w:ascii="Times New Roman" w:hAnsi="Times New Roman" w:cs="Times New Roman"/>
          <w:sz w:val="24"/>
          <w:szCs w:val="24"/>
        </w:rPr>
        <w:t xml:space="preserve"> 2016,</w:t>
      </w:r>
      <w:r w:rsidR="005545D4">
        <w:rPr>
          <w:rFonts w:ascii="Times New Roman" w:hAnsi="Times New Roman" w:cs="Times New Roman"/>
          <w:sz w:val="24"/>
          <w:szCs w:val="24"/>
        </w:rPr>
        <w:t xml:space="preserve">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r w:rsidR="00AA33F4">
        <w:rPr>
          <w:rFonts w:ascii="Times New Roman" w:hAnsi="Times New Roman" w:cs="Times New Roman"/>
          <w:sz w:val="24"/>
          <w:szCs w:val="24"/>
        </w:rPr>
        <w:t xml:space="preserve">, </w:t>
      </w:r>
      <w:proofErr w:type="spellStart"/>
      <w:r w:rsidR="00AA33F4">
        <w:rPr>
          <w:rFonts w:ascii="Times New Roman" w:hAnsi="Times New Roman" w:cs="Times New Roman"/>
          <w:sz w:val="24"/>
          <w:szCs w:val="24"/>
        </w:rPr>
        <w:t>Linabury</w:t>
      </w:r>
      <w:proofErr w:type="spellEnd"/>
      <w:r w:rsidR="00AA33F4">
        <w:rPr>
          <w:rFonts w:ascii="Times New Roman" w:hAnsi="Times New Roman" w:cs="Times New Roman"/>
          <w:sz w:val="24"/>
          <w:szCs w:val="24"/>
        </w:rPr>
        <w:t xml:space="preserve"> </w:t>
      </w:r>
      <w:r w:rsidR="00AA33F4">
        <w:rPr>
          <w:rFonts w:ascii="Times New Roman" w:hAnsi="Times New Roman" w:cs="Times New Roman"/>
          <w:i/>
          <w:iCs/>
          <w:sz w:val="24"/>
          <w:szCs w:val="24"/>
        </w:rPr>
        <w:t>et al</w:t>
      </w:r>
      <w:r w:rsidR="00AA33F4">
        <w:rPr>
          <w:rFonts w:ascii="Times New Roman" w:hAnsi="Times New Roman" w:cs="Times New Roman"/>
          <w:sz w:val="24"/>
          <w:szCs w:val="24"/>
        </w:rPr>
        <w:t>. 2019</w:t>
      </w:r>
      <w:r w:rsidR="00EA3282">
        <w:rPr>
          <w:rFonts w:ascii="Times New Roman" w:hAnsi="Times New Roman" w:cs="Times New Roman"/>
          <w:sz w:val="24"/>
          <w:szCs w:val="24"/>
        </w:rPr>
        <w:t xml:space="preserve">), where seeds are aggregated in various locations and the number of seeds removed is closely </w:t>
      </w:r>
      <w:r w:rsidR="00EA3282">
        <w:rPr>
          <w:rFonts w:ascii="Times New Roman" w:hAnsi="Times New Roman" w:cs="Times New Roman"/>
          <w:sz w:val="24"/>
          <w:szCs w:val="24"/>
        </w:rPr>
        <w:lastRenderedPageBreak/>
        <w:t>monitored.</w:t>
      </w:r>
      <w:r w:rsidR="00DF037A">
        <w:rPr>
          <w:rFonts w:ascii="Times New Roman" w:hAnsi="Times New Roman" w:cs="Times New Roman"/>
          <w:sz w:val="24"/>
          <w:szCs w:val="24"/>
        </w:rPr>
        <w:t xml:space="preserve"> When paired with video recording or exclusion treatments such as cages, </w:t>
      </w:r>
      <w:r w:rsidR="00AA33F4">
        <w:rPr>
          <w:rFonts w:ascii="Times New Roman" w:hAnsi="Times New Roman" w:cs="Times New Roman"/>
          <w:sz w:val="24"/>
          <w:szCs w:val="24"/>
        </w:rPr>
        <w:t xml:space="preserve">seed removal </w:t>
      </w:r>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insects removing seeds and approximate their contribution of rates to seed removal (</w:t>
      </w:r>
      <w:proofErr w:type="spellStart"/>
      <w:r w:rsidR="00216120" w:rsidRPr="007C1F05">
        <w:rPr>
          <w:rFonts w:ascii="Times New Roman" w:hAnsi="Times New Roman" w:cs="Times New Roman"/>
          <w:sz w:val="24"/>
          <w:szCs w:val="24"/>
        </w:rPr>
        <w:t>Jongejans</w:t>
      </w:r>
      <w:proofErr w:type="spellEnd"/>
      <w:r w:rsidR="00216120" w:rsidRPr="007C1F05">
        <w:rPr>
          <w:rFonts w:ascii="Times New Roman" w:hAnsi="Times New Roman" w:cs="Times New Roman"/>
          <w:sz w:val="24"/>
          <w:szCs w:val="24"/>
        </w:rPr>
        <w:t xml:space="preserve"> </w:t>
      </w:r>
      <w:r w:rsidR="00216120" w:rsidRPr="00F65D3B">
        <w:rPr>
          <w:rFonts w:ascii="Times New Roman" w:hAnsi="Times New Roman" w:cs="Times New Roman"/>
          <w:i/>
          <w:iCs/>
          <w:sz w:val="24"/>
          <w:szCs w:val="24"/>
        </w:rPr>
        <w:t>et al</w:t>
      </w:r>
      <w:r w:rsidR="00216120" w:rsidRPr="007C1F05">
        <w:rPr>
          <w:rFonts w:ascii="Times New Roman" w:hAnsi="Times New Roman" w:cs="Times New Roman"/>
          <w:sz w:val="24"/>
          <w:szCs w:val="24"/>
        </w:rPr>
        <w:t xml:space="preserve">. </w:t>
      </w:r>
      <w:r w:rsidR="00EC15D4" w:rsidRPr="007C1F05">
        <w:rPr>
          <w:rFonts w:ascii="Times New Roman" w:hAnsi="Times New Roman" w:cs="Times New Roman"/>
          <w:sz w:val="24"/>
          <w:szCs w:val="24"/>
        </w:rPr>
        <w:t>201</w:t>
      </w:r>
      <w:r w:rsidR="00EC15D4">
        <w:rPr>
          <w:rFonts w:ascii="Times New Roman" w:hAnsi="Times New Roman" w:cs="Times New Roman"/>
          <w:sz w:val="24"/>
          <w:szCs w:val="24"/>
        </w:rPr>
        <w:t>5b</w:t>
      </w:r>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w:t>
      </w:r>
      <w:proofErr w:type="gramStart"/>
      <w:r w:rsidR="00147B4A">
        <w:rPr>
          <w:rFonts w:ascii="Times New Roman" w:hAnsi="Times New Roman" w:cs="Times New Roman"/>
          <w:sz w:val="24"/>
          <w:szCs w:val="24"/>
        </w:rPr>
        <w:t>easily-manageable</w:t>
      </w:r>
      <w:proofErr w:type="gramEnd"/>
      <w:r w:rsidR="00147B4A">
        <w:rPr>
          <w:rFonts w:ascii="Times New Roman" w:hAnsi="Times New Roman" w:cs="Times New Roman"/>
          <w:sz w:val="24"/>
          <w:szCs w:val="24"/>
        </w:rPr>
        <w:t xml:space="preserve"> starting point for further inquiry into identifying secondary dispersal vectors and quantifying their contributions to the secondary dispersal process. </w:t>
      </w:r>
    </w:p>
    <w:p w14:paraId="7496C33A" w14:textId="7CDCBDEC"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t>
      </w:r>
      <w:r w:rsidR="00780DFA">
        <w:rPr>
          <w:rFonts w:ascii="Times New Roman" w:hAnsi="Times New Roman" w:cs="Times New Roman"/>
          <w:sz w:val="24"/>
          <w:szCs w:val="24"/>
        </w:rPr>
        <w:t>by</w:t>
      </w:r>
      <w:r>
        <w:rPr>
          <w:rFonts w:ascii="Times New Roman" w:hAnsi="Times New Roman" w:cs="Times New Roman"/>
          <w:sz w:val="24"/>
          <w:szCs w:val="24"/>
        </w:rPr>
        <w:t xml:space="preserve"> investigating removal</w:t>
      </w:r>
      <w:r w:rsidR="00780DFA">
        <w:rPr>
          <w:rFonts w:ascii="Times New Roman" w:hAnsi="Times New Roman" w:cs="Times New Roman"/>
          <w:sz w:val="24"/>
          <w:szCs w:val="24"/>
        </w:rPr>
        <w:t xml:space="preserve"> of seed from two invasive, non-native thistle species</w:t>
      </w:r>
      <w:r>
        <w:rPr>
          <w:rFonts w:ascii="Times New Roman" w:hAnsi="Times New Roman" w:cs="Times New Roman"/>
          <w:sz w:val="24"/>
          <w:szCs w:val="24"/>
        </w:rPr>
        <w:t xml:space="preserve">. We also seek to explore </w:t>
      </w:r>
      <w:r w:rsidR="00B20BA4">
        <w:rPr>
          <w:rFonts w:ascii="Times New Roman" w:hAnsi="Times New Roman" w:cs="Times New Roman"/>
          <w:sz w:val="24"/>
          <w:szCs w:val="24"/>
        </w:rPr>
        <w:t>to what extent</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as well as increased growing temperatures </w:t>
      </w:r>
      <w:r w:rsidR="00B20BA4">
        <w:rPr>
          <w:rFonts w:ascii="Times New Roman" w:hAnsi="Times New Roman" w:cs="Times New Roman"/>
          <w:sz w:val="24"/>
          <w:szCs w:val="24"/>
        </w:rPr>
        <w:t xml:space="preserve">of </w:t>
      </w:r>
      <w:r w:rsidR="00E00891">
        <w:rPr>
          <w:rFonts w:ascii="Times New Roman" w:hAnsi="Times New Roman" w:cs="Times New Roman"/>
          <w:sz w:val="24"/>
          <w:szCs w:val="24"/>
        </w:rPr>
        <w:t>maternal plants,</w:t>
      </w:r>
      <w:r>
        <w:rPr>
          <w:rFonts w:ascii="Times New Roman" w:hAnsi="Times New Roman" w:cs="Times New Roman"/>
          <w:sz w:val="24"/>
          <w:szCs w:val="24"/>
        </w:rPr>
        <w:t xml:space="preserve"> </w:t>
      </w:r>
      <w:r w:rsidR="00B20BA4">
        <w:rPr>
          <w:rFonts w:ascii="Times New Roman" w:hAnsi="Times New Roman" w:cs="Times New Roman"/>
          <w:sz w:val="24"/>
          <w:szCs w:val="24"/>
        </w:rPr>
        <w:t xml:space="preserve">affects </w:t>
      </w:r>
      <w:r>
        <w:rPr>
          <w:rFonts w:ascii="Times New Roman" w:hAnsi="Times New Roman" w:cs="Times New Roman"/>
          <w:sz w:val="24"/>
          <w:szCs w:val="24"/>
        </w:rPr>
        <w:t>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w:t>
      </w:r>
      <w:r w:rsidR="00CF6E1C">
        <w:rPr>
          <w:rFonts w:ascii="Times New Roman" w:hAnsi="Times New Roman" w:cs="Times New Roman"/>
          <w:sz w:val="24"/>
          <w:szCs w:val="24"/>
        </w:rPr>
        <w:t xml:space="preserve">four </w:t>
      </w:r>
      <w:r w:rsidR="00E00891">
        <w:rPr>
          <w:rFonts w:ascii="Times New Roman" w:hAnsi="Times New Roman" w:cs="Times New Roman"/>
          <w:sz w:val="24"/>
          <w:szCs w:val="24"/>
        </w:rPr>
        <w:t xml:space="preserve">questions. First, what are the approximate rates of seed removal via insect after a seed has experienced primary dispersal? 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w:t>
      </w:r>
      <w:r w:rsidR="00CF6E1C">
        <w:rPr>
          <w:rFonts w:ascii="Times New Roman" w:hAnsi="Times New Roman" w:cs="Times New Roman"/>
          <w:sz w:val="24"/>
          <w:szCs w:val="24"/>
        </w:rPr>
        <w:t>Third</w:t>
      </w:r>
      <w:r w:rsidR="00E00891">
        <w:rPr>
          <w:rFonts w:ascii="Times New Roman" w:hAnsi="Times New Roman" w:cs="Times New Roman"/>
          <w:sz w:val="24"/>
          <w:szCs w:val="24"/>
        </w:rPr>
        <w:t xml:space="preserve">,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r w:rsidR="00CF6E1C">
        <w:rPr>
          <w:rFonts w:ascii="Times New Roman" w:hAnsi="Times New Roman" w:cs="Times New Roman"/>
          <w:sz w:val="24"/>
          <w:szCs w:val="24"/>
        </w:rPr>
        <w:t xml:space="preserve"> And fourth, </w:t>
      </w:r>
      <w:r w:rsidR="00EE70CD">
        <w:rPr>
          <w:rFonts w:ascii="Times New Roman" w:hAnsi="Times New Roman" w:cs="Times New Roman"/>
          <w:sz w:val="24"/>
          <w:szCs w:val="24"/>
        </w:rPr>
        <w:t xml:space="preserve">does the effect of the seed </w:t>
      </w:r>
      <w:proofErr w:type="spellStart"/>
      <w:r w:rsidR="00EE70CD">
        <w:rPr>
          <w:rFonts w:ascii="Times New Roman" w:hAnsi="Times New Roman" w:cs="Times New Roman"/>
          <w:sz w:val="24"/>
          <w:szCs w:val="24"/>
        </w:rPr>
        <w:t>elaiosome</w:t>
      </w:r>
      <w:proofErr w:type="spellEnd"/>
      <w:r w:rsidR="00EE70CD">
        <w:rPr>
          <w:rFonts w:ascii="Times New Roman" w:hAnsi="Times New Roman" w:cs="Times New Roman"/>
          <w:sz w:val="24"/>
          <w:szCs w:val="24"/>
        </w:rPr>
        <w:t xml:space="preserve"> on removal rates change based on whether the maternal plant is warmed or </w:t>
      </w:r>
      <w:proofErr w:type="spellStart"/>
      <w:r w:rsidR="00EE70CD">
        <w:rPr>
          <w:rFonts w:ascii="Times New Roman" w:hAnsi="Times New Roman" w:cs="Times New Roman"/>
          <w:sz w:val="24"/>
          <w:szCs w:val="24"/>
        </w:rPr>
        <w:t>unwarmed</w:t>
      </w:r>
      <w:proofErr w:type="spellEnd"/>
      <w:r w:rsidR="00EE70CD">
        <w:rPr>
          <w:rFonts w:ascii="Times New Roman" w:hAnsi="Times New Roman" w:cs="Times New Roman"/>
          <w:sz w:val="24"/>
          <w:szCs w:val="24"/>
        </w:rPr>
        <w:t>?</w:t>
      </w:r>
      <w:r w:rsidR="006729A6">
        <w:rPr>
          <w:rFonts w:ascii="Times New Roman" w:hAnsi="Times New Roman" w:cs="Times New Roman"/>
          <w:sz w:val="24"/>
          <w:szCs w:val="24"/>
        </w:rPr>
        <w:t xml:space="preserve">  These questions will allow us to understand how climate warming may affect the secondary dispersal of these important invasive species.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7190D22D" w14:textId="70F6CF9F" w:rsidR="00F70A4D" w:rsidRPr="00F70A4D" w:rsidRDefault="00F70A4D" w:rsidP="00B47896">
      <w:pPr>
        <w:spacing w:after="120" w:line="240" w:lineRule="auto"/>
        <w:ind w:firstLine="284"/>
        <w:jc w:val="both"/>
      </w:pPr>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w:t>
      </w:r>
      <w:r w:rsidR="003909FF">
        <w:rPr>
          <w:rFonts w:ascii="Times New Roman" w:hAnsi="Times New Roman" w:cs="Times New Roman"/>
          <w:sz w:val="24"/>
          <w:szCs w:val="24"/>
        </w:rPr>
        <w:t>.</w:t>
      </w:r>
      <w:r w:rsidR="008546C5">
        <w:rPr>
          <w:rFonts w:ascii="Times New Roman" w:hAnsi="Times New Roman" w:cs="Times New Roman"/>
          <w:sz w:val="24"/>
          <w:szCs w:val="24"/>
        </w:rPr>
        <w:t xml:space="preserve"> </w:t>
      </w:r>
      <w:r w:rsidR="00352A50">
        <w:rPr>
          <w:rFonts w:ascii="Times New Roman" w:hAnsi="Times New Roman" w:cs="Times New Roman"/>
          <w:sz w:val="24"/>
          <w:szCs w:val="24"/>
        </w:rPr>
        <w:t>are</w:t>
      </w:r>
      <w:r w:rsidRPr="00283B6D">
        <w:rPr>
          <w:rFonts w:ascii="Times New Roman" w:hAnsi="Times New Roman" w:cs="Times New Roman"/>
          <w:sz w:val="24"/>
          <w:szCs w:val="24"/>
        </w:rPr>
        <w:t xml:space="preserve"> </w:t>
      </w:r>
      <w:r w:rsidR="00352A50">
        <w:rPr>
          <w:rFonts w:ascii="Times New Roman" w:hAnsi="Times New Roman" w:cs="Times New Roman"/>
          <w:sz w:val="24"/>
          <w:szCs w:val="24"/>
        </w:rPr>
        <w:t>invasive</w:t>
      </w:r>
      <w:r w:rsidRPr="00283B6D">
        <w:rPr>
          <w:rFonts w:ascii="Times New Roman" w:hAnsi="Times New Roman" w:cs="Times New Roman"/>
          <w:sz w:val="24"/>
          <w:szCs w:val="24"/>
        </w:rPr>
        <w:t xml:space="preserve"> thistles</w:t>
      </w:r>
      <w:r w:rsidR="008546C5">
        <w:rPr>
          <w:rFonts w:ascii="Times New Roman" w:hAnsi="Times New Roman" w:cs="Times New Roman"/>
          <w:sz w:val="24"/>
          <w:szCs w:val="24"/>
        </w:rPr>
        <w:t xml:space="preserve"> in the Asteraceae family that</w:t>
      </w:r>
      <w:r w:rsidR="00D40D3C">
        <w:rPr>
          <w:rFonts w:ascii="Times New Roman" w:hAnsi="Times New Roman" w:cs="Times New Roman"/>
          <w:sz w:val="24"/>
          <w:szCs w:val="24"/>
        </w:rPr>
        <w:t>,</w:t>
      </w:r>
      <w:r w:rsidR="008546C5">
        <w:rPr>
          <w:rFonts w:ascii="Times New Roman" w:hAnsi="Times New Roman" w:cs="Times New Roman"/>
          <w:sz w:val="24"/>
          <w:szCs w:val="24"/>
        </w:rPr>
        <w:t xml:space="preserve"> while</w:t>
      </w:r>
      <w:r w:rsidR="00D40D3C">
        <w:rPr>
          <w:rFonts w:ascii="Times New Roman" w:hAnsi="Times New Roman" w:cs="Times New Roman"/>
          <w:sz w:val="24"/>
          <w:szCs w:val="24"/>
        </w:rPr>
        <w:t xml:space="preserve"> native to Eurasia,</w:t>
      </w:r>
      <w:r w:rsidR="00803CE3">
        <w:rPr>
          <w:rFonts w:ascii="Times New Roman" w:hAnsi="Times New Roman" w:cs="Times New Roman"/>
          <w:sz w:val="24"/>
          <w:szCs w:val="24"/>
        </w:rPr>
        <w:t xml:space="preserve"> can now be found across the world and</w:t>
      </w:r>
      <w:r w:rsidRPr="00283B6D">
        <w:rPr>
          <w:rFonts w:ascii="Times New Roman" w:hAnsi="Times New Roman" w:cs="Times New Roman"/>
          <w:sz w:val="24"/>
          <w:szCs w:val="24"/>
        </w:rPr>
        <w:t xml:space="preserve"> </w:t>
      </w:r>
      <w:r w:rsidR="00815542">
        <w:rPr>
          <w:rFonts w:ascii="Times New Roman" w:hAnsi="Times New Roman" w:cs="Times New Roman"/>
          <w:sz w:val="24"/>
          <w:szCs w:val="24"/>
        </w:rPr>
        <w:t xml:space="preserve">are listed as noxious weeds across much of the United States </w:t>
      </w:r>
      <w:r w:rsidR="00815542" w:rsidRPr="00283B6D">
        <w:rPr>
          <w:rFonts w:ascii="Times New Roman" w:hAnsi="Times New Roman" w:cs="Times New Roman"/>
          <w:sz w:val="24"/>
          <w:szCs w:val="24"/>
        </w:rPr>
        <w:t xml:space="preserve">(Skinner </w:t>
      </w:r>
      <w:r w:rsidR="00815542" w:rsidRPr="00283B6D">
        <w:rPr>
          <w:rFonts w:ascii="Times New Roman" w:hAnsi="Times New Roman" w:cs="Times New Roman"/>
          <w:i/>
          <w:iCs/>
          <w:sz w:val="24"/>
          <w:szCs w:val="24"/>
        </w:rPr>
        <w:t>et al.</w:t>
      </w:r>
      <w:r w:rsidR="00815542" w:rsidRPr="00283B6D">
        <w:rPr>
          <w:rFonts w:ascii="Times New Roman" w:hAnsi="Times New Roman" w:cs="Times New Roman"/>
          <w:sz w:val="24"/>
          <w:szCs w:val="24"/>
        </w:rPr>
        <w:t xml:space="preserve"> 2000)</w:t>
      </w:r>
      <w:r w:rsidR="003909FF">
        <w:rPr>
          <w:rFonts w:ascii="Times New Roman" w:hAnsi="Times New Roman" w:cs="Times New Roman"/>
          <w:sz w:val="24"/>
          <w:szCs w:val="24"/>
        </w:rPr>
        <w:t>.</w:t>
      </w:r>
      <w:r w:rsidR="00815542">
        <w:rPr>
          <w:rFonts w:ascii="Times New Roman" w:hAnsi="Times New Roman" w:cs="Times New Roman"/>
          <w:sz w:val="24"/>
          <w:szCs w:val="24"/>
        </w:rPr>
        <w:t xml:space="preserve"> </w:t>
      </w:r>
      <w:r w:rsidR="003909FF">
        <w:rPr>
          <w:rFonts w:ascii="Times New Roman" w:hAnsi="Times New Roman" w:cs="Times New Roman"/>
          <w:sz w:val="24"/>
          <w:szCs w:val="24"/>
        </w:rPr>
        <w:t>These thistles are extremely unpalatable to graz</w:t>
      </w:r>
      <w:r w:rsidR="00510833">
        <w:rPr>
          <w:rFonts w:ascii="Times New Roman" w:hAnsi="Times New Roman" w:cs="Times New Roman"/>
          <w:sz w:val="24"/>
          <w:szCs w:val="24"/>
        </w:rPr>
        <w:t>ing animals</w:t>
      </w:r>
      <w:r w:rsidR="003909FF">
        <w:rPr>
          <w:rFonts w:ascii="Times New Roman" w:hAnsi="Times New Roman" w:cs="Times New Roman"/>
          <w:sz w:val="24"/>
          <w:szCs w:val="24"/>
        </w:rPr>
        <w:t xml:space="preserve"> </w:t>
      </w:r>
      <w:r w:rsidR="003909FF" w:rsidRPr="00283B6D">
        <w:rPr>
          <w:rFonts w:ascii="Times New Roman" w:hAnsi="Times New Roman" w:cs="Times New Roman"/>
          <w:sz w:val="24"/>
          <w:szCs w:val="24"/>
        </w:rPr>
        <w:t>(</w:t>
      </w:r>
      <w:proofErr w:type="spellStart"/>
      <w:r w:rsidR="003909FF" w:rsidRPr="00283B6D">
        <w:rPr>
          <w:rFonts w:ascii="Times New Roman" w:hAnsi="Times New Roman" w:cs="Times New Roman"/>
          <w:sz w:val="24"/>
          <w:szCs w:val="24"/>
        </w:rPr>
        <w:t>Trumble</w:t>
      </w:r>
      <w:proofErr w:type="spellEnd"/>
      <w:r w:rsidR="003909FF" w:rsidRPr="00283B6D">
        <w:rPr>
          <w:rFonts w:ascii="Times New Roman" w:hAnsi="Times New Roman" w:cs="Times New Roman"/>
          <w:sz w:val="24"/>
          <w:szCs w:val="24"/>
        </w:rPr>
        <w:t xml:space="preserve"> and </w:t>
      </w:r>
      <w:proofErr w:type="spellStart"/>
      <w:r w:rsidR="003909FF" w:rsidRPr="00283B6D">
        <w:rPr>
          <w:rFonts w:ascii="Times New Roman" w:hAnsi="Times New Roman" w:cs="Times New Roman"/>
          <w:sz w:val="24"/>
          <w:szCs w:val="24"/>
        </w:rPr>
        <w:t>Kok</w:t>
      </w:r>
      <w:proofErr w:type="spellEnd"/>
      <w:r w:rsidR="003909FF" w:rsidRPr="00283B6D">
        <w:rPr>
          <w:rFonts w:ascii="Times New Roman" w:hAnsi="Times New Roman" w:cs="Times New Roman"/>
          <w:sz w:val="24"/>
          <w:szCs w:val="24"/>
        </w:rPr>
        <w:t xml:space="preserve"> 1982)</w:t>
      </w:r>
      <w:r w:rsidR="003909FF">
        <w:rPr>
          <w:rFonts w:ascii="Times New Roman" w:hAnsi="Times New Roman" w:cs="Times New Roman"/>
          <w:sz w:val="24"/>
          <w:szCs w:val="24"/>
        </w:rPr>
        <w:t xml:space="preserve">, </w:t>
      </w:r>
      <w:r w:rsidR="00510833">
        <w:rPr>
          <w:rFonts w:ascii="Times New Roman" w:hAnsi="Times New Roman" w:cs="Times New Roman"/>
          <w:sz w:val="24"/>
          <w:szCs w:val="24"/>
        </w:rPr>
        <w:t xml:space="preserve">are highly successful due to high germination rates and </w:t>
      </w:r>
      <w:r w:rsidR="00803CE3">
        <w:rPr>
          <w:rFonts w:ascii="Times New Roman" w:hAnsi="Times New Roman" w:cs="Times New Roman"/>
          <w:sz w:val="24"/>
          <w:szCs w:val="24"/>
        </w:rPr>
        <w:t xml:space="preserve">the </w:t>
      </w:r>
      <w:r w:rsidR="00510833">
        <w:rPr>
          <w:rFonts w:ascii="Times New Roman" w:hAnsi="Times New Roman" w:cs="Times New Roman"/>
          <w:sz w:val="24"/>
          <w:szCs w:val="24"/>
        </w:rPr>
        <w:t xml:space="preserve">large numbers of seeds they produce (Desrochers </w:t>
      </w:r>
      <w:r w:rsidR="00510833">
        <w:rPr>
          <w:rFonts w:ascii="Times New Roman" w:hAnsi="Times New Roman" w:cs="Times New Roman"/>
          <w:i/>
          <w:iCs/>
          <w:sz w:val="24"/>
          <w:szCs w:val="24"/>
        </w:rPr>
        <w:t>et al</w:t>
      </w:r>
      <w:r w:rsidR="00510833">
        <w:rPr>
          <w:rFonts w:ascii="Times New Roman" w:hAnsi="Times New Roman" w:cs="Times New Roman"/>
          <w:sz w:val="24"/>
          <w:szCs w:val="24"/>
        </w:rPr>
        <w:t>. 1988)</w:t>
      </w:r>
      <w:r w:rsidR="00B20BA4">
        <w:rPr>
          <w:rFonts w:ascii="Times New Roman" w:hAnsi="Times New Roman" w:cs="Times New Roman"/>
          <w:sz w:val="24"/>
          <w:szCs w:val="24"/>
        </w:rPr>
        <w:t>.  They</w:t>
      </w:r>
      <w:r w:rsidR="003909FF">
        <w:rPr>
          <w:rFonts w:ascii="Times New Roman" w:hAnsi="Times New Roman" w:cs="Times New Roman"/>
          <w:sz w:val="24"/>
          <w:szCs w:val="24"/>
        </w:rPr>
        <w:t xml:space="preserve"> thrive in highly disturbed areas such as </w:t>
      </w:r>
      <w:r w:rsidR="00510833">
        <w:rPr>
          <w:rFonts w:ascii="Times New Roman" w:hAnsi="Times New Roman" w:cs="Times New Roman"/>
          <w:sz w:val="24"/>
          <w:szCs w:val="24"/>
        </w:rPr>
        <w:t>pastures</w:t>
      </w:r>
      <w:r w:rsidR="003909FF">
        <w:rPr>
          <w:rFonts w:ascii="Times New Roman" w:hAnsi="Times New Roman" w:cs="Times New Roman"/>
          <w:sz w:val="24"/>
          <w:szCs w:val="24"/>
        </w:rPr>
        <w:t>,</w:t>
      </w:r>
      <w:r w:rsidR="00510833">
        <w:rPr>
          <w:rFonts w:ascii="Times New Roman" w:hAnsi="Times New Roman" w:cs="Times New Roman"/>
          <w:sz w:val="24"/>
          <w:szCs w:val="24"/>
        </w:rPr>
        <w:t xml:space="preserve"> roadsides, railways,</w:t>
      </w:r>
      <w:r w:rsidR="003909FF">
        <w:rPr>
          <w:rFonts w:ascii="Times New Roman" w:hAnsi="Times New Roman" w:cs="Times New Roman"/>
          <w:sz w:val="24"/>
          <w:szCs w:val="24"/>
        </w:rPr>
        <w:t xml:space="preserve"> and utility corridors. Both</w:t>
      </w:r>
      <w:r w:rsidR="00D40D3C">
        <w:rPr>
          <w:rFonts w:ascii="Times New Roman" w:hAnsi="Times New Roman" w:cs="Times New Roman"/>
          <w:sz w:val="24"/>
          <w:szCs w:val="24"/>
        </w:rPr>
        <w:t xml:space="preserve"> </w:t>
      </w:r>
      <w:r w:rsidR="00803CE3" w:rsidRPr="009826B2">
        <w:rPr>
          <w:rFonts w:ascii="Times New Roman" w:hAnsi="Times New Roman" w:cs="Times New Roman"/>
          <w:i/>
          <w:iCs/>
          <w:sz w:val="24"/>
          <w:szCs w:val="24"/>
        </w:rPr>
        <w:t>C. nutans</w:t>
      </w:r>
      <w:r w:rsidR="00803CE3">
        <w:rPr>
          <w:rFonts w:ascii="Times New Roman" w:hAnsi="Times New Roman" w:cs="Times New Roman"/>
          <w:sz w:val="24"/>
          <w:szCs w:val="24"/>
        </w:rPr>
        <w:t xml:space="preserve"> and </w:t>
      </w:r>
      <w:r w:rsidR="00803CE3" w:rsidRPr="009826B2">
        <w:rPr>
          <w:rFonts w:ascii="Times New Roman" w:hAnsi="Times New Roman" w:cs="Times New Roman"/>
          <w:i/>
          <w:iCs/>
          <w:sz w:val="24"/>
          <w:szCs w:val="24"/>
        </w:rPr>
        <w:t xml:space="preserve">C. </w:t>
      </w:r>
      <w:proofErr w:type="spellStart"/>
      <w:r w:rsidR="00803CE3" w:rsidRPr="009826B2">
        <w:rPr>
          <w:rFonts w:ascii="Times New Roman" w:hAnsi="Times New Roman" w:cs="Times New Roman"/>
          <w:i/>
          <w:iCs/>
          <w:sz w:val="24"/>
          <w:szCs w:val="24"/>
        </w:rPr>
        <w:t>acanthoides</w:t>
      </w:r>
      <w:proofErr w:type="spellEnd"/>
      <w:r w:rsidR="00803CE3">
        <w:rPr>
          <w:rFonts w:ascii="Times New Roman" w:hAnsi="Times New Roman" w:cs="Times New Roman"/>
          <w:sz w:val="24"/>
          <w:szCs w:val="24"/>
        </w:rPr>
        <w:t xml:space="preserve"> </w:t>
      </w:r>
      <w:r w:rsidR="00D40D3C">
        <w:rPr>
          <w:rFonts w:ascii="Times New Roman" w:hAnsi="Times New Roman" w:cs="Times New Roman"/>
          <w:sz w:val="24"/>
          <w:szCs w:val="24"/>
        </w:rPr>
        <w:t>display</w:t>
      </w:r>
      <w:r w:rsidRPr="00283B6D">
        <w:rPr>
          <w:rFonts w:ascii="Times New Roman" w:hAnsi="Times New Roman" w:cs="Times New Roman"/>
          <w:sz w:val="24"/>
          <w:szCs w:val="24"/>
        </w:rPr>
        <w:t xml:space="preserve"> monocarpic </w:t>
      </w:r>
      <w:r w:rsidR="00B20BA4">
        <w:rPr>
          <w:rFonts w:ascii="Times New Roman" w:hAnsi="Times New Roman" w:cs="Times New Roman"/>
          <w:sz w:val="24"/>
          <w:szCs w:val="24"/>
        </w:rPr>
        <w:t xml:space="preserve">perennial </w:t>
      </w:r>
      <w:r w:rsidR="00D40D3C">
        <w:rPr>
          <w:rFonts w:ascii="Times New Roman" w:hAnsi="Times New Roman" w:cs="Times New Roman"/>
          <w:sz w:val="24"/>
          <w:szCs w:val="24"/>
        </w:rPr>
        <w:t>reproductive behaviour</w:t>
      </w:r>
      <w:r w:rsidR="00B20BA4">
        <w:rPr>
          <w:rFonts w:ascii="Times New Roman" w:hAnsi="Times New Roman" w:cs="Times New Roman"/>
          <w:sz w:val="24"/>
          <w:szCs w:val="24"/>
        </w:rPr>
        <w:t>;</w:t>
      </w:r>
      <w:r w:rsidR="00D40D3C">
        <w:rPr>
          <w:rFonts w:ascii="Times New Roman" w:hAnsi="Times New Roman" w:cs="Times New Roman"/>
          <w:sz w:val="24"/>
          <w:szCs w:val="24"/>
        </w:rPr>
        <w:t xml:space="preserve"> while typically biennial,</w:t>
      </w:r>
      <w:r w:rsidRPr="00283B6D">
        <w:rPr>
          <w:rFonts w:ascii="Times New Roman" w:hAnsi="Times New Roman" w:cs="Times New Roman"/>
          <w:sz w:val="24"/>
          <w:szCs w:val="24"/>
        </w:rPr>
        <w:t xml:space="preserve"> </w:t>
      </w:r>
      <w:r w:rsidR="00D40D3C">
        <w:rPr>
          <w:rFonts w:ascii="Times New Roman" w:hAnsi="Times New Roman" w:cs="Times New Roman"/>
          <w:sz w:val="24"/>
          <w:szCs w:val="24"/>
        </w:rPr>
        <w:t>have</w:t>
      </w:r>
      <w:r w:rsidR="008546C5">
        <w:rPr>
          <w:rFonts w:ascii="Times New Roman" w:hAnsi="Times New Roman" w:cs="Times New Roman"/>
          <w:sz w:val="24"/>
          <w:szCs w:val="24"/>
        </w:rPr>
        <w:t xml:space="preserve"> both</w:t>
      </w:r>
      <w:r w:rsidR="00D40D3C">
        <w:rPr>
          <w:rFonts w:ascii="Times New Roman" w:hAnsi="Times New Roman" w:cs="Times New Roman"/>
          <w:sz w:val="24"/>
          <w:szCs w:val="24"/>
        </w:rPr>
        <w:t xml:space="preserve"> been shown to </w:t>
      </w:r>
      <w:r w:rsidR="00B20BA4">
        <w:rPr>
          <w:rFonts w:ascii="Times New Roman" w:hAnsi="Times New Roman" w:cs="Times New Roman"/>
          <w:sz w:val="24"/>
          <w:szCs w:val="24"/>
        </w:rPr>
        <w:t xml:space="preserve">increase </w:t>
      </w:r>
      <w:proofErr w:type="spellStart"/>
      <w:r w:rsidR="00D40D3C">
        <w:rPr>
          <w:rFonts w:ascii="Times New Roman" w:hAnsi="Times New Roman" w:cs="Times New Roman"/>
          <w:sz w:val="24"/>
          <w:szCs w:val="24"/>
        </w:rPr>
        <w:t>annual</w:t>
      </w:r>
      <w:r w:rsidR="00B20BA4">
        <w:rPr>
          <w:rFonts w:ascii="Times New Roman" w:hAnsi="Times New Roman" w:cs="Times New Roman"/>
          <w:sz w:val="24"/>
          <w:szCs w:val="24"/>
        </w:rPr>
        <w:t>ism</w:t>
      </w:r>
      <w:proofErr w:type="spellEnd"/>
      <w:r w:rsidR="00D40D3C" w:rsidRPr="00283B6D">
        <w:rPr>
          <w:rFonts w:ascii="Times New Roman" w:hAnsi="Times New Roman" w:cs="Times New Roman"/>
          <w:sz w:val="24"/>
          <w:szCs w:val="24"/>
        </w:rPr>
        <w:t xml:space="preserve"> </w:t>
      </w:r>
      <w:r w:rsidRPr="00283B6D">
        <w:rPr>
          <w:rFonts w:ascii="Times New Roman" w:hAnsi="Times New Roman" w:cs="Times New Roman"/>
          <w:sz w:val="24"/>
          <w:szCs w:val="24"/>
        </w:rPr>
        <w:t xml:space="preserve">under </w:t>
      </w:r>
      <w:r w:rsidR="00D40D3C">
        <w:rPr>
          <w:rFonts w:ascii="Times New Roman" w:hAnsi="Times New Roman" w:cs="Times New Roman"/>
          <w:sz w:val="24"/>
          <w:szCs w:val="24"/>
        </w:rPr>
        <w:t>increased growing temperatures</w:t>
      </w:r>
      <w:r w:rsidRPr="00283B6D">
        <w:rPr>
          <w:rFonts w:ascii="Times New Roman" w:hAnsi="Times New Roman" w:cs="Times New Roman"/>
          <w:sz w:val="24"/>
          <w:szCs w:val="24"/>
        </w:rPr>
        <w:t xml:space="preserve"> (Keller and Shea</w:t>
      </w:r>
      <w:r w:rsidR="00DD549F">
        <w:rPr>
          <w:rFonts w:ascii="Times New Roman" w:hAnsi="Times New Roman" w:cs="Times New Roman"/>
          <w:sz w:val="24"/>
          <w:szCs w:val="24"/>
        </w:rPr>
        <w:t xml:space="preserve"> 2021</w:t>
      </w:r>
      <w:r w:rsidRPr="00283B6D">
        <w:rPr>
          <w:rFonts w:ascii="Times New Roman" w:hAnsi="Times New Roman" w:cs="Times New Roman"/>
          <w:sz w:val="24"/>
          <w:szCs w:val="24"/>
        </w:rPr>
        <w:t>).</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Reproduction in both</w:t>
      </w:r>
      <w:r w:rsidR="00D40D3C">
        <w:rPr>
          <w:rFonts w:ascii="Times New Roman" w:hAnsi="Times New Roman" w:cs="Times New Roman"/>
          <w:sz w:val="24"/>
          <w:szCs w:val="24"/>
        </w:rPr>
        <w:t xml:space="preserve"> species </w:t>
      </w:r>
      <w:r w:rsidR="00803CE3">
        <w:rPr>
          <w:rFonts w:ascii="Times New Roman" w:hAnsi="Times New Roman" w:cs="Times New Roman"/>
          <w:sz w:val="24"/>
          <w:szCs w:val="24"/>
        </w:rPr>
        <w:t>occurs</w:t>
      </w:r>
      <w:r w:rsidR="00D40D3C">
        <w:rPr>
          <w:rFonts w:ascii="Times New Roman" w:hAnsi="Times New Roman" w:cs="Times New Roman"/>
          <w:sz w:val="24"/>
          <w:szCs w:val="24"/>
        </w:rPr>
        <w:t xml:space="preserve"> exclusively by seed </w:t>
      </w:r>
      <w:r w:rsidR="00D40D3C" w:rsidRPr="00A618A8">
        <w:rPr>
          <w:rFonts w:ascii="Times New Roman" w:hAnsi="Times New Roman" w:cs="Times New Roman"/>
          <w:sz w:val="24"/>
          <w:szCs w:val="24"/>
        </w:rPr>
        <w:t>and</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dispersal occurs primarily</w:t>
      </w:r>
      <w:r w:rsidR="00D40D3C">
        <w:rPr>
          <w:rFonts w:ascii="Times New Roman" w:hAnsi="Times New Roman" w:cs="Times New Roman"/>
          <w:sz w:val="24"/>
          <w:szCs w:val="24"/>
        </w:rPr>
        <w:t xml:space="preserve"> by wind, with </w:t>
      </w:r>
      <w:r w:rsidR="00803CE3">
        <w:rPr>
          <w:rFonts w:ascii="Times New Roman" w:hAnsi="Times New Roman" w:cs="Times New Roman"/>
          <w:sz w:val="24"/>
          <w:szCs w:val="24"/>
        </w:rPr>
        <w:t xml:space="preserve">dispersal facilitated by </w:t>
      </w:r>
      <w:r w:rsidR="00D40D3C">
        <w:rPr>
          <w:rFonts w:ascii="Times New Roman" w:hAnsi="Times New Roman" w:cs="Times New Roman"/>
          <w:sz w:val="24"/>
          <w:szCs w:val="24"/>
        </w:rPr>
        <w:t>a lightweight pappus attached to the distal end of the</w:t>
      </w:r>
      <w:r w:rsidR="00803CE3">
        <w:rPr>
          <w:rFonts w:ascii="Times New Roman" w:hAnsi="Times New Roman" w:cs="Times New Roman"/>
          <w:sz w:val="24"/>
          <w:szCs w:val="24"/>
        </w:rPr>
        <w:t xml:space="preserve"> seed</w:t>
      </w:r>
      <w:r w:rsidR="00D40D3C">
        <w:rPr>
          <w:rFonts w:ascii="Times New Roman" w:hAnsi="Times New Roman" w:cs="Times New Roman"/>
          <w:sz w:val="24"/>
          <w:szCs w:val="24"/>
        </w:rPr>
        <w:t xml:space="preserve"> achene.</w:t>
      </w:r>
      <w:r w:rsidR="008546C5">
        <w:rPr>
          <w:rFonts w:ascii="Times New Roman" w:hAnsi="Times New Roman" w:cs="Times New Roman"/>
          <w:sz w:val="24"/>
          <w:szCs w:val="24"/>
        </w:rPr>
        <w:t xml:space="preserve"> Seeds from both species also display</w:t>
      </w:r>
      <w:r w:rsidR="00803CE3">
        <w:rPr>
          <w:rFonts w:ascii="Times New Roman" w:hAnsi="Times New Roman" w:cs="Times New Roman"/>
          <w:sz w:val="24"/>
          <w:szCs w:val="24"/>
        </w:rPr>
        <w:t xml:space="preserve"> nutrient-rich</w:t>
      </w:r>
      <w:r w:rsidR="008546C5">
        <w:rPr>
          <w:rFonts w:ascii="Times New Roman" w:hAnsi="Times New Roman" w:cs="Times New Roman"/>
          <w:sz w:val="24"/>
          <w:szCs w:val="24"/>
        </w:rPr>
        <w:t xml:space="preserve"> </w:t>
      </w:r>
      <w:proofErr w:type="spellStart"/>
      <w:r w:rsidR="008546C5">
        <w:rPr>
          <w:rFonts w:ascii="Times New Roman" w:hAnsi="Times New Roman" w:cs="Times New Roman"/>
          <w:sz w:val="24"/>
          <w:szCs w:val="24"/>
        </w:rPr>
        <w:t>elaiosomes</w:t>
      </w:r>
      <w:proofErr w:type="spellEnd"/>
      <w:r w:rsidR="00803CE3">
        <w:rPr>
          <w:rFonts w:ascii="Times New Roman" w:hAnsi="Times New Roman" w:cs="Times New Roman"/>
          <w:sz w:val="24"/>
          <w:szCs w:val="24"/>
        </w:rPr>
        <w:t xml:space="preserve"> </w:t>
      </w:r>
      <w:r w:rsidR="008546C5">
        <w:rPr>
          <w:rFonts w:ascii="Times New Roman" w:hAnsi="Times New Roman" w:cs="Times New Roman"/>
          <w:sz w:val="24"/>
          <w:szCs w:val="24"/>
        </w:rPr>
        <w:t xml:space="preserve">on the distal end of the achene that likely play a role in ant-driven dispersal </w:t>
      </w:r>
      <w:r w:rsidR="008546C5" w:rsidRPr="007C1F05">
        <w:rPr>
          <w:rFonts w:ascii="Times New Roman" w:hAnsi="Times New Roman" w:cs="Times New Roman"/>
          <w:sz w:val="24"/>
          <w:szCs w:val="24"/>
        </w:rPr>
        <w:t>(Pemberton and Irving 1990)</w:t>
      </w:r>
      <w:r w:rsidR="00B20BA4">
        <w:rPr>
          <w:rFonts w:ascii="Times New Roman" w:hAnsi="Times New Roman" w:cs="Times New Roman"/>
          <w:sz w:val="24"/>
          <w:szCs w:val="24"/>
        </w:rPr>
        <w:t>.  Ants and other insects</w:t>
      </w:r>
      <w:r w:rsidR="008546C5">
        <w:rPr>
          <w:rFonts w:ascii="Times New Roman" w:hAnsi="Times New Roman" w:cs="Times New Roman"/>
          <w:sz w:val="24"/>
          <w:szCs w:val="24"/>
        </w:rPr>
        <w:t xml:space="preserve"> have been observed </w:t>
      </w:r>
      <w:r w:rsidR="00B20BA4">
        <w:rPr>
          <w:rFonts w:ascii="Times New Roman" w:hAnsi="Times New Roman" w:cs="Times New Roman"/>
          <w:sz w:val="24"/>
          <w:szCs w:val="24"/>
        </w:rPr>
        <w:t>moving seeds</w:t>
      </w:r>
      <w:r w:rsidR="00803CE3">
        <w:rPr>
          <w:rFonts w:ascii="Times New Roman" w:hAnsi="Times New Roman" w:cs="Times New Roman"/>
          <w:sz w:val="24"/>
          <w:szCs w:val="24"/>
        </w:rPr>
        <w:t xml:space="preserve"> in previous seed removal experiments</w:t>
      </w:r>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w:t>
      </w:r>
      <w:proofErr w:type="spellStart"/>
      <w:r w:rsidR="008546C5" w:rsidRPr="007C1F05">
        <w:rPr>
          <w:rFonts w:ascii="Times New Roman" w:hAnsi="Times New Roman" w:cs="Times New Roman"/>
          <w:sz w:val="24"/>
          <w:szCs w:val="24"/>
        </w:rPr>
        <w:t>Jongejans</w:t>
      </w:r>
      <w:proofErr w:type="spellEnd"/>
      <w:r w:rsidR="008546C5" w:rsidRPr="007C1F05">
        <w:rPr>
          <w:rFonts w:ascii="Times New Roman" w:hAnsi="Times New Roman" w:cs="Times New Roman"/>
          <w:sz w:val="24"/>
          <w:szCs w:val="24"/>
        </w:rPr>
        <w:t xml:space="preserve"> </w:t>
      </w:r>
      <w:r w:rsidR="008546C5" w:rsidRPr="00F65D3B">
        <w:rPr>
          <w:rFonts w:ascii="Times New Roman" w:hAnsi="Times New Roman" w:cs="Times New Roman"/>
          <w:i/>
          <w:iCs/>
          <w:sz w:val="24"/>
          <w:szCs w:val="24"/>
        </w:rPr>
        <w:t>et al</w:t>
      </w:r>
      <w:r w:rsidR="008546C5" w:rsidRPr="007C1F05">
        <w:rPr>
          <w:rFonts w:ascii="Times New Roman" w:hAnsi="Times New Roman" w:cs="Times New Roman"/>
          <w:sz w:val="24"/>
          <w:szCs w:val="24"/>
        </w:rPr>
        <w:t xml:space="preserve">. </w:t>
      </w:r>
      <w:r w:rsidR="00EC15D4" w:rsidRPr="007C1F05">
        <w:rPr>
          <w:rFonts w:ascii="Times New Roman" w:hAnsi="Times New Roman" w:cs="Times New Roman"/>
          <w:sz w:val="24"/>
          <w:szCs w:val="24"/>
        </w:rPr>
        <w:t>201</w:t>
      </w:r>
      <w:r w:rsidR="00EC15D4">
        <w:rPr>
          <w:rFonts w:ascii="Times New Roman" w:hAnsi="Times New Roman" w:cs="Times New Roman"/>
          <w:sz w:val="24"/>
          <w:szCs w:val="24"/>
        </w:rPr>
        <w:t>5b</w:t>
      </w:r>
      <w:r w:rsidR="008546C5" w:rsidRPr="007C1F05">
        <w:rPr>
          <w:rFonts w:ascii="Times New Roman" w:hAnsi="Times New Roman" w:cs="Times New Roman"/>
          <w:sz w:val="24"/>
          <w:szCs w:val="24"/>
        </w:rPr>
        <w:t>).</w:t>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30AA34C6"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sidR="00111A98">
        <w:rPr>
          <w:rFonts w:ascii="Times New Roman" w:hAnsi="Times New Roman" w:cs="Times New Roman"/>
          <w:i/>
          <w:iCs/>
          <w:sz w:val="24"/>
          <w:szCs w:val="24"/>
        </w:rPr>
        <w:t>.</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DC6A1F">
        <w:rPr>
          <w:rFonts w:ascii="Times New Roman" w:hAnsi="Times New Roman" w:cs="Times New Roman"/>
          <w:sz w:val="24"/>
          <w:szCs w:val="24"/>
        </w:rPr>
        <w:t xml:space="preserve">that </w:t>
      </w:r>
      <w:r w:rsidR="00334F10">
        <w:rPr>
          <w:rFonts w:ascii="Times New Roman" w:hAnsi="Times New Roman" w:cs="Times New Roman"/>
          <w:sz w:val="24"/>
          <w:szCs w:val="24"/>
        </w:rPr>
        <w:t>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DC6A1F">
        <w:rPr>
          <w:rFonts w:ascii="Times New Roman" w:hAnsi="Times New Roman" w:cs="Times New Roman"/>
          <w:sz w:val="24"/>
          <w:szCs w:val="24"/>
        </w:rPr>
        <w:t>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 xml:space="preserve">were randomly assigned a fibreglass </w:t>
      </w:r>
      <w:r w:rsidRPr="00BA27E1">
        <w:rPr>
          <w:rFonts w:ascii="Times New Roman" w:hAnsi="Times New Roman" w:cs="Times New Roman"/>
          <w:sz w:val="24"/>
          <w:szCs w:val="24"/>
        </w:rPr>
        <w:lastRenderedPageBreak/>
        <w:t>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00AD46E0">
        <w:rPr>
          <w:rFonts w:ascii="Times New Roman" w:hAnsi="Times New Roman" w:cs="Times New Roman"/>
          <w:sz w:val="24"/>
          <w:szCs w:val="24"/>
        </w:rPr>
        <w:t xml:space="preserve">on average over a year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w:t>
      </w:r>
      <w:r w:rsidR="00DC7AB8">
        <w:rPr>
          <w:rFonts w:ascii="Times New Roman" w:hAnsi="Times New Roman" w:cs="Times New Roman"/>
          <w:sz w:val="24"/>
          <w:szCs w:val="24"/>
        </w:rPr>
        <w:t xml:space="preserve">plants </w:t>
      </w:r>
      <w:r w:rsidR="0035456F">
        <w:rPr>
          <w:rFonts w:ascii="Times New Roman" w:hAnsi="Times New Roman" w:cs="Times New Roman"/>
          <w:sz w:val="24"/>
          <w:szCs w:val="24"/>
        </w:rPr>
        <w:t>set seed, mesh pollen bags were</w:t>
      </w:r>
      <w:r w:rsidR="00B503AC">
        <w:rPr>
          <w:rFonts w:ascii="Times New Roman" w:hAnsi="Times New Roman" w:cs="Times New Roman"/>
          <w:sz w:val="24"/>
          <w:szCs w:val="24"/>
        </w:rPr>
        <w:t xml:space="preserve"> wrapped around the flower</w:t>
      </w:r>
      <w:r w:rsidR="00DC7AB8">
        <w:rPr>
          <w:rFonts w:ascii="Times New Roman" w:hAnsi="Times New Roman" w:cs="Times New Roman"/>
          <w:sz w:val="24"/>
          <w:szCs w:val="24"/>
        </w:rPr>
        <w:t xml:space="preserve"> head</w:t>
      </w:r>
      <w:r w:rsidR="00B503AC">
        <w:rPr>
          <w:rFonts w:ascii="Times New Roman" w:hAnsi="Times New Roman" w:cs="Times New Roman"/>
          <w:sz w:val="24"/>
          <w:szCs w:val="24"/>
        </w:rPr>
        <w:t xml:space="preserve">s </w:t>
      </w:r>
      <w:r w:rsidR="00DC7AB8">
        <w:rPr>
          <w:rFonts w:ascii="Times New Roman" w:hAnsi="Times New Roman" w:cs="Times New Roman"/>
          <w:sz w:val="24"/>
          <w:szCs w:val="24"/>
        </w:rPr>
        <w:t xml:space="preserve">to </w:t>
      </w:r>
      <w:r w:rsidR="00696987">
        <w:rPr>
          <w:rFonts w:ascii="Times New Roman" w:hAnsi="Times New Roman" w:cs="Times New Roman"/>
          <w:sz w:val="24"/>
          <w:szCs w:val="24"/>
        </w:rPr>
        <w:t xml:space="preserve">ensure </w:t>
      </w:r>
      <w:r w:rsidR="00B503AC">
        <w:rPr>
          <w:rFonts w:ascii="Times New Roman" w:hAnsi="Times New Roman" w:cs="Times New Roman"/>
          <w:sz w:val="24"/>
          <w:szCs w:val="24"/>
        </w:rPr>
        <w:t>that seeds from these invasive thistles did not escape and contaminate other parts of the study area, as seeds</w:t>
      </w:r>
      <w:r w:rsidR="0061432F">
        <w:rPr>
          <w:rFonts w:ascii="Times New Roman" w:hAnsi="Times New Roman" w:cs="Times New Roman"/>
          <w:sz w:val="24"/>
          <w:szCs w:val="24"/>
        </w:rPr>
        <w:t xml:space="preserve"> from these invasive thistles</w:t>
      </w:r>
      <w:r w:rsidR="00B503AC">
        <w:rPr>
          <w:rFonts w:ascii="Times New Roman" w:hAnsi="Times New Roman" w:cs="Times New Roman"/>
          <w:sz w:val="24"/>
          <w:szCs w:val="24"/>
        </w:rPr>
        <w:t xml:space="preserve"> </w:t>
      </w:r>
      <w:r w:rsidR="00DC7AB8">
        <w:rPr>
          <w:rFonts w:ascii="Times New Roman" w:hAnsi="Times New Roman" w:cs="Times New Roman"/>
          <w:sz w:val="24"/>
          <w:szCs w:val="24"/>
        </w:rPr>
        <w:t xml:space="preserve">may </w:t>
      </w:r>
      <w:r w:rsidR="00B503AC">
        <w:rPr>
          <w:rFonts w:ascii="Times New Roman" w:hAnsi="Times New Roman" w:cs="Times New Roman"/>
          <w:sz w:val="24"/>
          <w:szCs w:val="24"/>
        </w:rPr>
        <w:t>stay dormant for years.</w:t>
      </w:r>
    </w:p>
    <w:p w14:paraId="4F14FD03" w14:textId="4BA87F86"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mixed together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787FCA0" w:rsidR="00050EEE" w:rsidRPr="00904F00" w:rsidRDefault="00D34C40" w:rsidP="00A527CB">
      <w:pPr>
        <w:spacing w:line="240" w:lineRule="auto"/>
        <w:ind w:firstLine="360"/>
        <w:jc w:val="both"/>
      </w:pPr>
      <w:r>
        <w:rPr>
          <w:rFonts w:ascii="Times New Roman" w:hAnsi="Times New Roman" w:cs="Times New Roman"/>
          <w:sz w:val="24"/>
          <w:szCs w:val="24"/>
        </w:rPr>
        <w:t>After seeds were successfully extracted</w:t>
      </w:r>
      <w:r w:rsidR="00F6155A">
        <w:rPr>
          <w:rFonts w:ascii="Times New Roman" w:hAnsi="Times New Roman" w:cs="Times New Roman"/>
          <w:sz w:val="24"/>
          <w:szCs w:val="24"/>
        </w:rPr>
        <w:t xml:space="preserve"> from the flower heads</w:t>
      </w:r>
      <w:r>
        <w:rPr>
          <w:rFonts w:ascii="Times New Roman" w:hAnsi="Times New Roman" w:cs="Times New Roman"/>
          <w:sz w:val="24"/>
          <w:szCs w:val="24"/>
        </w:rPr>
        <w:t xml:space="preserve">,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and contaminating</w:t>
      </w:r>
      <w:r w:rsidR="00F6155A">
        <w:rPr>
          <w:rFonts w:ascii="Times New Roman" w:hAnsi="Times New Roman" w:cs="Times New Roman"/>
          <w:sz w:val="24"/>
          <w:szCs w:val="24"/>
        </w:rPr>
        <w:t xml:space="preserve"> the</w:t>
      </w:r>
      <w:r w:rsidR="004659BE">
        <w:rPr>
          <w:rFonts w:ascii="Times New Roman" w:hAnsi="Times New Roman" w:cs="Times New Roman"/>
          <w:sz w:val="24"/>
          <w:szCs w:val="24"/>
        </w:rPr>
        <w:t xml:space="preserve">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w:t>
      </w:r>
      <w:r w:rsidR="00EC15D4" w:rsidRPr="00D34C40">
        <w:rPr>
          <w:rFonts w:ascii="Times New Roman" w:hAnsi="Times New Roman" w:cs="Times New Roman"/>
          <w:sz w:val="24"/>
          <w:szCs w:val="24"/>
        </w:rPr>
        <w:t>201</w:t>
      </w:r>
      <w:r w:rsidR="00EC15D4">
        <w:rPr>
          <w:rFonts w:ascii="Times New Roman" w:hAnsi="Times New Roman" w:cs="Times New Roman"/>
          <w:sz w:val="24"/>
          <w:szCs w:val="24"/>
        </w:rPr>
        <w:t>5b</w:t>
      </w:r>
      <w:r w:rsidRPr="00D34C40">
        <w:rPr>
          <w:rFonts w:ascii="Times New Roman" w:hAnsi="Times New Roman" w:cs="Times New Roman"/>
          <w:sz w:val="24"/>
          <w:szCs w:val="24"/>
        </w:rPr>
        <w:t>) to prevent any germination without affecting how attractive seeds</w:t>
      </w:r>
      <w:r>
        <w:rPr>
          <w:rFonts w:ascii="Times New Roman" w:hAnsi="Times New Roman" w:cs="Times New Roman"/>
          <w:sz w:val="24"/>
          <w:szCs w:val="24"/>
        </w:rPr>
        <w:t xml:space="preserve"> </w:t>
      </w:r>
      <w:r w:rsidR="00DC6A1F">
        <w:rPr>
          <w:rFonts w:ascii="Times New Roman" w:hAnsi="Times New Roman" w:cs="Times New Roman"/>
          <w:sz w:val="24"/>
          <w:szCs w:val="24"/>
        </w:rPr>
        <w:t xml:space="preserve">of </w:t>
      </w:r>
      <w:r>
        <w:rPr>
          <w:rFonts w:ascii="Times New Roman" w:hAnsi="Times New Roman" w:cs="Times New Roman"/>
          <w:sz w:val="24"/>
          <w:szCs w:val="24"/>
        </w:rPr>
        <w:t>either of these species</w:t>
      </w:r>
      <w:r w:rsidRPr="00D34C40">
        <w:rPr>
          <w:rFonts w:ascii="Times New Roman" w:hAnsi="Times New Roman" w:cs="Times New Roman"/>
          <w:sz w:val="24"/>
          <w:szCs w:val="24"/>
        </w:rPr>
        <w:t xml:space="preserve"> are to insects.</w:t>
      </w:r>
    </w:p>
    <w:p w14:paraId="5021B6D8" w14:textId="030BCF81"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w:t>
      </w:r>
      <w:r w:rsidR="00F6155A">
        <w:rPr>
          <w:rFonts w:ascii="Times New Roman" w:hAnsi="Times New Roman" w:cs="Times New Roman"/>
          <w:sz w:val="24"/>
          <w:szCs w:val="24"/>
        </w:rPr>
        <w:t xml:space="preserve"> of the four combinations of</w:t>
      </w:r>
      <w:r w:rsidR="004659BE">
        <w:rPr>
          <w:rFonts w:ascii="Times New Roman" w:hAnsi="Times New Roman" w:cs="Times New Roman"/>
          <w:sz w:val="24"/>
          <w:szCs w:val="24"/>
        </w:rPr>
        <w:t xml:space="preserve"> species and warming/ambient treatment were assigned an </w:t>
      </w:r>
      <w:r w:rsidR="00DC6A1F">
        <w:rPr>
          <w:rFonts w:ascii="Times New Roman" w:hAnsi="Times New Roman" w:cs="Times New Roman"/>
          <w:sz w:val="24"/>
          <w:szCs w:val="24"/>
        </w:rPr>
        <w:t xml:space="preserve">to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w:t>
      </w:r>
      <w:r w:rsidR="00E95559">
        <w:rPr>
          <w:rFonts w:ascii="Times New Roman" w:hAnsi="Times New Roman" w:cs="Times New Roman"/>
          <w:sz w:val="24"/>
          <w:szCs w:val="24"/>
        </w:rPr>
        <w:t>b</w:t>
      </w:r>
      <w:r w:rsidRPr="00D34C40">
        <w:rPr>
          <w:rFonts w:ascii="Times New Roman" w:hAnsi="Times New Roman" w:cs="Times New Roman"/>
          <w:sz w:val="24"/>
          <w:szCs w:val="24"/>
        </w:rPr>
        <w:t>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5FAFF836"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00BF798A">
        <w:rPr>
          <w:rFonts w:ascii="Times New Roman" w:hAnsi="Times New Roman" w:cs="Times New Roman"/>
          <w:sz w:val="24"/>
          <w:szCs w:val="24"/>
        </w:rPr>
        <w:t>built in a controlled environment before being transported to the field site, where they</w:t>
      </w:r>
      <w:r w:rsidRPr="0055327E">
        <w:rPr>
          <w:rFonts w:ascii="Times New Roman" w:hAnsi="Times New Roman" w:cs="Times New Roman"/>
          <w:sz w:val="24"/>
          <w:szCs w:val="24"/>
        </w:rPr>
        <w:t xml:space="preserve"> </w:t>
      </w:r>
      <w:r w:rsidR="00BF798A">
        <w:rPr>
          <w:rFonts w:ascii="Times New Roman" w:hAnsi="Times New Roman" w:cs="Times New Roman"/>
          <w:sz w:val="24"/>
          <w:szCs w:val="24"/>
        </w:rPr>
        <w:t>would</w:t>
      </w:r>
      <w:r w:rsidR="00BF798A" w:rsidRPr="0055327E">
        <w:rPr>
          <w:rFonts w:ascii="Times New Roman" w:hAnsi="Times New Roman" w:cs="Times New Roman"/>
          <w:sz w:val="24"/>
          <w:szCs w:val="24"/>
        </w:rPr>
        <w:t xml:space="preserve"> </w:t>
      </w:r>
      <w:r w:rsidRPr="0055327E">
        <w:rPr>
          <w:rFonts w:ascii="Times New Roman" w:hAnsi="Times New Roman" w:cs="Times New Roman"/>
          <w:sz w:val="24"/>
          <w:szCs w:val="24"/>
        </w:rPr>
        <w:t>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were constructed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DC6A1F">
        <w:rPr>
          <w:rFonts w:ascii="Times New Roman" w:hAnsi="Times New Roman" w:cs="Times New Roman"/>
          <w:sz w:val="24"/>
          <w:szCs w:val="24"/>
        </w:rPr>
        <w:t xml:space="preserve"> (</w:t>
      </w:r>
      <w:proofErr w:type="spellStart"/>
      <w:r w:rsidR="00DC6A1F" w:rsidRPr="0055327E">
        <w:rPr>
          <w:rFonts w:ascii="Times New Roman" w:hAnsi="Times New Roman" w:cs="Times New Roman"/>
          <w:sz w:val="24"/>
          <w:szCs w:val="24"/>
        </w:rPr>
        <w:t>Jongejans</w:t>
      </w:r>
      <w:proofErr w:type="spellEnd"/>
      <w:r w:rsidR="00DC6A1F" w:rsidRPr="0055327E">
        <w:rPr>
          <w:rFonts w:ascii="Times New Roman" w:hAnsi="Times New Roman" w:cs="Times New Roman"/>
          <w:sz w:val="24"/>
          <w:szCs w:val="24"/>
        </w:rPr>
        <w:t xml:space="preserve"> </w:t>
      </w:r>
      <w:r w:rsidR="00DC6A1F" w:rsidRPr="009532F2">
        <w:rPr>
          <w:rFonts w:ascii="Times New Roman" w:hAnsi="Times New Roman" w:cs="Times New Roman"/>
          <w:i/>
          <w:iCs/>
          <w:sz w:val="24"/>
          <w:szCs w:val="24"/>
        </w:rPr>
        <w:t>et al</w:t>
      </w:r>
      <w:r w:rsidR="00DC6A1F" w:rsidRPr="0055327E">
        <w:rPr>
          <w:rFonts w:ascii="Times New Roman" w:hAnsi="Times New Roman" w:cs="Times New Roman"/>
          <w:sz w:val="24"/>
          <w:szCs w:val="24"/>
        </w:rPr>
        <w:t xml:space="preserve">. </w:t>
      </w:r>
      <w:r w:rsidR="00EC15D4" w:rsidRPr="0055327E">
        <w:rPr>
          <w:rFonts w:ascii="Times New Roman" w:hAnsi="Times New Roman" w:cs="Times New Roman"/>
          <w:sz w:val="24"/>
          <w:szCs w:val="24"/>
        </w:rPr>
        <w:t>201</w:t>
      </w:r>
      <w:r w:rsidR="00EC15D4">
        <w:rPr>
          <w:rFonts w:ascii="Times New Roman" w:hAnsi="Times New Roman" w:cs="Times New Roman"/>
          <w:sz w:val="24"/>
          <w:szCs w:val="24"/>
        </w:rPr>
        <w:t>5b</w:t>
      </w:r>
      <w:r w:rsidR="00DC6A1F">
        <w:rPr>
          <w:rFonts w:ascii="Times New Roman" w:hAnsi="Times New Roman" w:cs="Times New Roman"/>
          <w:sz w:val="24"/>
          <w:szCs w:val="24"/>
        </w:rPr>
        <w:t>)</w:t>
      </w:r>
      <w:r w:rsidRPr="0055327E">
        <w:rPr>
          <w:rFonts w:ascii="Times New Roman" w:hAnsi="Times New Roman" w:cs="Times New Roman"/>
          <w:sz w:val="24"/>
          <w:szCs w:val="24"/>
        </w:rPr>
        <w:t>.</w:t>
      </w:r>
      <w:r w:rsidR="00A90D75">
        <w:rPr>
          <w:rFonts w:ascii="Times New Roman" w:hAnsi="Times New Roman" w:cs="Times New Roman"/>
          <w:sz w:val="24"/>
          <w:szCs w:val="24"/>
        </w:rPr>
        <w:t xml:space="preserve"> Sandpaper was </w:t>
      </w:r>
      <w:r w:rsidR="00DC6A1F">
        <w:rPr>
          <w:rFonts w:ascii="Times New Roman" w:hAnsi="Times New Roman" w:cs="Times New Roman"/>
          <w:sz w:val="24"/>
          <w:szCs w:val="24"/>
        </w:rPr>
        <w:t xml:space="preserve">glued </w:t>
      </w:r>
      <w:r w:rsidR="00A90D75">
        <w:rPr>
          <w:rFonts w:ascii="Times New Roman" w:hAnsi="Times New Roman" w:cs="Times New Roman"/>
          <w:sz w:val="24"/>
          <w:szCs w:val="24"/>
        </w:rPr>
        <w:t xml:space="preserve">to the bottom of the petri dish </w:t>
      </w:r>
      <w:r w:rsidR="00DC6A1F">
        <w:rPr>
          <w:rFonts w:ascii="Times New Roman" w:hAnsi="Times New Roman" w:cs="Times New Roman"/>
          <w:sz w:val="24"/>
          <w:szCs w:val="24"/>
        </w:rPr>
        <w:t>to prevent</w:t>
      </w:r>
      <w:r w:rsidR="00A90D75">
        <w:rPr>
          <w:rFonts w:ascii="Times New Roman" w:hAnsi="Times New Roman" w:cs="Times New Roman"/>
          <w:sz w:val="24"/>
          <w:szCs w:val="24"/>
        </w:rPr>
        <w:t xml:space="preserve"> warping or movement of the paper due to wind, moisture, sunlight exposure, or insect activity.</w:t>
      </w:r>
      <w:r w:rsidR="009532F2">
        <w:rPr>
          <w:rFonts w:ascii="Times New Roman" w:hAnsi="Times New Roman" w:cs="Times New Roman"/>
          <w:sz w:val="24"/>
          <w:szCs w:val="24"/>
        </w:rPr>
        <w:t xml:space="preserve"> </w:t>
      </w:r>
      <w:r w:rsidR="00BF798A">
        <w:rPr>
          <w:rFonts w:ascii="Times New Roman" w:hAnsi="Times New Roman" w:cs="Times New Roman"/>
          <w:sz w:val="24"/>
          <w:szCs w:val="24"/>
        </w:rPr>
        <w:t>Each depot</w:t>
      </w:r>
      <w:r w:rsidR="009532F2">
        <w:rPr>
          <w:rFonts w:ascii="Times New Roman" w:hAnsi="Times New Roman" w:cs="Times New Roman"/>
          <w:sz w:val="24"/>
          <w:szCs w:val="24"/>
        </w:rPr>
        <w:t xml:space="preserve"> was </w:t>
      </w:r>
      <w:r w:rsidR="00DC6A1F">
        <w:rPr>
          <w:rFonts w:ascii="Times New Roman" w:hAnsi="Times New Roman" w:cs="Times New Roman"/>
          <w:sz w:val="24"/>
          <w:szCs w:val="24"/>
        </w:rPr>
        <w:t xml:space="preserve">arrayed </w:t>
      </w:r>
      <w:r w:rsidR="009532F2">
        <w:rPr>
          <w:rFonts w:ascii="Times New Roman" w:hAnsi="Times New Roman" w:cs="Times New Roman"/>
          <w:sz w:val="24"/>
          <w:szCs w:val="24"/>
        </w:rPr>
        <w:t>with</w:t>
      </w:r>
      <w:r w:rsidRPr="0055327E">
        <w:rPr>
          <w:rFonts w:ascii="Times New Roman" w:hAnsi="Times New Roman" w:cs="Times New Roman"/>
          <w:sz w:val="24"/>
          <w:szCs w:val="24"/>
        </w:rPr>
        <w:t xml:space="preserve"> 25 seeds</w:t>
      </w:r>
      <w:r w:rsidR="001C1DB3">
        <w:rPr>
          <w:rFonts w:ascii="Times New Roman" w:hAnsi="Times New Roman" w:cs="Times New Roman"/>
          <w:sz w:val="24"/>
          <w:szCs w:val="24"/>
        </w:rPr>
        <w:t xml:space="preserve"> of a given treatment combination located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Experimental setup</w:t>
      </w:r>
    </w:p>
    <w:p w14:paraId="294BEC1F" w14:textId="3698B14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9847B2">
        <w:rPr>
          <w:rFonts w:ascii="Times New Roman" w:hAnsi="Times New Roman" w:cs="Times New Roman"/>
          <w:sz w:val="24"/>
          <w:szCs w:val="24"/>
        </w:rPr>
        <w:t>S</w:t>
      </w:r>
      <w:r w:rsidR="00F30DC8">
        <w:rPr>
          <w:rFonts w:ascii="Times New Roman" w:hAnsi="Times New Roman" w:cs="Times New Roman"/>
          <w:sz w:val="24"/>
          <w:szCs w:val="24"/>
        </w:rPr>
        <w:t xml:space="preserve">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681A1E">
        <w:rPr>
          <w:rFonts w:ascii="Times New Roman" w:hAnsi="Times New Roman" w:cs="Times New Roman"/>
          <w:sz w:val="24"/>
          <w:szCs w:val="24"/>
        </w:rPr>
        <w:t xml:space="preserve">; </w:t>
      </w:r>
      <w:r w:rsidR="00A90D75">
        <w:rPr>
          <w:rFonts w:ascii="Times New Roman" w:hAnsi="Times New Roman" w:cs="Times New Roman"/>
          <w:sz w:val="24"/>
          <w:szCs w:val="24"/>
        </w:rPr>
        <w:t>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w:t>
      </w:r>
      <w:r w:rsidR="00681A1E">
        <w:rPr>
          <w:rFonts w:ascii="Times New Roman" w:hAnsi="Times New Roman" w:cs="Times New Roman"/>
          <w:sz w:val="24"/>
          <w:szCs w:val="24"/>
        </w:rPr>
        <w:t>, for a total of 10 depots for each treatment combination across the 8 blocked rows</w:t>
      </w:r>
      <w:r w:rsidR="00A90D75">
        <w:rPr>
          <w:rFonts w:ascii="Times New Roman" w:hAnsi="Times New Roman" w:cs="Times New Roman"/>
          <w:sz w:val="24"/>
          <w:szCs w:val="24"/>
        </w:rPr>
        <w:t>.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DC7AB8">
        <w:rPr>
          <w:rFonts w:ascii="Times New Roman" w:hAnsi="Times New Roman" w:cs="Times New Roman"/>
          <w:sz w:val="24"/>
          <w:szCs w:val="24"/>
        </w:rPr>
        <w:t>easy access by</w:t>
      </w:r>
      <w:r w:rsidR="00663AF0">
        <w:rPr>
          <w:rFonts w:ascii="Times New Roman" w:hAnsi="Times New Roman" w:cs="Times New Roman"/>
          <w:sz w:val="24"/>
          <w:szCs w:val="24"/>
        </w:rPr>
        <w:t xml:space="preserve"> insects</w:t>
      </w:r>
      <w:r w:rsidR="00A90D75">
        <w:rPr>
          <w:rFonts w:ascii="Times New Roman" w:hAnsi="Times New Roman" w:cs="Times New Roman"/>
          <w:sz w:val="24"/>
          <w:szCs w:val="24"/>
        </w:rPr>
        <w:t>.</w:t>
      </w:r>
    </w:p>
    <w:p w14:paraId="27CADD64" w14:textId="1AD70735" w:rsidR="00B74FB8" w:rsidRDefault="009A2816" w:rsidP="00F95BD7">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w:t>
      </w:r>
      <w:r w:rsidR="00E95559">
        <w:rPr>
          <w:rFonts w:ascii="Times New Roman" w:hAnsi="Times New Roman" w:cs="Times New Roman"/>
          <w:sz w:val="24"/>
          <w:szCs w:val="24"/>
        </w:rPr>
        <w:t xml:space="preserve">at </w:t>
      </w:r>
      <w:r>
        <w:rPr>
          <w:rFonts w:ascii="Times New Roman" w:hAnsi="Times New Roman" w:cs="Times New Roman"/>
          <w:sz w:val="24"/>
          <w:szCs w:val="24"/>
        </w:rPr>
        <w:t>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0599D5F4" w14:textId="77777777" w:rsidR="00120277" w:rsidRPr="00F95BD7" w:rsidRDefault="00120277" w:rsidP="00DC7AB8">
      <w:pPr>
        <w:spacing w:line="240" w:lineRule="auto"/>
        <w:jc w:val="both"/>
        <w:rPr>
          <w:b/>
          <w:bCs/>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6B3B951F"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w:t>
      </w:r>
      <w:r w:rsidR="00AF2BF2">
        <w:rPr>
          <w:rFonts w:ascii="Times New Roman" w:hAnsi="Times New Roman" w:cs="Times New Roman"/>
          <w:sz w:val="24"/>
          <w:szCs w:val="24"/>
        </w:rPr>
        <w:t>enabled</w:t>
      </w:r>
      <w:r>
        <w:rPr>
          <w:rFonts w:ascii="Times New Roman" w:hAnsi="Times New Roman" w:cs="Times New Roman"/>
          <w:sz w:val="24"/>
          <w:szCs w:val="24"/>
        </w:rPr>
        <w:t xml:space="preserve"> by the contrast in colour between the seeds and the black sandpaper on the seed depots</w:t>
      </w:r>
      <w:r w:rsidR="001F4C63">
        <w:rPr>
          <w:rFonts w:ascii="Times New Roman" w:hAnsi="Times New Roman" w:cs="Times New Roman"/>
          <w:sz w:val="24"/>
          <w:szCs w:val="24"/>
        </w:rPr>
        <w:t xml:space="preserve"> (Fig</w:t>
      </w:r>
      <w:r w:rsidR="00E11A35">
        <w:rPr>
          <w:rFonts w:ascii="Times New Roman" w:hAnsi="Times New Roman" w:cs="Times New Roman"/>
          <w:sz w:val="24"/>
          <w:szCs w:val="24"/>
        </w:rPr>
        <w:t>ures</w:t>
      </w:r>
      <w:r w:rsidR="001F4C63">
        <w:rPr>
          <w:rFonts w:ascii="Times New Roman" w:hAnsi="Times New Roman" w:cs="Times New Roman"/>
          <w:sz w:val="24"/>
          <w:szCs w:val="24"/>
        </w:rPr>
        <w:t xml:space="preserve"> 2, 3)</w:t>
      </w:r>
      <w:r>
        <w:rPr>
          <w:rFonts w:ascii="Times New Roman" w:hAnsi="Times New Roman" w:cs="Times New Roman"/>
          <w:sz w:val="24"/>
          <w:szCs w:val="24"/>
        </w:rPr>
        <w:t xml:space="preserve">. Seeds were counted as removed only if they were completely removed from the seed depot; thus, even in instances where seeds </w:t>
      </w:r>
      <w:r w:rsidR="00AF2BF2">
        <w:rPr>
          <w:rFonts w:ascii="Times New Roman" w:hAnsi="Times New Roman" w:cs="Times New Roman"/>
          <w:sz w:val="24"/>
          <w:szCs w:val="24"/>
        </w:rPr>
        <w:t xml:space="preserve">were </w:t>
      </w:r>
      <w:r>
        <w:rPr>
          <w:rFonts w:ascii="Times New Roman" w:hAnsi="Times New Roman" w:cs="Times New Roman"/>
          <w:sz w:val="24"/>
          <w:szCs w:val="24"/>
        </w:rPr>
        <w:t>disturbed or scattered across the depot, they were still marked as present. For each image, the number of seeds was scored twice</w:t>
      </w:r>
      <w:r w:rsidR="00681A1E">
        <w:rPr>
          <w:rFonts w:ascii="Times New Roman" w:hAnsi="Times New Roman" w:cs="Times New Roman"/>
          <w:sz w:val="24"/>
          <w:szCs w:val="24"/>
        </w:rPr>
        <w:t xml:space="preserve"> by the same observer across independent sessions</w:t>
      </w:r>
      <w:r>
        <w:rPr>
          <w:rFonts w:ascii="Times New Roman" w:hAnsi="Times New Roman" w:cs="Times New Roman"/>
          <w:sz w:val="24"/>
          <w:szCs w:val="24"/>
        </w:rPr>
        <w:t xml:space="preserv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459A889F" w14:textId="3DDA6541" w:rsidR="00F018BE" w:rsidRDefault="006F3305" w:rsidP="001A7562">
      <w:pPr>
        <w:spacing w:line="240" w:lineRule="auto"/>
        <w:ind w:firstLine="284"/>
        <w:jc w:val="both"/>
        <w:rPr>
          <w:ins w:id="0" w:author="Drees, Trevor" w:date="2023-01-28T17:52:00Z"/>
          <w:rFonts w:ascii="Times New Roman" w:hAnsi="Times New Roman" w:cs="Times New Roman"/>
          <w:sz w:val="24"/>
          <w:szCs w:val="24"/>
        </w:rPr>
      </w:pPr>
      <w:r>
        <w:rPr>
          <w:rFonts w:ascii="Times New Roman" w:hAnsi="Times New Roman" w:cs="Times New Roman"/>
          <w:sz w:val="24"/>
          <w:szCs w:val="24"/>
        </w:rPr>
        <w:t>All statistical analyses were conducted in R</w:t>
      </w:r>
      <w:ins w:id="1" w:author="Drees, Trevor" w:date="2023-01-28T17:31:00Z">
        <w:r w:rsidR="00851F8B">
          <w:rPr>
            <w:rFonts w:ascii="Times New Roman" w:hAnsi="Times New Roman" w:cs="Times New Roman"/>
            <w:sz w:val="24"/>
            <w:szCs w:val="24"/>
          </w:rPr>
          <w:t xml:space="preserve"> version 4.2.2</w:t>
        </w:r>
      </w:ins>
      <w:r>
        <w:rPr>
          <w:rFonts w:ascii="Times New Roman" w:hAnsi="Times New Roman" w:cs="Times New Roman"/>
          <w:sz w:val="24"/>
          <w:szCs w:val="24"/>
        </w:rPr>
        <w:t xml:space="preserve">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w:t>
      </w:r>
      <w:ins w:id="2" w:author="Drees, Trevor" w:date="2023-01-28T17:31:00Z">
        <w:r w:rsidR="00851F8B">
          <w:rPr>
            <w:rFonts w:ascii="Times New Roman" w:hAnsi="Times New Roman" w:cs="Times New Roman"/>
            <w:sz w:val="24"/>
            <w:szCs w:val="24"/>
          </w:rPr>
          <w:t xml:space="preserve">version 1.1-31 </w:t>
        </w:r>
      </w:ins>
      <w:r>
        <w:rPr>
          <w:rFonts w:ascii="Times New Roman" w:hAnsi="Times New Roman" w:cs="Times New Roman"/>
          <w:sz w:val="24"/>
          <w:szCs w:val="24"/>
        </w:rPr>
        <w:t xml:space="preserve">(Bates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w:t>
      </w:r>
      <w:r w:rsidR="00681A1E">
        <w:rPr>
          <w:rFonts w:ascii="Times New Roman" w:hAnsi="Times New Roman" w:cs="Times New Roman"/>
          <w:sz w:val="24"/>
          <w:szCs w:val="24"/>
        </w:rPr>
        <w:t xml:space="preserve"> removed at a given time</w:t>
      </w:r>
      <w:r w:rsidR="000B02F9">
        <w:rPr>
          <w:rFonts w:ascii="Times New Roman" w:hAnsi="Times New Roman" w:cs="Times New Roman"/>
          <w:sz w:val="24"/>
          <w:szCs w:val="24"/>
        </w:rPr>
        <w:t xml:space="preserve"> as a binomial response</w:t>
      </w:r>
      <w:r>
        <w:rPr>
          <w:rFonts w:ascii="Times New Roman" w:hAnsi="Times New Roman" w:cs="Times New Roman"/>
          <w:sz w:val="24"/>
          <w:szCs w:val="24"/>
        </w:rPr>
        <w:t xml:space="preserve">. </w:t>
      </w:r>
      <w:del w:id="3" w:author="Drees, Trevor" w:date="2023-01-28T17:38:00Z">
        <w:r w:rsidDel="00851F8B">
          <w:rPr>
            <w:rFonts w:ascii="Times New Roman" w:hAnsi="Times New Roman" w:cs="Times New Roman"/>
            <w:sz w:val="24"/>
            <w:szCs w:val="24"/>
          </w:rPr>
          <w:delText>Each of the three treatment variables</w:delText>
        </w:r>
        <w:r w:rsidR="000B02F9" w:rsidDel="00851F8B">
          <w:rPr>
            <w:rFonts w:ascii="Times New Roman" w:hAnsi="Times New Roman" w:cs="Times New Roman"/>
            <w:sz w:val="24"/>
            <w:szCs w:val="24"/>
          </w:rPr>
          <w:delText xml:space="preserve"> </w:delText>
        </w:r>
        <w:r w:rsidR="00BE38E8" w:rsidDel="00851F8B">
          <w:rPr>
            <w:rFonts w:ascii="Times New Roman" w:hAnsi="Times New Roman" w:cs="Times New Roman"/>
            <w:sz w:val="24"/>
            <w:szCs w:val="24"/>
          </w:rPr>
          <w:delText xml:space="preserve">was </w:delText>
        </w:r>
        <w:r w:rsidR="000B02F9" w:rsidDel="00851F8B">
          <w:rPr>
            <w:rFonts w:ascii="Times New Roman" w:hAnsi="Times New Roman" w:cs="Times New Roman"/>
            <w:sz w:val="24"/>
            <w:szCs w:val="24"/>
          </w:rPr>
          <w:delText>encoded as a two-level factor and treated as a fixed effect</w:delText>
        </w:r>
      </w:del>
      <w:ins w:id="4" w:author="Drees, Trevor" w:date="2023-01-28T17:38:00Z">
        <w:r w:rsidR="00851F8B">
          <w:rPr>
            <w:rFonts w:ascii="Times New Roman" w:hAnsi="Times New Roman" w:cs="Times New Roman"/>
            <w:sz w:val="24"/>
            <w:szCs w:val="24"/>
          </w:rPr>
          <w:t>Models were fit separately for each of the two species</w:t>
        </w:r>
      </w:ins>
      <w:ins w:id="5" w:author="Drees, Trevor" w:date="2023-01-28T17:47:00Z">
        <w:r w:rsidR="00F134E1">
          <w:rPr>
            <w:rFonts w:ascii="Times New Roman" w:hAnsi="Times New Roman" w:cs="Times New Roman"/>
            <w:sz w:val="24"/>
            <w:szCs w:val="24"/>
          </w:rPr>
          <w:t xml:space="preserve"> since comparisons between species were not being made</w:t>
        </w:r>
      </w:ins>
      <w:ins w:id="6" w:author="Drees, Trevor" w:date="2023-01-28T17:38:00Z">
        <w:r w:rsidR="00851F8B">
          <w:rPr>
            <w:rFonts w:ascii="Times New Roman" w:hAnsi="Times New Roman" w:cs="Times New Roman"/>
            <w:sz w:val="24"/>
            <w:szCs w:val="24"/>
          </w:rPr>
          <w:t xml:space="preserve">, with warming and </w:t>
        </w:r>
        <w:proofErr w:type="spellStart"/>
        <w:r w:rsidR="00851F8B">
          <w:rPr>
            <w:rFonts w:ascii="Times New Roman" w:hAnsi="Times New Roman" w:cs="Times New Roman"/>
            <w:sz w:val="24"/>
            <w:szCs w:val="24"/>
          </w:rPr>
          <w:t>elaiosome</w:t>
        </w:r>
        <w:proofErr w:type="spellEnd"/>
        <w:r w:rsidR="00851F8B">
          <w:rPr>
            <w:rFonts w:ascii="Times New Roman" w:hAnsi="Times New Roman" w:cs="Times New Roman"/>
            <w:sz w:val="24"/>
            <w:szCs w:val="24"/>
          </w:rPr>
          <w:t xml:space="preserve"> treatments </w:t>
        </w:r>
      </w:ins>
      <w:ins w:id="7" w:author="Drees, Trevor" w:date="2023-01-28T17:39:00Z">
        <w:r w:rsidR="00851F8B">
          <w:rPr>
            <w:rFonts w:ascii="Times New Roman" w:hAnsi="Times New Roman" w:cs="Times New Roman"/>
            <w:sz w:val="24"/>
            <w:szCs w:val="24"/>
          </w:rPr>
          <w:t>encoded as fixed effects</w:t>
        </w:r>
      </w:ins>
      <w:r w:rsidR="000B02F9">
        <w:rPr>
          <w:rFonts w:ascii="Times New Roman" w:hAnsi="Times New Roman" w:cs="Times New Roman"/>
          <w:sz w:val="24"/>
          <w:szCs w:val="24"/>
        </w:rPr>
        <w:t xml:space="preserve">; interactions between treatments were </w:t>
      </w:r>
      <w:del w:id="8" w:author="Drees, Trevor" w:date="2023-01-28T17:39:00Z">
        <w:r w:rsidR="000B02F9" w:rsidDel="00851F8B">
          <w:rPr>
            <w:rFonts w:ascii="Times New Roman" w:hAnsi="Times New Roman" w:cs="Times New Roman"/>
            <w:sz w:val="24"/>
            <w:szCs w:val="24"/>
          </w:rPr>
          <w:delText xml:space="preserve">treated </w:delText>
        </w:r>
      </w:del>
      <w:ins w:id="9" w:author="Drees, Trevor" w:date="2023-01-28T17:39:00Z">
        <w:r w:rsidR="00851F8B">
          <w:rPr>
            <w:rFonts w:ascii="Times New Roman" w:hAnsi="Times New Roman" w:cs="Times New Roman"/>
            <w:sz w:val="24"/>
            <w:szCs w:val="24"/>
          </w:rPr>
          <w:t>encoded</w:t>
        </w:r>
        <w:r w:rsidR="00851F8B">
          <w:rPr>
            <w:rFonts w:ascii="Times New Roman" w:hAnsi="Times New Roman" w:cs="Times New Roman"/>
            <w:sz w:val="24"/>
            <w:szCs w:val="24"/>
          </w:rPr>
          <w:t xml:space="preserve"> </w:t>
        </w:r>
      </w:ins>
      <w:r w:rsidR="000B02F9">
        <w:rPr>
          <w:rFonts w:ascii="Times New Roman" w:hAnsi="Times New Roman" w:cs="Times New Roman"/>
          <w:sz w:val="24"/>
          <w:szCs w:val="24"/>
        </w:rPr>
        <w:t>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w:t>
      </w:r>
      <w:del w:id="10" w:author="Drees, Trevor" w:date="2023-01-28T17:39:00Z">
        <w:r w:rsidDel="00851F8B">
          <w:rPr>
            <w:rFonts w:ascii="Times New Roman" w:hAnsi="Times New Roman" w:cs="Times New Roman"/>
            <w:sz w:val="24"/>
            <w:szCs w:val="24"/>
          </w:rPr>
          <w:delText xml:space="preserve">treated </w:delText>
        </w:r>
      </w:del>
      <w:ins w:id="11" w:author="Drees, Trevor" w:date="2023-01-28T17:39:00Z">
        <w:r w:rsidR="00851F8B">
          <w:rPr>
            <w:rFonts w:ascii="Times New Roman" w:hAnsi="Times New Roman" w:cs="Times New Roman"/>
            <w:sz w:val="24"/>
            <w:szCs w:val="24"/>
          </w:rPr>
          <w:t>encoded</w:t>
        </w:r>
        <w:r w:rsidR="00851F8B">
          <w:rPr>
            <w:rFonts w:ascii="Times New Roman" w:hAnsi="Times New Roman" w:cs="Times New Roman"/>
            <w:sz w:val="24"/>
            <w:szCs w:val="24"/>
          </w:rPr>
          <w:t xml:space="preserve"> </w:t>
        </w:r>
      </w:ins>
      <w:r>
        <w:rPr>
          <w:rFonts w:ascii="Times New Roman" w:hAnsi="Times New Roman" w:cs="Times New Roman"/>
          <w:sz w:val="24"/>
          <w:szCs w:val="24"/>
        </w:rPr>
        <w:t>as a random effect.</w:t>
      </w:r>
      <w:r w:rsidR="000B02F9">
        <w:rPr>
          <w:rFonts w:ascii="Times New Roman" w:hAnsi="Times New Roman" w:cs="Times New Roman"/>
          <w:sz w:val="24"/>
          <w:szCs w:val="24"/>
        </w:rPr>
        <w:t xml:space="preserve"> To examine significance of treatment at different points in time, the model was fit separately at the 6, 12, </w:t>
      </w:r>
      <w:del w:id="12" w:author="Drees, Trevor" w:date="2023-01-28T17:39:00Z">
        <w:r w:rsidR="000B02F9" w:rsidDel="00851F8B">
          <w:rPr>
            <w:rFonts w:ascii="Times New Roman" w:hAnsi="Times New Roman" w:cs="Times New Roman"/>
            <w:sz w:val="24"/>
            <w:szCs w:val="24"/>
          </w:rPr>
          <w:delText>24, and 48</w:delText>
        </w:r>
      </w:del>
      <w:ins w:id="13" w:author="Drees, Trevor" w:date="2023-01-28T17:39:00Z">
        <w:r w:rsidR="00851F8B">
          <w:rPr>
            <w:rFonts w:ascii="Times New Roman" w:hAnsi="Times New Roman" w:cs="Times New Roman"/>
            <w:sz w:val="24"/>
            <w:szCs w:val="24"/>
          </w:rPr>
          <w:t>and</w:t>
        </w:r>
      </w:ins>
      <w:ins w:id="14" w:author="Drees, Trevor" w:date="2023-01-28T17:40:00Z">
        <w:r w:rsidR="00F134E1">
          <w:rPr>
            <w:rFonts w:ascii="Times New Roman" w:hAnsi="Times New Roman" w:cs="Times New Roman"/>
            <w:sz w:val="24"/>
            <w:szCs w:val="24"/>
          </w:rPr>
          <w:t xml:space="preserve"> </w:t>
        </w:r>
        <w:proofErr w:type="gramStart"/>
        <w:r w:rsidR="00F134E1">
          <w:rPr>
            <w:rFonts w:ascii="Times New Roman" w:hAnsi="Times New Roman" w:cs="Times New Roman"/>
            <w:sz w:val="24"/>
            <w:szCs w:val="24"/>
          </w:rPr>
          <w:t>24</w:t>
        </w:r>
      </w:ins>
      <w:r w:rsidR="000B02F9">
        <w:rPr>
          <w:rFonts w:ascii="Times New Roman" w:hAnsi="Times New Roman" w:cs="Times New Roman"/>
          <w:sz w:val="24"/>
          <w:szCs w:val="24"/>
        </w:rPr>
        <w:t xml:space="preserve"> hour</w:t>
      </w:r>
      <w:proofErr w:type="gramEnd"/>
      <w:r w:rsidR="000B02F9">
        <w:rPr>
          <w:rFonts w:ascii="Times New Roman" w:hAnsi="Times New Roman" w:cs="Times New Roman"/>
          <w:sz w:val="24"/>
          <w:szCs w:val="24"/>
        </w:rPr>
        <w:t xml:space="preserve"> marks</w:t>
      </w:r>
      <w:del w:id="15" w:author="Drees, Trevor" w:date="2023-01-28T17:52:00Z">
        <w:r w:rsidR="00EC4D93" w:rsidDel="002164ED">
          <w:rPr>
            <w:rFonts w:ascii="Times New Roman" w:hAnsi="Times New Roman" w:cs="Times New Roman"/>
            <w:sz w:val="24"/>
            <w:szCs w:val="24"/>
          </w:rPr>
          <w:delText>,</w:delText>
        </w:r>
      </w:del>
      <w:r w:rsidR="00EC4D93">
        <w:rPr>
          <w:rFonts w:ascii="Times New Roman" w:hAnsi="Times New Roman" w:cs="Times New Roman"/>
          <w:sz w:val="24"/>
          <w:szCs w:val="24"/>
        </w:rPr>
        <w:t xml:space="preserve"> in a similar fashion to the analyses performed by </w:t>
      </w:r>
      <w:proofErr w:type="spellStart"/>
      <w:r w:rsidR="00EC4D93">
        <w:rPr>
          <w:rFonts w:ascii="Times New Roman" w:hAnsi="Times New Roman" w:cs="Times New Roman"/>
          <w:sz w:val="24"/>
          <w:szCs w:val="24"/>
        </w:rPr>
        <w:t>Jongejans</w:t>
      </w:r>
      <w:proofErr w:type="spellEnd"/>
      <w:r w:rsidR="00EC4D93">
        <w:rPr>
          <w:rFonts w:ascii="Times New Roman" w:hAnsi="Times New Roman" w:cs="Times New Roman"/>
          <w:sz w:val="24"/>
          <w:szCs w:val="24"/>
        </w:rPr>
        <w:t xml:space="preserve"> </w:t>
      </w:r>
      <w:r w:rsidR="00EC4D93" w:rsidRPr="005C7EE5">
        <w:rPr>
          <w:rFonts w:ascii="Times New Roman" w:hAnsi="Times New Roman" w:cs="Times New Roman"/>
          <w:i/>
          <w:iCs/>
          <w:sz w:val="24"/>
          <w:szCs w:val="24"/>
        </w:rPr>
        <w:t>et al</w:t>
      </w:r>
      <w:r w:rsidR="00EC4D93">
        <w:rPr>
          <w:rFonts w:ascii="Times New Roman" w:hAnsi="Times New Roman" w:cs="Times New Roman"/>
          <w:sz w:val="24"/>
          <w:szCs w:val="24"/>
        </w:rPr>
        <w:t>. (</w:t>
      </w:r>
      <w:r w:rsidR="00EC15D4">
        <w:rPr>
          <w:rFonts w:ascii="Times New Roman" w:hAnsi="Times New Roman" w:cs="Times New Roman"/>
          <w:sz w:val="24"/>
          <w:szCs w:val="24"/>
        </w:rPr>
        <w:t>2015b</w:t>
      </w:r>
      <w:r w:rsidR="00EC4D93">
        <w:rPr>
          <w:rFonts w:ascii="Times New Roman" w:hAnsi="Times New Roman" w:cs="Times New Roman"/>
          <w:sz w:val="24"/>
          <w:szCs w:val="24"/>
        </w:rPr>
        <w:t>)</w:t>
      </w:r>
      <w:ins w:id="16" w:author="Drees, Trevor" w:date="2023-01-28T17:52:00Z">
        <w:r w:rsidR="002164ED">
          <w:rPr>
            <w:rFonts w:ascii="Times New Roman" w:hAnsi="Times New Roman" w:cs="Times New Roman"/>
            <w:sz w:val="24"/>
            <w:szCs w:val="24"/>
          </w:rPr>
          <w:t xml:space="preserve">, </w:t>
        </w:r>
        <w:r w:rsidR="002164ED">
          <w:rPr>
            <w:rFonts w:ascii="Times New Roman" w:hAnsi="Times New Roman" w:cs="Times New Roman"/>
            <w:sz w:val="24"/>
            <w:szCs w:val="24"/>
          </w:rPr>
          <w:t>and conditioned on the number of seeds at the previous timestep</w:t>
        </w:r>
      </w:ins>
      <w:r w:rsidR="000B02F9">
        <w:rPr>
          <w:rFonts w:ascii="Times New Roman" w:hAnsi="Times New Roman" w:cs="Times New Roman"/>
          <w:sz w:val="24"/>
          <w:szCs w:val="24"/>
        </w:rPr>
        <w:t>.</w:t>
      </w:r>
      <w:r w:rsidR="00223EE0">
        <w:rPr>
          <w:rFonts w:ascii="Times New Roman" w:hAnsi="Times New Roman" w:cs="Times New Roman"/>
          <w:sz w:val="24"/>
          <w:szCs w:val="24"/>
        </w:rPr>
        <w:t xml:space="preserve"> </w:t>
      </w:r>
      <w:r w:rsidR="00681A1E">
        <w:rPr>
          <w:rFonts w:ascii="Times New Roman" w:hAnsi="Times New Roman" w:cs="Times New Roman"/>
          <w:sz w:val="24"/>
          <w:szCs w:val="24"/>
        </w:rPr>
        <w:t xml:space="preserve">Two-sided Kolmogorov-Smirnov tests were used to determine </w:t>
      </w:r>
      <w:r w:rsidR="00681A1E">
        <w:rPr>
          <w:rFonts w:ascii="Times New Roman" w:hAnsi="Times New Roman" w:cs="Times New Roman"/>
          <w:sz w:val="24"/>
          <w:szCs w:val="24"/>
        </w:rPr>
        <w:lastRenderedPageBreak/>
        <w:t>whether survival curves for a given combination of two treatments differed between levels of the third treatment.</w:t>
      </w:r>
    </w:p>
    <w:p w14:paraId="7E6B4647" w14:textId="77777777" w:rsidR="002164ED" w:rsidRDefault="002164ED" w:rsidP="001A7562">
      <w:pPr>
        <w:spacing w:line="240" w:lineRule="auto"/>
        <w:ind w:firstLine="284"/>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36ADE07F" w14:textId="1F6E6736"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both photographs and direct observation suggest that insects were responsible for seed removal</w:t>
      </w:r>
      <w:r w:rsidR="00625B53">
        <w:rPr>
          <w:rFonts w:ascii="Times New Roman" w:hAnsi="Times New Roman" w:cs="Times New Roman"/>
          <w:sz w:val="24"/>
          <w:szCs w:val="24"/>
        </w:rPr>
        <w:t>;</w:t>
      </w:r>
      <w:r w:rsidR="003056AF">
        <w:rPr>
          <w:rFonts w:ascii="Times New Roman" w:hAnsi="Times New Roman" w:cs="Times New Roman"/>
          <w:sz w:val="24"/>
          <w:szCs w:val="24"/>
        </w:rPr>
        <w:t xml:space="preserve">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 xml:space="preserve">observed removing any 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and made up 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w:t>
      </w:r>
      <w:del w:id="17" w:author="Drees, Trevor" w:date="2023-01-24T22:21:00Z">
        <w:r w:rsidR="00C71007" w:rsidDel="001644B6">
          <w:rPr>
            <w:rFonts w:ascii="Times New Roman" w:hAnsi="Times New Roman" w:cs="Times New Roman"/>
            <w:sz w:val="24"/>
            <w:szCs w:val="24"/>
          </w:rPr>
          <w:delText xml:space="preserve">Figure </w:delText>
        </w:r>
        <w:r w:rsidR="0068119A" w:rsidDel="001644B6">
          <w:rPr>
            <w:rFonts w:ascii="Times New Roman" w:hAnsi="Times New Roman" w:cs="Times New Roman"/>
            <w:sz w:val="24"/>
            <w:szCs w:val="24"/>
          </w:rPr>
          <w:delText>2</w:delText>
        </w:r>
      </w:del>
      <w:ins w:id="18" w:author="Drees, Trevor" w:date="2023-01-24T22:21:00Z">
        <w:r w:rsidR="001644B6">
          <w:rPr>
            <w:rFonts w:ascii="Times New Roman" w:hAnsi="Times New Roman" w:cs="Times New Roman"/>
            <w:sz w:val="24"/>
            <w:szCs w:val="24"/>
          </w:rPr>
          <w:t xml:space="preserve">Appendix S1, Figure </w:t>
        </w:r>
      </w:ins>
      <w:ins w:id="19" w:author="Drees, Trevor" w:date="2023-01-24T22:22:00Z">
        <w:r w:rsidR="001644B6">
          <w:rPr>
            <w:rFonts w:ascii="Times New Roman" w:hAnsi="Times New Roman" w:cs="Times New Roman"/>
            <w:sz w:val="24"/>
            <w:szCs w:val="24"/>
          </w:rPr>
          <w:t>S1</w:t>
        </w:r>
      </w:ins>
      <w:r w:rsidR="00C71007">
        <w:rPr>
          <w:rFonts w:ascii="Times New Roman" w:hAnsi="Times New Roman" w:cs="Times New Roman"/>
          <w:sz w:val="24"/>
          <w:szCs w:val="24"/>
        </w:rPr>
        <w:t xml:space="preserve">)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w:t>
      </w:r>
      <w:r w:rsidR="00120277">
        <w:rPr>
          <w:rFonts w:ascii="Times New Roman" w:hAnsi="Times New Roman" w:cs="Times New Roman"/>
          <w:sz w:val="24"/>
          <w:szCs w:val="24"/>
        </w:rPr>
        <w:t>at the 30-minute observation periods during the daytime</w:t>
      </w:r>
      <w:r w:rsidR="003056AF">
        <w:rPr>
          <w:rFonts w:ascii="Times New Roman" w:hAnsi="Times New Roman" w:cs="Times New Roman"/>
          <w:sz w:val="24"/>
          <w:szCs w:val="24"/>
        </w:rPr>
        <w:t xml:space="preserve">, but </w:t>
      </w:r>
      <w:r w:rsidR="00120277">
        <w:rPr>
          <w:rFonts w:ascii="Times New Roman" w:hAnsi="Times New Roman" w:cs="Times New Roman"/>
          <w:sz w:val="24"/>
          <w:szCs w:val="24"/>
        </w:rPr>
        <w:t>also occurred at several of the observation periods after sunset</w:t>
      </w:r>
      <w:r w:rsidR="003056AF">
        <w:rPr>
          <w:rFonts w:ascii="Times New Roman" w:hAnsi="Times New Roman" w:cs="Times New Roman"/>
          <w:sz w:val="24"/>
          <w:szCs w:val="24"/>
        </w:rPr>
        <w:t>. Crickets were also observed on the seed depots</w:t>
      </w:r>
      <w:r w:rsidR="00C71007">
        <w:rPr>
          <w:rFonts w:ascii="Times New Roman" w:hAnsi="Times New Roman" w:cs="Times New Roman"/>
          <w:sz w:val="24"/>
          <w:szCs w:val="24"/>
        </w:rPr>
        <w:t xml:space="preserve"> (</w:t>
      </w:r>
      <w:ins w:id="20" w:author="Drees, Trevor" w:date="2023-01-24T22:22:00Z">
        <w:r w:rsidR="001644B6">
          <w:rPr>
            <w:rFonts w:ascii="Times New Roman" w:hAnsi="Times New Roman" w:cs="Times New Roman"/>
            <w:sz w:val="24"/>
            <w:szCs w:val="24"/>
          </w:rPr>
          <w:t>Appendix S1, Figure S</w:t>
        </w:r>
        <w:r w:rsidR="001644B6">
          <w:rPr>
            <w:rFonts w:ascii="Times New Roman" w:hAnsi="Times New Roman" w:cs="Times New Roman"/>
            <w:sz w:val="24"/>
            <w:szCs w:val="24"/>
          </w:rPr>
          <w:t>2</w:t>
        </w:r>
      </w:ins>
      <w:del w:id="21" w:author="Drees, Trevor" w:date="2023-01-24T22:22:00Z">
        <w:r w:rsidR="00C71007" w:rsidDel="001644B6">
          <w:rPr>
            <w:rFonts w:ascii="Times New Roman" w:hAnsi="Times New Roman" w:cs="Times New Roman"/>
            <w:sz w:val="24"/>
            <w:szCs w:val="24"/>
          </w:rPr>
          <w:delText xml:space="preserve">Figure </w:delText>
        </w:r>
        <w:r w:rsidR="0068119A" w:rsidDel="001644B6">
          <w:rPr>
            <w:rFonts w:ascii="Times New Roman" w:hAnsi="Times New Roman" w:cs="Times New Roman"/>
            <w:sz w:val="24"/>
            <w:szCs w:val="24"/>
          </w:rPr>
          <w:delText>3</w:delText>
        </w:r>
      </w:del>
      <w:r w:rsidR="00C71007">
        <w:rPr>
          <w:rFonts w:ascii="Times New Roman" w:hAnsi="Times New Roman" w:cs="Times New Roman"/>
          <w:sz w:val="24"/>
          <w:szCs w:val="24"/>
        </w:rPr>
        <w:t>)</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 </w:t>
      </w:r>
      <w:r w:rsidR="00DC5051">
        <w:rPr>
          <w:rFonts w:ascii="Times New Roman" w:hAnsi="Times New Roman" w:cs="Times New Roman"/>
          <w:sz w:val="24"/>
          <w:szCs w:val="24"/>
        </w:rPr>
        <w:t>Though a variety of 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1F4C63">
        <w:rPr>
          <w:rFonts w:ascii="Times New Roman" w:hAnsi="Times New Roman" w:cs="Times New Roman"/>
          <w:sz w:val="24"/>
          <w:szCs w:val="24"/>
        </w:rPr>
        <w:t>;</w:t>
      </w:r>
      <w:r w:rsidR="005132FF">
        <w:rPr>
          <w:rFonts w:ascii="Times New Roman" w:hAnsi="Times New Roman" w:cs="Times New Roman"/>
          <w:sz w:val="24"/>
          <w:szCs w:val="24"/>
        </w:rPr>
        <w:t xml:space="preserve"> none of them were observed removing any seeds.</w:t>
      </w:r>
    </w:p>
    <w:p w14:paraId="673D65F3" w14:textId="1032E6A2"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rates of seed removal were high;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w:t>
      </w:r>
      <w:proofErr w:type="spellStart"/>
      <w:r w:rsidR="002F73EA">
        <w:rPr>
          <w:rFonts w:ascii="Times New Roman" w:hAnsi="Times New Roman" w:cs="Times New Roman"/>
          <w:sz w:val="24"/>
          <w:szCs w:val="24"/>
        </w:rPr>
        <w:t>elaiosome</w:t>
      </w:r>
      <w:proofErr w:type="spellEnd"/>
      <w:r w:rsidR="002F73EA">
        <w:rPr>
          <w:rFonts w:ascii="Times New Roman" w:hAnsi="Times New Roman" w:cs="Times New Roman"/>
          <w:sz w:val="24"/>
          <w:szCs w:val="24"/>
        </w:rPr>
        <w:t xml:space="preserv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w:t>
      </w:r>
      <w:proofErr w:type="spellStart"/>
      <w:r w:rsidR="002F73EA">
        <w:rPr>
          <w:rFonts w:ascii="Times New Roman" w:hAnsi="Times New Roman" w:cs="Times New Roman"/>
          <w:sz w:val="24"/>
          <w:szCs w:val="24"/>
        </w:rPr>
        <w:t>elaiosomes</w:t>
      </w:r>
      <w:proofErr w:type="spellEnd"/>
      <w:r w:rsidR="002F73EA">
        <w:rPr>
          <w:rFonts w:ascii="Times New Roman" w:hAnsi="Times New Roman" w:cs="Times New Roman"/>
          <w:sz w:val="24"/>
          <w:szCs w:val="24"/>
        </w:rPr>
        <w:t xml:space="preserve"> experienced the highest rates of removal, with 79.6% of seeds removed after 12 hours, 98.0% after 24 hours, and 98.4% after 48 hours</w:t>
      </w:r>
      <w:r w:rsidR="001C39B9">
        <w:rPr>
          <w:rFonts w:ascii="Times New Roman" w:hAnsi="Times New Roman" w:cs="Times New Roman"/>
          <w:sz w:val="24"/>
          <w:szCs w:val="24"/>
        </w:rPr>
        <w:t xml:space="preserve">. </w:t>
      </w:r>
      <w:r w:rsidR="00A51B0E">
        <w:rPr>
          <w:rFonts w:ascii="Times New Roman" w:hAnsi="Times New Roman" w:cs="Times New Roman"/>
          <w:sz w:val="24"/>
          <w:szCs w:val="24"/>
        </w:rPr>
        <w:t xml:space="preserve">On the other hand, </w:t>
      </w:r>
      <w:proofErr w:type="spellStart"/>
      <w:r w:rsidR="00A51B0E">
        <w:rPr>
          <w:rFonts w:ascii="Times New Roman" w:hAnsi="Times New Roman" w:cs="Times New Roman"/>
          <w:sz w:val="24"/>
          <w:szCs w:val="24"/>
        </w:rPr>
        <w:t>unwarmed</w:t>
      </w:r>
      <w:proofErr w:type="spellEnd"/>
      <w:r w:rsidR="00A51B0E">
        <w:rPr>
          <w:rFonts w:ascii="Times New Roman" w:hAnsi="Times New Roman" w:cs="Times New Roman"/>
          <w:sz w:val="24"/>
          <w:szCs w:val="24"/>
        </w:rPr>
        <w:t xml:space="preserve"> </w:t>
      </w:r>
      <w:r w:rsidR="00A51B0E">
        <w:rPr>
          <w:rFonts w:ascii="Times New Roman" w:hAnsi="Times New Roman" w:cs="Times New Roman"/>
          <w:i/>
          <w:iCs/>
          <w:sz w:val="24"/>
          <w:szCs w:val="24"/>
        </w:rPr>
        <w:t xml:space="preserve">C. </w:t>
      </w:r>
      <w:proofErr w:type="spellStart"/>
      <w:r w:rsidR="00A51B0E">
        <w:rPr>
          <w:rFonts w:ascii="Times New Roman" w:hAnsi="Times New Roman" w:cs="Times New Roman"/>
          <w:i/>
          <w:iCs/>
          <w:sz w:val="24"/>
          <w:szCs w:val="24"/>
        </w:rPr>
        <w:t>acanthoides</w:t>
      </w:r>
      <w:proofErr w:type="spellEnd"/>
      <w:r w:rsidR="00A51B0E">
        <w:rPr>
          <w:rFonts w:ascii="Times New Roman" w:hAnsi="Times New Roman" w:cs="Times New Roman"/>
          <w:sz w:val="24"/>
          <w:szCs w:val="24"/>
        </w:rPr>
        <w:t xml:space="preserve"> seeds without </w:t>
      </w:r>
      <w:proofErr w:type="spellStart"/>
      <w:r w:rsidR="00A51B0E">
        <w:rPr>
          <w:rFonts w:ascii="Times New Roman" w:hAnsi="Times New Roman" w:cs="Times New Roman"/>
          <w:sz w:val="24"/>
          <w:szCs w:val="24"/>
        </w:rPr>
        <w:t>elaiosomes</w:t>
      </w:r>
      <w:proofErr w:type="spellEnd"/>
      <w:r w:rsidR="00A51B0E">
        <w:rPr>
          <w:rFonts w:ascii="Times New Roman" w:hAnsi="Times New Roman" w:cs="Times New Roman"/>
          <w:sz w:val="24"/>
          <w:szCs w:val="24"/>
        </w:rPr>
        <w:t xml:space="preserve"> experienced the lowest</w:t>
      </w:r>
      <w:r w:rsidR="00A33D14">
        <w:rPr>
          <w:rFonts w:ascii="Times New Roman" w:hAnsi="Times New Roman" w:cs="Times New Roman"/>
          <w:sz w:val="24"/>
          <w:szCs w:val="24"/>
        </w:rPr>
        <w:t xml:space="preserve"> observed</w:t>
      </w:r>
      <w:r w:rsidR="00A51B0E">
        <w:rPr>
          <w:rFonts w:ascii="Times New Roman" w:hAnsi="Times New Roman" w:cs="Times New Roman"/>
          <w:sz w:val="24"/>
          <w:szCs w:val="24"/>
        </w:rPr>
        <w:t xml:space="preserve"> rates of removal at 13.8% after 12 hours, 75.0% after 24 hours, and 88.9% after 48 hours</w:t>
      </w:r>
      <w:r w:rsidR="001C39B9">
        <w:rPr>
          <w:rFonts w:ascii="Times New Roman" w:hAnsi="Times New Roman" w:cs="Times New Roman"/>
          <w:sz w:val="24"/>
          <w:szCs w:val="24"/>
        </w:rPr>
        <w:t>.</w:t>
      </w:r>
    </w:p>
    <w:p w14:paraId="4C0334E9" w14:textId="41731E77" w:rsidR="00071C42" w:rsidRDefault="004A475B" w:rsidP="00A527CB">
      <w:pPr>
        <w:spacing w:line="240" w:lineRule="auto"/>
        <w:ind w:firstLine="284"/>
        <w:jc w:val="both"/>
        <w:rPr>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xml:space="preserve">, as the coefficient estimates for these treatments were both highly significant at the </w:t>
      </w:r>
      <w:proofErr w:type="gramStart"/>
      <w:r w:rsidR="002D7B86">
        <w:rPr>
          <w:rFonts w:ascii="Times New Roman" w:hAnsi="Times New Roman" w:cs="Times New Roman"/>
          <w:sz w:val="24"/>
          <w:szCs w:val="24"/>
        </w:rPr>
        <w:t>6, 12, 24, and 48 hour</w:t>
      </w:r>
      <w:proofErr w:type="gramEnd"/>
      <w:r w:rsidR="002D7B86">
        <w:rPr>
          <w:rFonts w:ascii="Times New Roman" w:hAnsi="Times New Roman" w:cs="Times New Roman"/>
          <w:sz w:val="24"/>
          <w:szCs w:val="24"/>
        </w:rPr>
        <w:t xml:space="preserve"> marks. 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t>
      </w:r>
      <w:proofErr w:type="spellStart"/>
      <w:r w:rsidR="00DC5051">
        <w:rPr>
          <w:rFonts w:ascii="Times New Roman" w:hAnsi="Times New Roman" w:cs="Times New Roman"/>
          <w:sz w:val="24"/>
          <w:szCs w:val="24"/>
        </w:rPr>
        <w:t>un</w:t>
      </w:r>
      <w:r>
        <w:rPr>
          <w:rFonts w:ascii="Times New Roman" w:hAnsi="Times New Roman" w:cs="Times New Roman"/>
          <w:sz w:val="24"/>
          <w:szCs w:val="24"/>
        </w:rPr>
        <w:t>warmed</w:t>
      </w:r>
      <w:proofErr w:type="spellEnd"/>
      <w:r>
        <w:rPr>
          <w:rFonts w:ascii="Times New Roman" w:hAnsi="Times New Roman" w:cs="Times New Roman"/>
          <w:sz w:val="24"/>
          <w:szCs w:val="24"/>
        </w:rPr>
        <w:t xml:space="preserve"> maternal plants, and seeds with their </w:t>
      </w:r>
      <w:proofErr w:type="spellStart"/>
      <w:r>
        <w:rPr>
          <w:rFonts w:ascii="Times New Roman" w:hAnsi="Times New Roman" w:cs="Times New Roman"/>
          <w:sz w:val="24"/>
          <w:szCs w:val="24"/>
        </w:rPr>
        <w:t>elaiosomes</w:t>
      </w:r>
      <w:proofErr w:type="spellEnd"/>
      <w:r>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w:t>
      </w:r>
      <w:proofErr w:type="spellStart"/>
      <w:r>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r w:rsidR="00FD2CD6">
        <w:rPr>
          <w:rFonts w:ascii="Times New Roman" w:hAnsi="Times New Roman" w:cs="Times New Roman"/>
          <w:sz w:val="24"/>
          <w:szCs w:val="24"/>
        </w:rPr>
        <w:t xml:space="preserve"> Over the course of the experiment,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D2CD6">
        <w:rPr>
          <w:rFonts w:ascii="Times New Roman" w:hAnsi="Times New Roman" w:cs="Times New Roman"/>
          <w:sz w:val="24"/>
          <w:szCs w:val="24"/>
        </w:rPr>
        <w:t xml:space="preserve"> (Figure </w:t>
      </w:r>
      <w:del w:id="22" w:author="Drees, Trevor" w:date="2023-01-24T22:26:00Z">
        <w:r w:rsidR="0068119A" w:rsidDel="0084228F">
          <w:rPr>
            <w:rFonts w:ascii="Times New Roman" w:hAnsi="Times New Roman" w:cs="Times New Roman"/>
            <w:sz w:val="24"/>
            <w:szCs w:val="24"/>
          </w:rPr>
          <w:delText>4</w:delText>
        </w:r>
      </w:del>
      <w:ins w:id="23" w:author="Drees, Trevor" w:date="2023-01-24T22:26:00Z">
        <w:r w:rsidR="0084228F">
          <w:rPr>
            <w:rFonts w:ascii="Times New Roman" w:hAnsi="Times New Roman" w:cs="Times New Roman"/>
            <w:sz w:val="24"/>
            <w:szCs w:val="24"/>
          </w:rPr>
          <w:t>2</w:t>
        </w:r>
      </w:ins>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eeds 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w:t>
      </w:r>
      <w:r w:rsidR="00FD2CD6">
        <w:rPr>
          <w:rFonts w:ascii="Times New Roman" w:hAnsi="Times New Roman" w:cs="Times New Roman"/>
          <w:sz w:val="24"/>
          <w:szCs w:val="24"/>
        </w:rPr>
        <w:t xml:space="preserve">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w:t>
      </w:r>
      <w:r w:rsidR="00C71007">
        <w:rPr>
          <w:rFonts w:ascii="Times New Roman" w:hAnsi="Times New Roman" w:cs="Times New Roman"/>
          <w:sz w:val="24"/>
          <w:szCs w:val="24"/>
        </w:rPr>
        <w:t xml:space="preserve"> </w:t>
      </w:r>
      <w:ins w:id="24" w:author="Drees, Trevor" w:date="2023-01-24T22:27:00Z">
        <w:r w:rsidR="0084228F">
          <w:rPr>
            <w:rFonts w:ascii="Times New Roman" w:hAnsi="Times New Roman" w:cs="Times New Roman"/>
            <w:sz w:val="24"/>
            <w:szCs w:val="24"/>
          </w:rPr>
          <w:t>3</w:t>
        </w:r>
      </w:ins>
      <w:del w:id="25" w:author="Drees, Trevor" w:date="2023-01-24T22:27:00Z">
        <w:r w:rsidR="0068119A" w:rsidDel="0084228F">
          <w:rPr>
            <w:rFonts w:ascii="Times New Roman" w:hAnsi="Times New Roman" w:cs="Times New Roman"/>
            <w:sz w:val="24"/>
            <w:szCs w:val="24"/>
          </w:rPr>
          <w:delText>5</w:delText>
        </w:r>
      </w:del>
      <w:r w:rsidR="00FD2CD6">
        <w:rPr>
          <w:rFonts w:ascii="Times New Roman" w:hAnsi="Times New Roman" w:cs="Times New Roman"/>
          <w:sz w:val="24"/>
          <w:szCs w:val="24"/>
        </w:rPr>
        <w:t>)</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w:t>
      </w:r>
      <w:del w:id="26" w:author="Drees, Trevor" w:date="2023-01-24T22:20:00Z">
        <w:r w:rsidR="00B9480E" w:rsidDel="001644B6">
          <w:rPr>
            <w:rFonts w:ascii="Times New Roman" w:hAnsi="Times New Roman" w:cs="Times New Roman"/>
            <w:sz w:val="24"/>
            <w:szCs w:val="24"/>
          </w:rPr>
          <w:delText xml:space="preserve">Figure </w:delText>
        </w:r>
        <w:r w:rsidR="0068119A" w:rsidDel="001644B6">
          <w:rPr>
            <w:rFonts w:ascii="Times New Roman" w:hAnsi="Times New Roman" w:cs="Times New Roman"/>
            <w:sz w:val="24"/>
            <w:szCs w:val="24"/>
          </w:rPr>
          <w:delText>6</w:delText>
        </w:r>
      </w:del>
      <w:ins w:id="27" w:author="Drees, Trevor" w:date="2023-01-24T22:20:00Z">
        <w:r w:rsidR="001644B6">
          <w:rPr>
            <w:rFonts w:ascii="Times New Roman" w:hAnsi="Times New Roman" w:cs="Times New Roman"/>
            <w:sz w:val="24"/>
            <w:szCs w:val="24"/>
          </w:rPr>
          <w:t>Appendix S1, Figure S</w:t>
        </w:r>
      </w:ins>
      <w:ins w:id="28" w:author="Drees, Trevor" w:date="2023-01-24T22:22:00Z">
        <w:r w:rsidR="001644B6">
          <w:rPr>
            <w:rFonts w:ascii="Times New Roman" w:hAnsi="Times New Roman" w:cs="Times New Roman"/>
            <w:sz w:val="24"/>
            <w:szCs w:val="24"/>
          </w:rPr>
          <w:t>5</w:t>
        </w:r>
      </w:ins>
      <w:r w:rsidR="00B9480E">
        <w:rPr>
          <w:rFonts w:ascii="Times New Roman" w:hAnsi="Times New Roman" w:cs="Times New Roman"/>
          <w:sz w:val="24"/>
          <w:szCs w:val="24"/>
        </w:rPr>
        <w:t xml:space="preserve">),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2E9C43F3" w14:textId="024BCDD2"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and between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were observed in the mixed effects models, though their </w:t>
      </w:r>
      <w:r w:rsidR="001653B5">
        <w:rPr>
          <w:rFonts w:ascii="Times New Roman" w:hAnsi="Times New Roman" w:cs="Times New Roman"/>
          <w:sz w:val="24"/>
          <w:szCs w:val="24"/>
        </w:rPr>
        <w:t xml:space="preserve">direction and significance varied between the time marks. For example, while the interaction between species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was significant for the </w:t>
      </w:r>
      <w:proofErr w:type="gramStart"/>
      <w:r w:rsidR="001653B5">
        <w:rPr>
          <w:rFonts w:ascii="Times New Roman" w:hAnsi="Times New Roman" w:cs="Times New Roman"/>
          <w:sz w:val="24"/>
          <w:szCs w:val="24"/>
        </w:rPr>
        <w:t xml:space="preserve">6, 12, 24, and 48 </w:t>
      </w:r>
      <w:r w:rsidR="001653B5">
        <w:rPr>
          <w:rFonts w:ascii="Times New Roman" w:hAnsi="Times New Roman" w:cs="Times New Roman"/>
          <w:sz w:val="24"/>
          <w:szCs w:val="24"/>
        </w:rPr>
        <w:lastRenderedPageBreak/>
        <w:t>hour</w:t>
      </w:r>
      <w:proofErr w:type="gramEnd"/>
      <w:r w:rsidR="001653B5">
        <w:rPr>
          <w:rFonts w:ascii="Times New Roman" w:hAnsi="Times New Roman" w:cs="Times New Roman"/>
          <w:sz w:val="24"/>
          <w:szCs w:val="24"/>
        </w:rPr>
        <w:t xml:space="preserve">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692214">
        <w:rPr>
          <w:rFonts w:ascii="Times New Roman" w:hAnsi="Times New Roman" w:cs="Times New Roman"/>
          <w:sz w:val="24"/>
          <w:szCs w:val="24"/>
        </w:rPr>
        <w:t xml:space="preserve"> were only significant at the 6- and 24-hour marks. </w:t>
      </w:r>
      <w:r w:rsidR="003F3DC5">
        <w:rPr>
          <w:rFonts w:ascii="Times New Roman" w:hAnsi="Times New Roman" w:cs="Times New Roman"/>
          <w:sz w:val="24"/>
          <w:szCs w:val="24"/>
        </w:rPr>
        <w:t>I</w:t>
      </w:r>
      <w:r w:rsidR="00692214">
        <w:rPr>
          <w:rFonts w:ascii="Times New Roman" w:hAnsi="Times New Roman" w:cs="Times New Roman"/>
          <w:sz w:val="24"/>
          <w:szCs w:val="24"/>
        </w:rPr>
        <w:t>nteractions</w:t>
      </w:r>
      <w:r w:rsidR="001653B5">
        <w:rPr>
          <w:rFonts w:ascii="Times New Roman" w:hAnsi="Times New Roman" w:cs="Times New Roman"/>
          <w:sz w:val="24"/>
          <w:szCs w:val="24"/>
        </w:rPr>
        <w:t xml:space="preserve"> 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were consistent</w:t>
      </w:r>
      <w:r w:rsidR="00692214">
        <w:rPr>
          <w:rFonts w:ascii="Times New Roman" w:hAnsi="Times New Roman" w:cs="Times New Roman"/>
          <w:sz w:val="24"/>
          <w:szCs w:val="24"/>
        </w:rPr>
        <w:t>ly</w:t>
      </w:r>
      <w:r w:rsidR="001653B5">
        <w:rPr>
          <w:rFonts w:ascii="Times New Roman" w:hAnsi="Times New Roman" w:cs="Times New Roman"/>
          <w:sz w:val="24"/>
          <w:szCs w:val="24"/>
        </w:rPr>
        <w:t xml:space="preserve"> </w:t>
      </w:r>
      <w:r w:rsidR="00692214">
        <w:rPr>
          <w:rFonts w:ascii="Times New Roman" w:hAnsi="Times New Roman" w:cs="Times New Roman"/>
          <w:sz w:val="24"/>
          <w:szCs w:val="24"/>
        </w:rPr>
        <w:t>negative</w:t>
      </w:r>
      <w:r w:rsidR="001653B5">
        <w:rPr>
          <w:rFonts w:ascii="Times New Roman" w:hAnsi="Times New Roman" w:cs="Times New Roman"/>
          <w:sz w:val="24"/>
          <w:szCs w:val="24"/>
        </w:rPr>
        <w:t xml:space="preserve"> between hour </w:t>
      </w:r>
      <w:proofErr w:type="gramStart"/>
      <w:r w:rsidR="001653B5">
        <w:rPr>
          <w:rFonts w:ascii="Times New Roman" w:hAnsi="Times New Roman" w:cs="Times New Roman"/>
          <w:sz w:val="24"/>
          <w:szCs w:val="24"/>
        </w:rPr>
        <w:t>marks,</w:t>
      </w:r>
      <w:r w:rsidR="00692214">
        <w:rPr>
          <w:rFonts w:ascii="Times New Roman" w:hAnsi="Times New Roman" w:cs="Times New Roman"/>
          <w:sz w:val="24"/>
          <w:szCs w:val="24"/>
        </w:rPr>
        <w:t xml:space="preserve"> </w:t>
      </w:r>
      <w:r w:rsidR="003F3DC5">
        <w:rPr>
          <w:rFonts w:ascii="Times New Roman" w:hAnsi="Times New Roman" w:cs="Times New Roman"/>
          <w:sz w:val="24"/>
          <w:szCs w:val="24"/>
        </w:rPr>
        <w:t>and</w:t>
      </w:r>
      <w:proofErr w:type="gramEnd"/>
      <w:r w:rsidR="00692214">
        <w:rPr>
          <w:rFonts w:ascii="Times New Roman" w:hAnsi="Times New Roman" w:cs="Times New Roman"/>
          <w:sz w:val="24"/>
          <w:szCs w:val="24"/>
        </w:rPr>
        <w:t xml:space="preserve"> were significant at all but the 48-hour mark</w:t>
      </w:r>
      <w:r w:rsidR="003F3DC5">
        <w:rPr>
          <w:rFonts w:ascii="Times New Roman" w:hAnsi="Times New Roman" w:cs="Times New Roman"/>
          <w:sz w:val="24"/>
          <w:szCs w:val="24"/>
        </w:rPr>
        <w:t>, as can be seen in Table 1. These warming-</w:t>
      </w:r>
      <w:proofErr w:type="spellStart"/>
      <w:r w:rsidR="003F3DC5">
        <w:rPr>
          <w:rFonts w:ascii="Times New Roman" w:hAnsi="Times New Roman" w:cs="Times New Roman"/>
          <w:sz w:val="24"/>
          <w:szCs w:val="24"/>
        </w:rPr>
        <w:t>elaiosome</w:t>
      </w:r>
      <w:proofErr w:type="spellEnd"/>
      <w:r w:rsidR="003F3DC5">
        <w:rPr>
          <w:rFonts w:ascii="Times New Roman" w:hAnsi="Times New Roman" w:cs="Times New Roman"/>
          <w:sz w:val="24"/>
          <w:szCs w:val="24"/>
        </w:rPr>
        <w:t xml:space="preserve"> interactions indicate that the </w:t>
      </w:r>
      <w:r w:rsidR="00C13C06">
        <w:rPr>
          <w:rFonts w:ascii="Times New Roman" w:hAnsi="Times New Roman" w:cs="Times New Roman"/>
          <w:sz w:val="24"/>
          <w:szCs w:val="24"/>
        </w:rPr>
        <w:t>negative</w:t>
      </w:r>
      <w:r w:rsidR="00913293">
        <w:rPr>
          <w:rFonts w:ascii="Times New Roman" w:hAnsi="Times New Roman" w:cs="Times New Roman"/>
          <w:sz w:val="24"/>
          <w:szCs w:val="24"/>
        </w:rPr>
        <w:t xml:space="preserve"> effect </w:t>
      </w:r>
      <w:r w:rsidR="00C13C06">
        <w:rPr>
          <w:rFonts w:ascii="Times New Roman" w:hAnsi="Times New Roman" w:cs="Times New Roman"/>
          <w:sz w:val="24"/>
          <w:szCs w:val="24"/>
        </w:rPr>
        <w:t>on seed removal rates due</w:t>
      </w:r>
      <w:r w:rsidR="00D121CC">
        <w:rPr>
          <w:rFonts w:ascii="Times New Roman" w:hAnsi="Times New Roman" w:cs="Times New Roman"/>
          <w:sz w:val="24"/>
          <w:szCs w:val="24"/>
        </w:rPr>
        <w:t xml:space="preserve"> to</w:t>
      </w:r>
      <w:r w:rsidR="00913293">
        <w:rPr>
          <w:rFonts w:ascii="Times New Roman" w:hAnsi="Times New Roman" w:cs="Times New Roman"/>
          <w:sz w:val="24"/>
          <w:szCs w:val="24"/>
        </w:rPr>
        <w:t xml:space="preserve"> </w:t>
      </w:r>
      <w:proofErr w:type="spellStart"/>
      <w:r w:rsidR="00913293">
        <w:rPr>
          <w:rFonts w:ascii="Times New Roman" w:hAnsi="Times New Roman" w:cs="Times New Roman"/>
          <w:sz w:val="24"/>
          <w:szCs w:val="24"/>
        </w:rPr>
        <w:t>elaiosome</w:t>
      </w:r>
      <w:proofErr w:type="spellEnd"/>
      <w:r w:rsidR="00913293">
        <w:rPr>
          <w:rFonts w:ascii="Times New Roman" w:hAnsi="Times New Roman" w:cs="Times New Roman"/>
          <w:sz w:val="24"/>
          <w:szCs w:val="24"/>
        </w:rPr>
        <w:t xml:space="preserve"> removal</w:t>
      </w:r>
      <w:r w:rsidR="00C13C06">
        <w:rPr>
          <w:rFonts w:ascii="Times New Roman" w:hAnsi="Times New Roman" w:cs="Times New Roman"/>
          <w:sz w:val="24"/>
          <w:szCs w:val="24"/>
        </w:rPr>
        <w:t xml:space="preserve"> is dampened under the warming treatment.</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3092371F" w14:textId="56FC33E0" w:rsidR="00860960" w:rsidRDefault="00696987" w:rsidP="001A7562">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The prevalence in </w:t>
      </w:r>
      <w:r w:rsidR="00876EB3">
        <w:rPr>
          <w:rFonts w:ascii="Times New Roman" w:hAnsi="Times New Roman" w:cs="Times New Roman"/>
          <w:sz w:val="24"/>
          <w:szCs w:val="24"/>
        </w:rPr>
        <w:t xml:space="preserve">the </w:t>
      </w:r>
      <w:r>
        <w:rPr>
          <w:rFonts w:ascii="Times New Roman" w:hAnsi="Times New Roman" w:cs="Times New Roman"/>
          <w:sz w:val="24"/>
          <w:szCs w:val="24"/>
        </w:rPr>
        <w:t xml:space="preserve">ecological literature of studies regarding </w:t>
      </w:r>
      <w:r w:rsidR="009D6535">
        <w:rPr>
          <w:rFonts w:ascii="Times New Roman" w:hAnsi="Times New Roman" w:cs="Times New Roman"/>
          <w:sz w:val="24"/>
          <w:szCs w:val="24"/>
        </w:rPr>
        <w:t>seed removal and secondary dispersal</w:t>
      </w:r>
      <w:r>
        <w:rPr>
          <w:rFonts w:ascii="Times New Roman" w:hAnsi="Times New Roman" w:cs="Times New Roman"/>
          <w:sz w:val="24"/>
          <w:szCs w:val="24"/>
        </w:rPr>
        <w:t xml:space="preserve"> indicates a growing interest in identifying and quantifying </w:t>
      </w:r>
      <w:r w:rsidR="009D6535">
        <w:rPr>
          <w:rFonts w:ascii="Times New Roman" w:hAnsi="Times New Roman" w:cs="Times New Roman"/>
          <w:sz w:val="24"/>
          <w:szCs w:val="24"/>
        </w:rPr>
        <w:t>the movement of seeds</w:t>
      </w:r>
      <w:r>
        <w:rPr>
          <w:rFonts w:ascii="Times New Roman" w:hAnsi="Times New Roman" w:cs="Times New Roman"/>
          <w:sz w:val="24"/>
          <w:szCs w:val="24"/>
        </w:rPr>
        <w:t xml:space="preserve"> by organisms such as insects, animals, and humans.</w:t>
      </w:r>
      <w:r w:rsidR="00860960">
        <w:rPr>
          <w:rFonts w:ascii="Times New Roman" w:hAnsi="Times New Roman" w:cs="Times New Roman"/>
          <w:sz w:val="24"/>
          <w:szCs w:val="24"/>
        </w:rPr>
        <w:t xml:space="preserve"> For example, the seeds of the mahaleb cherry </w:t>
      </w:r>
      <w:r w:rsidR="00860960">
        <w:rPr>
          <w:rFonts w:ascii="Times New Roman" w:hAnsi="Times New Roman" w:cs="Times New Roman"/>
          <w:i/>
          <w:iCs/>
          <w:sz w:val="24"/>
          <w:szCs w:val="24"/>
        </w:rPr>
        <w:t>Prunus mahaleb</w:t>
      </w:r>
      <w:r w:rsidR="00860960">
        <w:rPr>
          <w:rFonts w:ascii="Times New Roman" w:hAnsi="Times New Roman" w:cs="Times New Roman"/>
          <w:sz w:val="24"/>
          <w:szCs w:val="24"/>
        </w:rPr>
        <w:t xml:space="preserve"> are ingested, moved, and defecated by a variety of mammals such as foxes and badgers as well as birds such as crows, thrushes, warblers, and robins (Herrera and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1981; </w:t>
      </w:r>
      <w:proofErr w:type="spellStart"/>
      <w:r w:rsidR="00860960" w:rsidRPr="00C05AC4">
        <w:rPr>
          <w:rFonts w:ascii="Times New Roman" w:hAnsi="Times New Roman" w:cs="Times New Roman"/>
          <w:color w:val="222222"/>
          <w:sz w:val="24"/>
          <w:szCs w:val="24"/>
          <w:shd w:val="clear" w:color="auto" w:fill="FFFFFF"/>
        </w:rPr>
        <w:t>Guitián</w:t>
      </w:r>
      <w:proofErr w:type="spellEnd"/>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1992;</w:t>
      </w:r>
      <w:r w:rsidR="00860960">
        <w:rPr>
          <w:rFonts w:ascii="Times New Roman" w:hAnsi="Times New Roman" w:cs="Times New Roman"/>
          <w:sz w:val="24"/>
          <w:szCs w:val="24"/>
        </w:rPr>
        <w:t xml:space="preserve">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2007). Multiple dispersal pathways exist</w:t>
      </w:r>
      <w:r>
        <w:rPr>
          <w:rFonts w:ascii="Times New Roman" w:hAnsi="Times New Roman" w:cs="Times New Roman"/>
          <w:sz w:val="24"/>
          <w:szCs w:val="24"/>
        </w:rPr>
        <w:t xml:space="preserve"> </w:t>
      </w:r>
      <w:r w:rsidR="006E6EC1">
        <w:rPr>
          <w:rFonts w:ascii="Times New Roman" w:hAnsi="Times New Roman" w:cs="Times New Roman"/>
          <w:sz w:val="24"/>
          <w:szCs w:val="24"/>
        </w:rPr>
        <w:t>in that system</w:t>
      </w:r>
      <w:r>
        <w:rPr>
          <w:rFonts w:ascii="Times New Roman" w:hAnsi="Times New Roman" w:cs="Times New Roman"/>
          <w:sz w:val="24"/>
          <w:szCs w:val="24"/>
        </w:rPr>
        <w:t>,</w:t>
      </w:r>
      <w:r w:rsidR="00860960">
        <w:rPr>
          <w:rFonts w:ascii="Times New Roman" w:hAnsi="Times New Roman" w:cs="Times New Roman"/>
          <w:sz w:val="24"/>
          <w:szCs w:val="24"/>
        </w:rPr>
        <w:t xml:space="preserve"> </w:t>
      </w:r>
      <w:r w:rsidR="006E6EC1">
        <w:rPr>
          <w:rFonts w:ascii="Times New Roman" w:hAnsi="Times New Roman" w:cs="Times New Roman"/>
          <w:sz w:val="24"/>
          <w:szCs w:val="24"/>
        </w:rPr>
        <w:t xml:space="preserve">with </w:t>
      </w:r>
      <w:r w:rsidR="00860960">
        <w:rPr>
          <w:rFonts w:ascii="Times New Roman" w:hAnsi="Times New Roman" w:cs="Times New Roman"/>
          <w:sz w:val="24"/>
          <w:szCs w:val="24"/>
        </w:rPr>
        <w:t xml:space="preserve">seeds consumed directly from the tree by birds, </w:t>
      </w:r>
      <w:proofErr w:type="gramStart"/>
      <w:r w:rsidR="00860960">
        <w:rPr>
          <w:rFonts w:ascii="Times New Roman" w:hAnsi="Times New Roman" w:cs="Times New Roman"/>
          <w:sz w:val="24"/>
          <w:szCs w:val="24"/>
        </w:rPr>
        <w:t>and also</w:t>
      </w:r>
      <w:proofErr w:type="gramEnd"/>
      <w:r w:rsidR="00860960">
        <w:rPr>
          <w:rFonts w:ascii="Times New Roman" w:hAnsi="Times New Roman" w:cs="Times New Roman"/>
          <w:sz w:val="24"/>
          <w:szCs w:val="24"/>
        </w:rPr>
        <w:t xml:space="preserve"> consumed </w:t>
      </w:r>
      <w:r w:rsidR="00876EB3">
        <w:rPr>
          <w:rFonts w:ascii="Times New Roman" w:hAnsi="Times New Roman" w:cs="Times New Roman"/>
          <w:sz w:val="24"/>
          <w:szCs w:val="24"/>
        </w:rPr>
        <w:t xml:space="preserve">from </w:t>
      </w:r>
      <w:r w:rsidR="00860960">
        <w:rPr>
          <w:rFonts w:ascii="Times New Roman" w:hAnsi="Times New Roman" w:cs="Times New Roman"/>
          <w:sz w:val="24"/>
          <w:szCs w:val="24"/>
        </w:rPr>
        <w:t>the ground to undergo secondary dispersal by birds and mammals after primary dispersal via gravity. The acorns of various oak trees (</w:t>
      </w:r>
      <w:r w:rsidR="00860960">
        <w:rPr>
          <w:rFonts w:ascii="Times New Roman" w:hAnsi="Times New Roman" w:cs="Times New Roman"/>
          <w:i/>
          <w:iCs/>
          <w:sz w:val="24"/>
          <w:szCs w:val="24"/>
        </w:rPr>
        <w:t xml:space="preserve">Quercus </w:t>
      </w:r>
      <w:r w:rsidR="00860960">
        <w:rPr>
          <w:rFonts w:ascii="Times New Roman" w:hAnsi="Times New Roman" w:cs="Times New Roman"/>
          <w:sz w:val="24"/>
          <w:szCs w:val="24"/>
        </w:rPr>
        <w:t xml:space="preserve">sp.) are often dispersed and cached by a variety of rodents such as mice and squirrels (Jensen and Nielsen 1986; Vander Wall 2001; </w:t>
      </w:r>
      <w:r w:rsidR="00860960" w:rsidRPr="006D0C19">
        <w:rPr>
          <w:rFonts w:ascii="Times New Roman" w:hAnsi="Times New Roman" w:cs="Times New Roman"/>
          <w:color w:val="222222"/>
          <w:sz w:val="24"/>
          <w:szCs w:val="24"/>
          <w:shd w:val="clear" w:color="auto" w:fill="FFFFFF"/>
        </w:rPr>
        <w:t>Gómez</w:t>
      </w:r>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2008</w:t>
      </w:r>
      <w:r w:rsidR="00860960">
        <w:rPr>
          <w:rFonts w:ascii="Times New Roman" w:hAnsi="Times New Roman" w:cs="Times New Roman"/>
          <w:sz w:val="24"/>
          <w:szCs w:val="24"/>
        </w:rPr>
        <w:t>). Some species can even be dispersed by carnivores when they prey on frugivores or granivores with seeds in their digestive tract (</w:t>
      </w:r>
      <w:proofErr w:type="spellStart"/>
      <w:r w:rsidR="00860960" w:rsidRPr="00E57B27">
        <w:rPr>
          <w:rFonts w:ascii="Times New Roman" w:hAnsi="Times New Roman" w:cs="Times New Roman"/>
          <w:sz w:val="24"/>
          <w:szCs w:val="24"/>
        </w:rPr>
        <w:t>Hämäläinen</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2017). Humans are also often involved in the process of dispersing plant propagules, as numerous plants can be dispersed when propagules attach to clothing (Wichmann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2009; </w:t>
      </w:r>
      <w:proofErr w:type="spellStart"/>
      <w:r w:rsidR="00860960">
        <w:rPr>
          <w:rFonts w:ascii="Times New Roman" w:hAnsi="Times New Roman" w:cs="Times New Roman"/>
          <w:sz w:val="24"/>
          <w:szCs w:val="24"/>
        </w:rPr>
        <w:t>Ansong</w:t>
      </w:r>
      <w:proofErr w:type="spellEnd"/>
      <w:r w:rsidR="00860960">
        <w:rPr>
          <w:rFonts w:ascii="Times New Roman" w:hAnsi="Times New Roman" w:cs="Times New Roman"/>
          <w:sz w:val="24"/>
          <w:szCs w:val="24"/>
        </w:rPr>
        <w:t xml:space="preserve"> and Pickering 2014), are caught in air currents generated by passing vehicles (Von Der Lippe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2013) or on the vehicles themselves (</w:t>
      </w:r>
      <w:proofErr w:type="spellStart"/>
      <w:r w:rsidR="00860960">
        <w:rPr>
          <w:rFonts w:ascii="Times New Roman" w:hAnsi="Times New Roman" w:cs="Times New Roman"/>
          <w:sz w:val="24"/>
          <w:szCs w:val="24"/>
        </w:rPr>
        <w:t>Veldman</w:t>
      </w:r>
      <w:proofErr w:type="spellEnd"/>
      <w:r w:rsidR="00860960">
        <w:rPr>
          <w:rFonts w:ascii="Times New Roman" w:hAnsi="Times New Roman" w:cs="Times New Roman"/>
          <w:sz w:val="24"/>
          <w:szCs w:val="24"/>
        </w:rPr>
        <w:t xml:space="preserve"> and Putz 2010; Taylor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2012), as a contaminant of horticultural stock (Hodkinson and Thompson 1997), and as impurities in agricultural produce such as grains (</w:t>
      </w:r>
      <w:proofErr w:type="spellStart"/>
      <w:r w:rsidR="00860960">
        <w:rPr>
          <w:rFonts w:ascii="Times New Roman" w:hAnsi="Times New Roman" w:cs="Times New Roman"/>
          <w:sz w:val="24"/>
          <w:szCs w:val="24"/>
        </w:rPr>
        <w:t>Shimono</w:t>
      </w:r>
      <w:proofErr w:type="spellEnd"/>
      <w:r w:rsidR="00860960">
        <w:rPr>
          <w:rFonts w:ascii="Times New Roman" w:hAnsi="Times New Roman" w:cs="Times New Roman"/>
          <w:sz w:val="24"/>
          <w:szCs w:val="24"/>
        </w:rPr>
        <w:t xml:space="preserve"> and </w:t>
      </w:r>
      <w:proofErr w:type="spellStart"/>
      <w:r w:rsidR="00860960">
        <w:rPr>
          <w:rFonts w:ascii="Times New Roman" w:hAnsi="Times New Roman" w:cs="Times New Roman"/>
          <w:sz w:val="24"/>
          <w:szCs w:val="24"/>
        </w:rPr>
        <w:t>Konuma</w:t>
      </w:r>
      <w:proofErr w:type="spellEnd"/>
      <w:r w:rsidR="00860960">
        <w:rPr>
          <w:rFonts w:ascii="Times New Roman" w:hAnsi="Times New Roman" w:cs="Times New Roman"/>
          <w:sz w:val="24"/>
          <w:szCs w:val="24"/>
        </w:rPr>
        <w:t xml:space="preserve"> 2008; Michael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2010; Wilson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2016). </w:t>
      </w:r>
      <w:r>
        <w:rPr>
          <w:rFonts w:ascii="Times New Roman" w:hAnsi="Times New Roman" w:cs="Times New Roman"/>
          <w:sz w:val="24"/>
          <w:szCs w:val="24"/>
        </w:rPr>
        <w:t xml:space="preserve">Here, we provide evidence of ant-mediated seed removal and dispersal, or myrmecochory, and demonstrate the importance of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in these processes.</w:t>
      </w:r>
    </w:p>
    <w:p w14:paraId="1BEB7AF2" w14:textId="0BC69A04"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Our results indicate that the rate of seed removal </w:t>
      </w:r>
      <w:r w:rsidR="006E6EC1">
        <w:rPr>
          <w:rFonts w:ascii="Times New Roman" w:hAnsi="Times New Roman" w:cs="Times New Roman"/>
          <w:sz w:val="24"/>
          <w:szCs w:val="24"/>
        </w:rPr>
        <w:t xml:space="preserve">from the ground </w:t>
      </w:r>
      <w:r>
        <w:rPr>
          <w:rFonts w:ascii="Times New Roman" w:hAnsi="Times New Roman" w:cs="Times New Roman"/>
          <w:sz w:val="24"/>
          <w:szCs w:val="24"/>
        </w:rPr>
        <w:t xml:space="preserve">is </w:t>
      </w:r>
      <w:r w:rsidR="006E6EC1">
        <w:rPr>
          <w:rFonts w:ascii="Times New Roman" w:hAnsi="Times New Roman" w:cs="Times New Roman"/>
          <w:sz w:val="24"/>
          <w:szCs w:val="24"/>
        </w:rPr>
        <w:t xml:space="preserve">very </w:t>
      </w:r>
      <w:r>
        <w:rPr>
          <w:rFonts w:ascii="Times New Roman" w:hAnsi="Times New Roman" w:cs="Times New Roman"/>
          <w:sz w:val="24"/>
          <w:szCs w:val="24"/>
        </w:rPr>
        <w:t>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proofErr w:type="spellStart"/>
      <w:r w:rsidR="003A1447">
        <w:rPr>
          <w:rFonts w:ascii="Times New Roman" w:hAnsi="Times New Roman" w:cs="Times New Roman"/>
          <w:sz w:val="24"/>
          <w:szCs w:val="24"/>
        </w:rPr>
        <w:t>Jongejans</w:t>
      </w:r>
      <w:proofErr w:type="spellEnd"/>
      <w:r w:rsidR="003A1447">
        <w:rPr>
          <w:rFonts w:ascii="Times New Roman" w:hAnsi="Times New Roman" w:cs="Times New Roman"/>
          <w:sz w:val="24"/>
          <w:szCs w:val="24"/>
        </w:rPr>
        <w:t xml:space="preserve"> </w:t>
      </w:r>
      <w:r w:rsidR="003A1447" w:rsidRPr="005C7EE5">
        <w:rPr>
          <w:rFonts w:ascii="Times New Roman" w:hAnsi="Times New Roman" w:cs="Times New Roman"/>
          <w:i/>
          <w:iCs/>
          <w:sz w:val="24"/>
          <w:szCs w:val="24"/>
        </w:rPr>
        <w:t>et al</w:t>
      </w:r>
      <w:r>
        <w:rPr>
          <w:rFonts w:ascii="Times New Roman" w:hAnsi="Times New Roman" w:cs="Times New Roman"/>
          <w:sz w:val="24"/>
          <w:szCs w:val="24"/>
        </w:rPr>
        <w:t>. (</w:t>
      </w:r>
      <w:r w:rsidR="00EC15D4">
        <w:rPr>
          <w:rFonts w:ascii="Times New Roman" w:hAnsi="Times New Roman" w:cs="Times New Roman"/>
          <w:sz w:val="24"/>
          <w:szCs w:val="24"/>
        </w:rPr>
        <w:t>2015b</w:t>
      </w:r>
      <w:r>
        <w:rPr>
          <w:rFonts w:ascii="Times New Roman" w:hAnsi="Times New Roman" w:cs="Times New Roman"/>
          <w:sz w:val="24"/>
          <w:szCs w:val="24"/>
        </w:rPr>
        <w:t>),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 xml:space="preserve">experience some sort of </w:t>
      </w:r>
      <w:r w:rsidR="00624609">
        <w:rPr>
          <w:rFonts w:ascii="Times New Roman" w:hAnsi="Times New Roman" w:cs="Times New Roman"/>
          <w:sz w:val="24"/>
          <w:szCs w:val="24"/>
        </w:rPr>
        <w:t xml:space="preserve">dispersal </w:t>
      </w:r>
      <w:r w:rsidR="00C1549D">
        <w:rPr>
          <w:rFonts w:ascii="Times New Roman" w:hAnsi="Times New Roman" w:cs="Times New Roman"/>
          <w:sz w:val="24"/>
          <w:szCs w:val="24"/>
        </w:rPr>
        <w:t>or consumption</w:t>
      </w:r>
      <w:r>
        <w:rPr>
          <w:rFonts w:ascii="Times New Roman" w:hAnsi="Times New Roman" w:cs="Times New Roman"/>
          <w:sz w:val="24"/>
          <w:szCs w:val="24"/>
        </w:rPr>
        <w:t xml:space="preserve"> via insects or animals. </w:t>
      </w:r>
      <w:proofErr w:type="spellStart"/>
      <w:r w:rsidR="008E279E">
        <w:rPr>
          <w:rFonts w:ascii="Times New Roman" w:hAnsi="Times New Roman" w:cs="Times New Roman"/>
          <w:sz w:val="24"/>
          <w:szCs w:val="24"/>
        </w:rPr>
        <w:t>Jongejans</w:t>
      </w:r>
      <w:proofErr w:type="spellEnd"/>
      <w:r w:rsidR="008E279E">
        <w:rPr>
          <w:rFonts w:ascii="Times New Roman" w:hAnsi="Times New Roman" w:cs="Times New Roman"/>
          <w:sz w:val="24"/>
          <w:szCs w:val="24"/>
        </w:rPr>
        <w:t xml:space="preserve">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w:t>
      </w:r>
      <w:r w:rsidR="00EC15D4">
        <w:rPr>
          <w:rFonts w:ascii="Times New Roman" w:hAnsi="Times New Roman" w:cs="Times New Roman"/>
          <w:sz w:val="24"/>
          <w:szCs w:val="24"/>
        </w:rPr>
        <w:t>2015b</w:t>
      </w:r>
      <w:r w:rsidR="008E279E">
        <w:rPr>
          <w:rFonts w:ascii="Times New Roman" w:hAnsi="Times New Roman" w:cs="Times New Roman"/>
          <w:sz w:val="24"/>
          <w:szCs w:val="24"/>
        </w:rPr>
        <w:t xml:space="preserve">) also demonstrate that rates of seed removal were significantly lower when ant access to seed depots was restricted, indicating that </w:t>
      </w:r>
      <w:r w:rsidR="00945490">
        <w:rPr>
          <w:rFonts w:ascii="Times New Roman" w:hAnsi="Times New Roman" w:cs="Times New Roman"/>
          <w:sz w:val="24"/>
          <w:szCs w:val="24"/>
        </w:rPr>
        <w:t xml:space="preserve">ants were responsible for </w:t>
      </w:r>
      <w:proofErr w:type="gramStart"/>
      <w:r w:rsidR="00945490">
        <w:rPr>
          <w:rFonts w:ascii="Times New Roman" w:hAnsi="Times New Roman" w:cs="Times New Roman"/>
          <w:sz w:val="24"/>
          <w:szCs w:val="24"/>
        </w:rPr>
        <w:t>the majority of</w:t>
      </w:r>
      <w:proofErr w:type="gramEnd"/>
      <w:r w:rsidR="00945490">
        <w:rPr>
          <w:rFonts w:ascii="Times New Roman" w:hAnsi="Times New Roman" w:cs="Times New Roman"/>
          <w:sz w:val="24"/>
          <w:szCs w:val="24"/>
        </w:rPr>
        <w:t xml:space="preserve">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3E7F03BA"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w:t>
      </w:r>
      <w:r w:rsidR="003C03C7">
        <w:rPr>
          <w:rFonts w:ascii="Times New Roman" w:hAnsi="Times New Roman" w:cs="Times New Roman"/>
          <w:sz w:val="24"/>
          <w:szCs w:val="24"/>
        </w:rPr>
        <w:t xml:space="preserve"> Previous studies have suggested that the</w:t>
      </w:r>
      <w:r w:rsidR="00147A50">
        <w:rPr>
          <w:rFonts w:ascii="Times New Roman" w:hAnsi="Times New Roman" w:cs="Times New Roman"/>
          <w:sz w:val="24"/>
          <w:szCs w:val="24"/>
        </w:rPr>
        <w:t>se</w:t>
      </w:r>
      <w:r w:rsidR="003C03C7">
        <w:rPr>
          <w:rFonts w:ascii="Times New Roman" w:hAnsi="Times New Roman" w:cs="Times New Roman"/>
          <w:sz w:val="24"/>
          <w:szCs w:val="24"/>
        </w:rPr>
        <w:t xml:space="preserve"> </w:t>
      </w:r>
      <w:proofErr w:type="spellStart"/>
      <w:r w:rsidR="003C03C7">
        <w:rPr>
          <w:rFonts w:ascii="Times New Roman" w:hAnsi="Times New Roman" w:cs="Times New Roman"/>
          <w:sz w:val="24"/>
          <w:szCs w:val="24"/>
        </w:rPr>
        <w:t>elaiosomes</w:t>
      </w:r>
      <w:proofErr w:type="spellEnd"/>
      <w:r w:rsidR="003C03C7">
        <w:rPr>
          <w:rFonts w:ascii="Times New Roman" w:hAnsi="Times New Roman" w:cs="Times New Roman"/>
          <w:sz w:val="24"/>
          <w:szCs w:val="24"/>
        </w:rPr>
        <w:t xml:space="preserve"> in </w:t>
      </w:r>
      <w:r w:rsidR="003C03C7">
        <w:rPr>
          <w:rFonts w:ascii="Times New Roman" w:hAnsi="Times New Roman" w:cs="Times New Roman"/>
          <w:i/>
          <w:iCs/>
          <w:sz w:val="24"/>
          <w:szCs w:val="24"/>
        </w:rPr>
        <w:t>C. nutans</w:t>
      </w:r>
      <w:r w:rsidR="003C03C7">
        <w:rPr>
          <w:rFonts w:ascii="Times New Roman" w:hAnsi="Times New Roman" w:cs="Times New Roman"/>
          <w:sz w:val="24"/>
          <w:szCs w:val="24"/>
        </w:rPr>
        <w:t xml:space="preserve"> and </w:t>
      </w:r>
      <w:r w:rsidR="003C03C7">
        <w:rPr>
          <w:rFonts w:ascii="Times New Roman" w:hAnsi="Times New Roman" w:cs="Times New Roman"/>
          <w:i/>
          <w:iCs/>
          <w:sz w:val="24"/>
          <w:szCs w:val="24"/>
        </w:rPr>
        <w:t xml:space="preserve">C. </w:t>
      </w:r>
      <w:proofErr w:type="spellStart"/>
      <w:r w:rsidR="003C03C7">
        <w:rPr>
          <w:rFonts w:ascii="Times New Roman" w:hAnsi="Times New Roman" w:cs="Times New Roman"/>
          <w:i/>
          <w:iCs/>
          <w:sz w:val="24"/>
          <w:szCs w:val="24"/>
        </w:rPr>
        <w:t>acanthoides</w:t>
      </w:r>
      <w:proofErr w:type="spellEnd"/>
      <w:r w:rsidR="003C03C7">
        <w:rPr>
          <w:rFonts w:ascii="Times New Roman" w:hAnsi="Times New Roman" w:cs="Times New Roman"/>
          <w:sz w:val="24"/>
          <w:szCs w:val="24"/>
        </w:rPr>
        <w:t xml:space="preserve"> are involved in myrmecochory</w:t>
      </w:r>
      <w:r w:rsidR="00147A50">
        <w:rPr>
          <w:rFonts w:ascii="Times New Roman" w:hAnsi="Times New Roman" w:cs="Times New Roman"/>
          <w:sz w:val="24"/>
          <w:szCs w:val="24"/>
        </w:rPr>
        <w:t xml:space="preserve">, attracting ants and playing an important role in how they disperse seeds </w:t>
      </w:r>
      <w:r w:rsidR="00147A50" w:rsidRPr="007C1F05">
        <w:rPr>
          <w:rFonts w:ascii="Times New Roman" w:hAnsi="Times New Roman" w:cs="Times New Roman"/>
          <w:sz w:val="24"/>
          <w:szCs w:val="24"/>
        </w:rPr>
        <w:t>(Pemberton and Irving 1990</w:t>
      </w:r>
      <w:r w:rsidR="00147A50">
        <w:rPr>
          <w:rFonts w:ascii="Times New Roman" w:hAnsi="Times New Roman" w:cs="Times New Roman"/>
          <w:sz w:val="24"/>
          <w:szCs w:val="24"/>
        </w:rPr>
        <w:t xml:space="preserve">, Alba-Lynn </w:t>
      </w:r>
      <w:r w:rsidR="00147A50">
        <w:rPr>
          <w:rFonts w:ascii="Times New Roman" w:hAnsi="Times New Roman" w:cs="Times New Roman"/>
          <w:sz w:val="24"/>
          <w:szCs w:val="24"/>
        </w:rPr>
        <w:lastRenderedPageBreak/>
        <w:t>and Henk 2010</w:t>
      </w:r>
      <w:r w:rsidR="00147A50" w:rsidRPr="007C1F05">
        <w:rPr>
          <w:rFonts w:ascii="Times New Roman" w:hAnsi="Times New Roman" w:cs="Times New Roman"/>
          <w:sz w:val="24"/>
          <w:szCs w:val="24"/>
        </w:rPr>
        <w:t>)</w:t>
      </w:r>
      <w:r w:rsidR="003C03C7">
        <w:rPr>
          <w:rFonts w:ascii="Times New Roman" w:hAnsi="Times New Roman" w:cs="Times New Roman"/>
          <w:sz w:val="24"/>
          <w:szCs w:val="24"/>
        </w:rPr>
        <w:t>;</w:t>
      </w:r>
      <w:r>
        <w:rPr>
          <w:rFonts w:ascii="Times New Roman" w:hAnsi="Times New Roman" w:cs="Times New Roman"/>
          <w:sz w:val="24"/>
          <w:szCs w:val="24"/>
        </w:rPr>
        <w:t xml:space="preserve"> </w:t>
      </w:r>
      <w:r w:rsidR="00147A50">
        <w:rPr>
          <w:rFonts w:ascii="Times New Roman" w:hAnsi="Times New Roman" w:cs="Times New Roman"/>
          <w:sz w:val="24"/>
          <w:szCs w:val="24"/>
        </w:rPr>
        <w:t xml:space="preserve">the differences in seed removal rates between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 xml:space="preserve">-present and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-absent seeds in our study lend further support to evidence of myrmecochory in these two thistle species.</w:t>
      </w:r>
      <w:r w:rsidR="00F65A3F">
        <w:rPr>
          <w:rFonts w:ascii="Times New Roman" w:hAnsi="Times New Roman" w:cs="Times New Roman"/>
          <w:sz w:val="24"/>
          <w:szCs w:val="24"/>
        </w:rPr>
        <w:t xml:space="preserve"> In addition to removal of the </w:t>
      </w:r>
      <w:proofErr w:type="spellStart"/>
      <w:r w:rsidR="00F65A3F">
        <w:rPr>
          <w:rFonts w:ascii="Times New Roman" w:hAnsi="Times New Roman" w:cs="Times New Roman"/>
          <w:sz w:val="24"/>
          <w:szCs w:val="24"/>
        </w:rPr>
        <w:t>elaiosome</w:t>
      </w:r>
      <w:proofErr w:type="spellEnd"/>
      <w:r w:rsidR="00F65A3F">
        <w:rPr>
          <w:rFonts w:ascii="Times New Roman" w:hAnsi="Times New Roman" w:cs="Times New Roman"/>
          <w:sz w:val="24"/>
          <w:szCs w:val="24"/>
        </w:rPr>
        <w:t xml:space="preserve"> significantly impacting seed removal rates, we find that exposing the maternal plant to increased growing temperatures also increases the rate at which its seeds are removed by insect dispersers, with seeds from warmed plants experiencing higher rates of removal. Why this is the case is unclear, as the effects of increased growing temperature on factors such as seed size or nutrient content, which likely play a role in how attractive insect dispersers find seeds, are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Additional analyses </w:t>
      </w:r>
      <w:r w:rsidR="00624609">
        <w:rPr>
          <w:rFonts w:ascii="Times New Roman" w:hAnsi="Times New Roman" w:cs="Times New Roman"/>
          <w:sz w:val="24"/>
          <w:szCs w:val="24"/>
        </w:rPr>
        <w:t xml:space="preserve">will be </w:t>
      </w:r>
      <w:r w:rsidR="00F65A3F">
        <w:rPr>
          <w:rFonts w:ascii="Times New Roman" w:hAnsi="Times New Roman" w:cs="Times New Roman"/>
          <w:sz w:val="24"/>
          <w:szCs w:val="24"/>
        </w:rPr>
        <w:t xml:space="preserve">necessary to explore the </w:t>
      </w:r>
      <w:r w:rsidR="000001F3">
        <w:rPr>
          <w:rFonts w:ascii="Times New Roman" w:hAnsi="Times New Roman" w:cs="Times New Roman"/>
          <w:sz w:val="24"/>
          <w:szCs w:val="24"/>
        </w:rPr>
        <w:t>link between increased growing temperatures and increased seed removal in order to highlight the underlying mechanisms responsible for these changes.</w:t>
      </w:r>
    </w:p>
    <w:p w14:paraId="1BCF6B78" w14:textId="6DCAA056" w:rsidR="00D17587" w:rsidRPr="009D5E60" w:rsidRDefault="00624609"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study is an important first step in quantifying secondary seed dispersal of thistle seeds by ants, but important challenges remain.  W</w:t>
      </w:r>
      <w:r w:rsidR="00E906F4">
        <w:rPr>
          <w:rFonts w:ascii="Times New Roman" w:hAnsi="Times New Roman" w:cs="Times New Roman"/>
          <w:sz w:val="24"/>
          <w:szCs w:val="24"/>
        </w:rPr>
        <w:t xml:space="preserve">hile we can easily observe seeds being removed from a controlled experimental area, it is significantly more </w:t>
      </w:r>
      <w:r>
        <w:rPr>
          <w:rFonts w:ascii="Times New Roman" w:hAnsi="Times New Roman" w:cs="Times New Roman"/>
          <w:sz w:val="24"/>
          <w:szCs w:val="24"/>
        </w:rPr>
        <w:t xml:space="preserve">difficult </w:t>
      </w:r>
      <w:r w:rsidR="00E906F4">
        <w:rPr>
          <w:rFonts w:ascii="Times New Roman" w:hAnsi="Times New Roman" w:cs="Times New Roman"/>
          <w:sz w:val="24"/>
          <w:szCs w:val="24"/>
        </w:rPr>
        <w:t>to find where</w:t>
      </w:r>
      <w:r>
        <w:rPr>
          <w:rFonts w:ascii="Times New Roman" w:hAnsi="Times New Roman" w:cs="Times New Roman"/>
          <w:sz w:val="24"/>
          <w:szCs w:val="24"/>
        </w:rPr>
        <w:t xml:space="preserve"> and how far</w:t>
      </w:r>
      <w:r w:rsidR="00E906F4">
        <w:rPr>
          <w:rFonts w:ascii="Times New Roman" w:hAnsi="Times New Roman" w:cs="Times New Roman"/>
          <w:sz w:val="24"/>
          <w:szCs w:val="24"/>
        </w:rPr>
        <w:t xml:space="preserve"> </w:t>
      </w:r>
      <w:r w:rsidR="004C2AB5">
        <w:rPr>
          <w:rFonts w:ascii="Times New Roman" w:hAnsi="Times New Roman" w:cs="Times New Roman"/>
          <w:sz w:val="24"/>
          <w:szCs w:val="24"/>
        </w:rPr>
        <w:t>dispersers move seeds after removing them from the seed depots</w:t>
      </w:r>
      <w:r w:rsidR="00E906F4">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w:t>
      </w:r>
      <w:r>
        <w:rPr>
          <w:rFonts w:ascii="Times New Roman" w:hAnsi="Times New Roman" w:cs="Times New Roman"/>
          <w:sz w:val="24"/>
          <w:szCs w:val="24"/>
        </w:rPr>
        <w:t xml:space="preserve">exist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(e.g.</w:t>
      </w:r>
      <w:r w:rsidR="00DF2A76">
        <w:rPr>
          <w:rFonts w:ascii="Times New Roman" w:hAnsi="Times New Roman" w:cs="Times New Roman"/>
          <w:sz w:val="24"/>
          <w:szCs w:val="24"/>
        </w:rPr>
        <w:t>,</w:t>
      </w:r>
      <w:r w:rsidR="001536F2">
        <w:rPr>
          <w:rFonts w:ascii="Times New Roman" w:hAnsi="Times New Roman" w:cs="Times New Roman"/>
          <w:sz w:val="24"/>
          <w:szCs w:val="24"/>
        </w:rPr>
        <w:t xml:space="preserve"> Pons and </w:t>
      </w:r>
      <w:proofErr w:type="spellStart"/>
      <w:r w:rsidR="001536F2">
        <w:rPr>
          <w:rFonts w:ascii="Times New Roman" w:hAnsi="Times New Roman" w:cs="Times New Roman"/>
          <w:sz w:val="24"/>
          <w:szCs w:val="24"/>
        </w:rPr>
        <w:t>Pausas</w:t>
      </w:r>
      <w:proofErr w:type="spellEnd"/>
      <w:r w:rsidR="001536F2">
        <w:rPr>
          <w:rFonts w:ascii="Times New Roman" w:hAnsi="Times New Roman" w:cs="Times New Roman"/>
          <w:sz w:val="24"/>
          <w:szCs w:val="24"/>
        </w:rPr>
        <w:t xml:space="preserve">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2012)</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xml:space="preserve">. Seeds of various sizes can be </w:t>
      </w:r>
      <w:r w:rsidR="005609D7">
        <w:rPr>
          <w:rFonts w:ascii="Times New Roman" w:hAnsi="Times New Roman" w:cs="Times New Roman"/>
          <w:sz w:val="24"/>
          <w:szCs w:val="24"/>
        </w:rPr>
        <w:t xml:space="preserve">painted or </w:t>
      </w:r>
      <w:r w:rsidR="009D1071">
        <w:rPr>
          <w:rFonts w:ascii="Times New Roman" w:hAnsi="Times New Roman" w:cs="Times New Roman"/>
          <w:sz w:val="24"/>
          <w:szCs w:val="24"/>
        </w:rPr>
        <w:t>dyed with a 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(e.g.</w:t>
      </w:r>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2006</w:t>
      </w:r>
      <w:r w:rsidR="005609D7">
        <w:rPr>
          <w:rFonts w:ascii="Times New Roman" w:hAnsi="Times New Roman" w:cs="Times New Roman"/>
          <w:sz w:val="24"/>
          <w:szCs w:val="24"/>
        </w:rPr>
        <w:t>, Thomson 2007</w:t>
      </w:r>
      <w:r w:rsidR="009D1071">
        <w:rPr>
          <w:rFonts w:ascii="Times New Roman" w:hAnsi="Times New Roman" w:cs="Times New Roman"/>
          <w:sz w:val="24"/>
          <w:szCs w:val="24"/>
        </w:rPr>
        <w:t xml:space="preserve">), but </w:t>
      </w:r>
      <w:r w:rsidR="004C2AB5">
        <w:rPr>
          <w:rFonts w:ascii="Times New Roman" w:hAnsi="Times New Roman" w:cs="Times New Roman"/>
          <w:sz w:val="24"/>
          <w:szCs w:val="24"/>
        </w:rPr>
        <w:t>addition of pigment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r w:rsidR="0093614E">
        <w:rPr>
          <w:rFonts w:ascii="Times New Roman" w:hAnsi="Times New Roman" w:cs="Times New Roman"/>
          <w:sz w:val="24"/>
          <w:szCs w:val="24"/>
        </w:rPr>
        <w:t>; such pigmentation could also possibly alter seed scent or taste.</w:t>
      </w:r>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 xml:space="preserve">C. </w:t>
      </w:r>
      <w:proofErr w:type="spellStart"/>
      <w:r w:rsidR="00196CCD">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 xml:space="preserve">C. </w:t>
      </w:r>
      <w:proofErr w:type="spellStart"/>
      <w:r w:rsidR="009D5E60">
        <w:rPr>
          <w:rFonts w:ascii="Times New Roman" w:hAnsi="Times New Roman" w:cs="Times New Roman"/>
          <w:i/>
          <w:iCs/>
          <w:sz w:val="24"/>
          <w:szCs w:val="24"/>
        </w:rPr>
        <w:t>acanthoides</w:t>
      </w:r>
      <w:proofErr w:type="spellEnd"/>
      <w:r w:rsidR="009D5E60">
        <w:rPr>
          <w:rFonts w:ascii="Times New Roman" w:hAnsi="Times New Roman" w:cs="Times New Roman"/>
          <w:sz w:val="24"/>
          <w:szCs w:val="24"/>
        </w:rPr>
        <w:t xml:space="preserve">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w:t>
      </w:r>
      <w:proofErr w:type="spellStart"/>
      <w:r w:rsidR="009D5E60">
        <w:rPr>
          <w:rFonts w:ascii="Times New Roman" w:hAnsi="Times New Roman" w:cs="Times New Roman"/>
          <w:sz w:val="24"/>
          <w:szCs w:val="24"/>
        </w:rPr>
        <w:t>Jongejans</w:t>
      </w:r>
      <w:proofErr w:type="spellEnd"/>
      <w:r w:rsidR="009D5E60">
        <w:rPr>
          <w:rFonts w:ascii="Times New Roman" w:hAnsi="Times New Roman" w:cs="Times New Roman"/>
          <w:sz w:val="24"/>
          <w:szCs w:val="24"/>
        </w:rPr>
        <w:t xml:space="preserve">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xml:space="preserve">. </w:t>
      </w:r>
      <w:r w:rsidR="00EC15D4">
        <w:rPr>
          <w:rFonts w:ascii="Times New Roman" w:hAnsi="Times New Roman" w:cs="Times New Roman"/>
          <w:sz w:val="24"/>
          <w:szCs w:val="24"/>
        </w:rPr>
        <w:t>2015b</w:t>
      </w:r>
      <w:r w:rsidR="00D92BE8">
        <w:rPr>
          <w:rFonts w:ascii="Times New Roman" w:hAnsi="Times New Roman" w:cs="Times New Roman"/>
          <w:sz w:val="24"/>
          <w:szCs w:val="24"/>
        </w:rPr>
        <w:t xml:space="preserve">); </w:t>
      </w:r>
      <w:r w:rsidR="005F3411">
        <w:rPr>
          <w:rFonts w:ascii="Times New Roman" w:hAnsi="Times New Roman" w:cs="Times New Roman"/>
          <w:sz w:val="24"/>
          <w:szCs w:val="24"/>
        </w:rPr>
        <w:t>hence our use of gamma irradiation to render the seeds unviable</w:t>
      </w:r>
      <w:r w:rsidR="009D5E60">
        <w:rPr>
          <w:rFonts w:ascii="Times New Roman" w:hAnsi="Times New Roman" w:cs="Times New Roman"/>
          <w:sz w:val="24"/>
          <w:szCs w:val="24"/>
        </w:rPr>
        <w:t>.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a fraction of dispersed seeds </w:t>
      </w:r>
      <w:r w:rsidR="004C2AB5">
        <w:rPr>
          <w:rFonts w:ascii="Times New Roman" w:hAnsi="Times New Roman" w:cs="Times New Roman"/>
          <w:sz w:val="24"/>
          <w:szCs w:val="24"/>
        </w:rPr>
        <w:t>because it only examines the seeds that germinate</w:t>
      </w:r>
      <w:r w:rsidR="009D5E60">
        <w:rPr>
          <w:rFonts w:ascii="Times New Roman" w:hAnsi="Times New Roman" w:cs="Times New Roman"/>
          <w:sz w:val="24"/>
          <w:szCs w:val="24"/>
        </w:rPr>
        <w:t>, and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5402F153"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first part 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xml:space="preserve">, Penn and </w:t>
      </w:r>
      <w:proofErr w:type="spellStart"/>
      <w:r w:rsidR="00EF5383">
        <w:rPr>
          <w:rFonts w:ascii="Times New Roman" w:hAnsi="Times New Roman" w:cs="Times New Roman"/>
          <w:sz w:val="24"/>
          <w:szCs w:val="24"/>
        </w:rPr>
        <w:t>Crist</w:t>
      </w:r>
      <w:proofErr w:type="spellEnd"/>
      <w:r w:rsidR="00EF5383">
        <w:rPr>
          <w:rFonts w:ascii="Times New Roman" w:hAnsi="Times New Roman" w:cs="Times New Roman"/>
          <w:sz w:val="24"/>
          <w:szCs w:val="24"/>
        </w:rPr>
        <w:t xml:space="preserve">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t xml:space="preserve">germinating after </w:t>
      </w:r>
      <w:r w:rsidR="00D92BE8">
        <w:rPr>
          <w:rFonts w:ascii="Times New Roman" w:hAnsi="Times New Roman" w:cs="Times New Roman"/>
          <w:sz w:val="24"/>
          <w:szCs w:val="24"/>
        </w:rPr>
        <w:t xml:space="preserve">being </w:t>
      </w:r>
      <w:r w:rsidR="003C2041">
        <w:rPr>
          <w:rFonts w:ascii="Times New Roman" w:hAnsi="Times New Roman" w:cs="Times New Roman"/>
          <w:sz w:val="24"/>
          <w:szCs w:val="24"/>
        </w:rPr>
        <w:t xml:space="preserve">cached at high densities may compete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 xml:space="preserve">Hulme and </w:t>
      </w:r>
      <w:proofErr w:type="spellStart"/>
      <w:r w:rsidR="003C2041">
        <w:rPr>
          <w:rFonts w:ascii="Times New Roman" w:hAnsi="Times New Roman" w:cs="Times New Roman"/>
          <w:sz w:val="24"/>
          <w:szCs w:val="24"/>
        </w:rPr>
        <w:t>Kollmann</w:t>
      </w:r>
      <w:proofErr w:type="spellEnd"/>
      <w:r w:rsidR="003C2041">
        <w:rPr>
          <w:rFonts w:ascii="Times New Roman" w:hAnsi="Times New Roman" w:cs="Times New Roman"/>
          <w:sz w:val="24"/>
          <w:szCs w:val="24"/>
        </w:rPr>
        <w:t xml:space="preserve"> </w:t>
      </w:r>
      <w:r w:rsidR="003C2041">
        <w:rPr>
          <w:rFonts w:ascii="Times New Roman" w:hAnsi="Times New Roman" w:cs="Times New Roman"/>
          <w:sz w:val="24"/>
          <w:szCs w:val="24"/>
        </w:rPr>
        <w:lastRenderedPageBreak/>
        <w:t>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w:t>
      </w:r>
      <w:r w:rsidR="00D92BE8">
        <w:rPr>
          <w:rFonts w:ascii="Times New Roman" w:hAnsi="Times New Roman" w:cs="Times New Roman"/>
          <w:sz w:val="24"/>
          <w:szCs w:val="24"/>
        </w:rPr>
        <w:t>to support this assumption</w:t>
      </w:r>
      <w:r w:rsidR="008B2AE6">
        <w:rPr>
          <w:rFonts w:ascii="Times New Roman" w:hAnsi="Times New Roman" w:cs="Times New Roman"/>
          <w:sz w:val="24"/>
          <w:szCs w:val="24"/>
        </w:rPr>
        <w:t xml:space="preserve">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w:t>
      </w:r>
      <w:r w:rsidR="00D1188E">
        <w:rPr>
          <w:rFonts w:ascii="Times New Roman" w:hAnsi="Times New Roman" w:cs="Times New Roman"/>
          <w:sz w:val="24"/>
          <w:szCs w:val="24"/>
        </w:rPr>
        <w:t xml:space="preserve"> For </w:t>
      </w:r>
      <w:r w:rsidR="00D1188E">
        <w:rPr>
          <w:rFonts w:ascii="Times New Roman" w:hAnsi="Times New Roman" w:cs="Times New Roman"/>
          <w:i/>
          <w:iCs/>
          <w:sz w:val="24"/>
          <w:szCs w:val="24"/>
        </w:rPr>
        <w:t>C. nutans</w:t>
      </w:r>
      <w:r w:rsidR="00D1188E">
        <w:rPr>
          <w:rFonts w:ascii="Times New Roman" w:hAnsi="Times New Roman" w:cs="Times New Roman"/>
          <w:sz w:val="24"/>
          <w:szCs w:val="24"/>
        </w:rPr>
        <w:t xml:space="preserve"> and </w:t>
      </w:r>
      <w:r w:rsidR="00D1188E">
        <w:rPr>
          <w:rFonts w:ascii="Times New Roman" w:hAnsi="Times New Roman" w:cs="Times New Roman"/>
          <w:i/>
          <w:iCs/>
          <w:sz w:val="24"/>
          <w:szCs w:val="24"/>
        </w:rPr>
        <w:t xml:space="preserve">C. </w:t>
      </w:r>
      <w:proofErr w:type="spellStart"/>
      <w:r w:rsidR="00D1188E">
        <w:rPr>
          <w:rFonts w:ascii="Times New Roman" w:hAnsi="Times New Roman" w:cs="Times New Roman"/>
          <w:i/>
          <w:iCs/>
          <w:sz w:val="24"/>
          <w:szCs w:val="24"/>
        </w:rPr>
        <w:t>acanthoides</w:t>
      </w:r>
      <w:proofErr w:type="spellEnd"/>
      <w:r w:rsidR="00D1188E">
        <w:rPr>
          <w:rFonts w:ascii="Times New Roman" w:hAnsi="Times New Roman" w:cs="Times New Roman"/>
          <w:sz w:val="24"/>
          <w:szCs w:val="24"/>
        </w:rPr>
        <w:t>, the likely case is that some proportion of removed seeds are destroyed while others are dispersed, with a fraction of the dispersed seeds successfully germinating.</w:t>
      </w:r>
      <w:r w:rsidR="00D17587">
        <w:rPr>
          <w:rFonts w:ascii="Times New Roman" w:hAnsi="Times New Roman" w:cs="Times New Roman"/>
          <w:sz w:val="24"/>
          <w:szCs w:val="24"/>
        </w:rPr>
        <w:t xml:space="preserve"> </w:t>
      </w:r>
      <w:r w:rsidR="00D92BE8">
        <w:rPr>
          <w:rFonts w:ascii="Times New Roman" w:hAnsi="Times New Roman" w:cs="Times New Roman"/>
          <w:sz w:val="24"/>
          <w:szCs w:val="24"/>
        </w:rPr>
        <w:t>For this reason</w:t>
      </w:r>
      <w:r w:rsidR="00D17587">
        <w:rPr>
          <w:rFonts w:ascii="Times New Roman" w:hAnsi="Times New Roman" w:cs="Times New Roman"/>
          <w:sz w:val="24"/>
          <w:szCs w:val="24"/>
        </w:rPr>
        <w:t xml:space="preserve">,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w:t>
      </w:r>
      <w:r w:rsidR="00D92BE8">
        <w:rPr>
          <w:rFonts w:ascii="Times New Roman" w:hAnsi="Times New Roman" w:cs="Times New Roman"/>
          <w:sz w:val="24"/>
          <w:szCs w:val="24"/>
        </w:rPr>
        <w:t xml:space="preserve">about </w:t>
      </w:r>
      <w:r w:rsidR="00D17587">
        <w:rPr>
          <w:rFonts w:ascii="Times New Roman" w:hAnsi="Times New Roman" w:cs="Times New Roman"/>
          <w:sz w:val="24"/>
          <w:szCs w:val="24"/>
        </w:rPr>
        <w:t>the proportions of removed seeds that are consumed or dispersed limits us from making any claims about post-removal seed fate.</w:t>
      </w:r>
      <w:r w:rsidR="00D92BE8">
        <w:rPr>
          <w:rFonts w:ascii="Times New Roman" w:hAnsi="Times New Roman" w:cs="Times New Roman"/>
          <w:sz w:val="24"/>
          <w:szCs w:val="24"/>
        </w:rPr>
        <w:t xml:space="preserve">  Modelling of possible outcomes to assess their potential impacts would be a fruitful way to explore the importance of different fates (Drees </w:t>
      </w:r>
      <w:r w:rsidR="00D92BE8" w:rsidRPr="00F65D3B">
        <w:rPr>
          <w:rFonts w:ascii="Times New Roman" w:hAnsi="Times New Roman" w:cs="Times New Roman"/>
          <w:i/>
          <w:iCs/>
          <w:sz w:val="24"/>
          <w:szCs w:val="24"/>
        </w:rPr>
        <w:t>et al</w:t>
      </w:r>
      <w:r w:rsidR="00D92BE8">
        <w:rPr>
          <w:rFonts w:ascii="Times New Roman" w:hAnsi="Times New Roman" w:cs="Times New Roman"/>
          <w:sz w:val="24"/>
          <w:szCs w:val="24"/>
        </w:rPr>
        <w:t xml:space="preserve">., </w:t>
      </w:r>
      <w:r w:rsidR="00D92BE8" w:rsidRPr="00D87F9B">
        <w:rPr>
          <w:rFonts w:ascii="Times New Roman" w:hAnsi="Times New Roman" w:cs="Times New Roman"/>
          <w:i/>
          <w:iCs/>
          <w:sz w:val="24"/>
          <w:szCs w:val="24"/>
        </w:rPr>
        <w:t>in prep</w:t>
      </w:r>
      <w:r w:rsidR="00111A98" w:rsidRPr="00D87F9B">
        <w:rPr>
          <w:rFonts w:ascii="Times New Roman" w:hAnsi="Times New Roman" w:cs="Times New Roman"/>
          <w:i/>
          <w:iCs/>
          <w:sz w:val="24"/>
          <w:szCs w:val="24"/>
        </w:rPr>
        <w:t>.</w:t>
      </w:r>
      <w:r w:rsidR="00D92BE8">
        <w:rPr>
          <w:rFonts w:ascii="Times New Roman" w:hAnsi="Times New Roman" w:cs="Times New Roman"/>
          <w:sz w:val="24"/>
          <w:szCs w:val="24"/>
        </w:rPr>
        <w:t>).</w:t>
      </w:r>
    </w:p>
    <w:p w14:paraId="33583AD8" w14:textId="2B373CF5"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w:t>
      </w:r>
      <w:r w:rsidR="00D92BE8">
        <w:rPr>
          <w:rFonts w:ascii="Times New Roman" w:hAnsi="Times New Roman" w:cs="Times New Roman"/>
          <w:sz w:val="24"/>
          <w:szCs w:val="24"/>
        </w:rPr>
        <w:t>conservative,</w:t>
      </w:r>
      <w:r>
        <w:rPr>
          <w:rFonts w:ascii="Times New Roman" w:hAnsi="Times New Roman" w:cs="Times New Roman"/>
          <w:sz w:val="24"/>
          <w:szCs w:val="24"/>
        </w:rPr>
        <w:t xml:space="preserve"> </w:t>
      </w:r>
      <w:r w:rsidR="00301B99">
        <w:rPr>
          <w:rFonts w:ascii="Times New Roman" w:hAnsi="Times New Roman" w:cs="Times New Roman"/>
          <w:sz w:val="24"/>
          <w:szCs w:val="24"/>
        </w:rPr>
        <w:t xml:space="preserve">depending on the extent of seed predation, as current estimates of </w:t>
      </w:r>
      <w:r w:rsidR="00174098">
        <w:rPr>
          <w:rFonts w:ascii="Times New Roman" w:hAnsi="Times New Roman" w:cs="Times New Roman"/>
          <w:sz w:val="24"/>
          <w:szCs w:val="24"/>
        </w:rPr>
        <w:t>spatial spread</w:t>
      </w:r>
      <w:r w:rsidR="00B80641">
        <w:rPr>
          <w:rFonts w:ascii="Times New Roman" w:hAnsi="Times New Roman" w:cs="Times New Roman"/>
          <w:sz w:val="24"/>
          <w:szCs w:val="24"/>
        </w:rPr>
        <w:t xml:space="preserve"> (e.g. </w:t>
      </w:r>
      <w:proofErr w:type="spellStart"/>
      <w:r w:rsidR="00B80641">
        <w:rPr>
          <w:rFonts w:ascii="Times New Roman" w:hAnsi="Times New Roman" w:cs="Times New Roman"/>
          <w:sz w:val="24"/>
          <w:szCs w:val="24"/>
        </w:rPr>
        <w:t>Skarpaas</w:t>
      </w:r>
      <w:proofErr w:type="spellEnd"/>
      <w:r w:rsidR="00B80641">
        <w:rPr>
          <w:rFonts w:ascii="Times New Roman" w:hAnsi="Times New Roman" w:cs="Times New Roman"/>
          <w:sz w:val="24"/>
          <w:szCs w:val="24"/>
        </w:rPr>
        <w:t xml:space="preserve"> and Shea 2007, </w:t>
      </w:r>
      <w:proofErr w:type="spellStart"/>
      <w:r w:rsidR="00B80641">
        <w:rPr>
          <w:rFonts w:ascii="Times New Roman" w:hAnsi="Times New Roman" w:cs="Times New Roman"/>
          <w:sz w:val="24"/>
          <w:szCs w:val="24"/>
        </w:rPr>
        <w:t>Jongejans</w:t>
      </w:r>
      <w:proofErr w:type="spellEnd"/>
      <w:r w:rsidR="00B80641">
        <w:rPr>
          <w:rFonts w:ascii="Times New Roman" w:hAnsi="Times New Roman" w:cs="Times New Roman"/>
          <w:sz w:val="24"/>
          <w:szCs w:val="24"/>
        </w:rPr>
        <w:t xml:space="preserve">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2016</w:t>
      </w:r>
      <w:r w:rsidR="00757024">
        <w:rPr>
          <w:rFonts w:ascii="Times New Roman" w:hAnsi="Times New Roman" w:cs="Times New Roman"/>
          <w:sz w:val="24"/>
          <w:szCs w:val="24"/>
        </w:rPr>
        <w:t xml:space="preserve">, Teller </w:t>
      </w:r>
      <w:r w:rsidR="00757024">
        <w:rPr>
          <w:rFonts w:ascii="Times New Roman" w:hAnsi="Times New Roman" w:cs="Times New Roman"/>
          <w:i/>
          <w:iCs/>
          <w:sz w:val="24"/>
          <w:szCs w:val="24"/>
        </w:rPr>
        <w:t>et al</w:t>
      </w:r>
      <w:r w:rsidR="00757024">
        <w:rPr>
          <w:rFonts w:ascii="Times New Roman" w:hAnsi="Times New Roman" w:cs="Times New Roman"/>
          <w:sz w:val="24"/>
          <w:szCs w:val="24"/>
        </w:rPr>
        <w:t>. 2016</w:t>
      </w:r>
      <w:r w:rsidR="00B80641">
        <w:rPr>
          <w:rFonts w:ascii="Times New Roman" w:hAnsi="Times New Roman" w:cs="Times New Roman"/>
          <w:sz w:val="24"/>
          <w:szCs w:val="24"/>
        </w:rPr>
        <w:t>)</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174098">
        <w:rPr>
          <w:rFonts w:ascii="Times New Roman" w:hAnsi="Times New Roman" w:cs="Times New Roman"/>
          <w:sz w:val="24"/>
          <w:szCs w:val="24"/>
        </w:rPr>
        <w:t>.  As</w:t>
      </w:r>
      <w:r w:rsidR="009E31A2">
        <w:rPr>
          <w:rFonts w:ascii="Times New Roman" w:hAnsi="Times New Roman" w:cs="Times New Roman"/>
          <w:sz w:val="24"/>
          <w:szCs w:val="24"/>
        </w:rPr>
        <w:t xml:space="preserv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density-dependent mortality associated with predation or parent-offspring competition</w:t>
      </w:r>
      <w:r w:rsidR="00B55BAD">
        <w:rPr>
          <w:rFonts w:ascii="Times New Roman" w:hAnsi="Times New Roman" w:cs="Times New Roman"/>
          <w:sz w:val="24"/>
          <w:szCs w:val="24"/>
        </w:rPr>
        <w:t xml:space="preserve"> (Janzen 1970, Connell 1971).</w:t>
      </w:r>
      <w:r w:rsidR="009024E3">
        <w:rPr>
          <w:rFonts w:ascii="Times New Roman" w:hAnsi="Times New Roman" w:cs="Times New Roman"/>
          <w:sz w:val="24"/>
          <w:szCs w:val="24"/>
        </w:rPr>
        <w:t xml:space="preserve"> Ultimately, while seed removal may result in the destruction of otherwise viable seeds, it also serves as the initiation </w:t>
      </w:r>
      <w:r w:rsidR="00DF2A76">
        <w:rPr>
          <w:rFonts w:ascii="Times New Roman" w:hAnsi="Times New Roman" w:cs="Times New Roman"/>
          <w:sz w:val="24"/>
          <w:szCs w:val="24"/>
        </w:rPr>
        <w:t>of the</w:t>
      </w:r>
      <w:r w:rsidR="009024E3">
        <w:rPr>
          <w:rFonts w:ascii="Times New Roman" w:hAnsi="Times New Roman" w:cs="Times New Roman"/>
          <w:sz w:val="24"/>
          <w:szCs w:val="24"/>
        </w:rPr>
        <w:t xml:space="preserve"> secondary dispersal processes</w:t>
      </w:r>
      <w:r w:rsidR="00694466">
        <w:rPr>
          <w:rFonts w:ascii="Times New Roman" w:hAnsi="Times New Roman" w:cs="Times New Roman"/>
          <w:sz w:val="24"/>
          <w:szCs w:val="24"/>
        </w:rPr>
        <w:t xml:space="preserve"> </w:t>
      </w:r>
      <w:r w:rsidR="009024E3">
        <w:rPr>
          <w:rFonts w:ascii="Times New Roman" w:hAnsi="Times New Roman" w:cs="Times New Roman"/>
          <w:sz w:val="24"/>
          <w:szCs w:val="24"/>
        </w:rPr>
        <w:t xml:space="preserve">and plays a critical role </w:t>
      </w:r>
      <w:r w:rsidR="00313C1E">
        <w:rPr>
          <w:rFonts w:ascii="Times New Roman" w:hAnsi="Times New Roman" w:cs="Times New Roman"/>
          <w:sz w:val="24"/>
          <w:szCs w:val="24"/>
        </w:rPr>
        <w:t>in the movement of propagules</w:t>
      </w:r>
      <w:r w:rsidR="00290B07">
        <w:rPr>
          <w:rFonts w:ascii="Times New Roman" w:hAnsi="Times New Roman" w:cs="Times New Roman"/>
          <w:sz w:val="24"/>
          <w:szCs w:val="24"/>
        </w:rPr>
        <w:t xml:space="preserve">, though </w:t>
      </w:r>
      <w:r w:rsidR="00313C1E">
        <w:rPr>
          <w:rFonts w:ascii="Times New Roman" w:hAnsi="Times New Roman" w:cs="Times New Roman"/>
          <w:sz w:val="24"/>
          <w:szCs w:val="24"/>
        </w:rPr>
        <w:t>further study is needed to fully understand its impacts on population spread</w:t>
      </w:r>
      <w:r w:rsidR="009024E3">
        <w:rPr>
          <w:rFonts w:ascii="Times New Roman" w:hAnsi="Times New Roman" w:cs="Times New Roman"/>
          <w:sz w:val="24"/>
          <w:szCs w:val="24"/>
        </w:rPr>
        <w:t>.</w:t>
      </w:r>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1DA7EFF7" w14:textId="0CD86030" w:rsidR="003E2536" w:rsidRDefault="003E2536"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Acknowledgments</w:t>
      </w:r>
    </w:p>
    <w:p w14:paraId="63EEB986" w14:textId="49A5CF5A" w:rsidR="003E2536" w:rsidRDefault="00AE26CE" w:rsidP="00204FAB">
      <w:pPr>
        <w:spacing w:line="240" w:lineRule="auto"/>
        <w:jc w:val="both"/>
        <w:rPr>
          <w:rFonts w:ascii="Times New Roman" w:hAnsi="Times New Roman" w:cs="Times New Roman"/>
          <w:b/>
          <w:bCs/>
          <w:sz w:val="32"/>
          <w:szCs w:val="32"/>
        </w:rPr>
      </w:pPr>
      <w:r>
        <w:rPr>
          <w:rFonts w:ascii="Times New Roman" w:hAnsi="Times New Roman" w:cs="Times New Roman"/>
          <w:sz w:val="24"/>
          <w:szCs w:val="24"/>
        </w:rPr>
        <w:t>The authors would like to thank</w:t>
      </w:r>
      <w:r w:rsidR="003E2536">
        <w:rPr>
          <w:rFonts w:ascii="Times New Roman" w:hAnsi="Times New Roman" w:cs="Times New Roman"/>
          <w:sz w:val="24"/>
          <w:szCs w:val="24"/>
        </w:rPr>
        <w:t xml:space="preserve"> Professor Inger </w:t>
      </w:r>
      <w:proofErr w:type="spellStart"/>
      <w:r w:rsidR="003E2536">
        <w:rPr>
          <w:rFonts w:ascii="Times New Roman" w:hAnsi="Times New Roman" w:cs="Times New Roman"/>
          <w:sz w:val="24"/>
          <w:szCs w:val="24"/>
        </w:rPr>
        <w:t>Nordal</w:t>
      </w:r>
      <w:proofErr w:type="spellEnd"/>
      <w:r w:rsidR="003E2536">
        <w:rPr>
          <w:rFonts w:ascii="Times New Roman" w:hAnsi="Times New Roman" w:cs="Times New Roman"/>
          <w:sz w:val="24"/>
          <w:szCs w:val="24"/>
        </w:rPr>
        <w:t xml:space="preserve"> for helpful discussions</w:t>
      </w:r>
      <w:r w:rsidR="009F3B69">
        <w:rPr>
          <w:rFonts w:ascii="Times New Roman" w:hAnsi="Times New Roman" w:cs="Times New Roman"/>
          <w:sz w:val="24"/>
          <w:szCs w:val="24"/>
        </w:rPr>
        <w:t xml:space="preserve"> on myrmecochory</w:t>
      </w:r>
      <w:r w:rsidR="00147A50">
        <w:rPr>
          <w:rFonts w:ascii="Times New Roman" w:hAnsi="Times New Roman" w:cs="Times New Roman"/>
          <w:sz w:val="24"/>
          <w:szCs w:val="24"/>
        </w:rPr>
        <w:t>, as well as</w:t>
      </w:r>
      <w:r w:rsidR="00FD6839">
        <w:rPr>
          <w:rFonts w:ascii="Times New Roman" w:hAnsi="Times New Roman" w:cs="Times New Roman"/>
          <w:sz w:val="24"/>
          <w:szCs w:val="24"/>
        </w:rPr>
        <w:t xml:space="preserve"> </w:t>
      </w:r>
      <w:proofErr w:type="spellStart"/>
      <w:r w:rsidR="00FD6839">
        <w:rPr>
          <w:rFonts w:ascii="Times New Roman" w:hAnsi="Times New Roman" w:cs="Times New Roman"/>
          <w:sz w:val="24"/>
          <w:szCs w:val="24"/>
        </w:rPr>
        <w:t>Dr.</w:t>
      </w:r>
      <w:proofErr w:type="spellEnd"/>
      <w:r w:rsidR="00147A50">
        <w:rPr>
          <w:rFonts w:ascii="Times New Roman" w:hAnsi="Times New Roman" w:cs="Times New Roman"/>
          <w:sz w:val="24"/>
          <w:szCs w:val="24"/>
        </w:rPr>
        <w:t xml:space="preserve"> Candace Davison for assisting in the gamma irradiation of </w:t>
      </w:r>
      <w:r w:rsidR="00FD6839">
        <w:rPr>
          <w:rFonts w:ascii="Times New Roman" w:hAnsi="Times New Roman" w:cs="Times New Roman"/>
          <w:i/>
          <w:iCs/>
          <w:sz w:val="24"/>
          <w:szCs w:val="24"/>
        </w:rPr>
        <w:t>C. nutans</w:t>
      </w:r>
      <w:r w:rsidR="00FD6839">
        <w:rPr>
          <w:rFonts w:ascii="Times New Roman" w:hAnsi="Times New Roman" w:cs="Times New Roman"/>
          <w:sz w:val="24"/>
          <w:szCs w:val="24"/>
        </w:rPr>
        <w:t xml:space="preserve"> and </w:t>
      </w:r>
      <w:r w:rsidR="00FD6839">
        <w:rPr>
          <w:rFonts w:ascii="Times New Roman" w:hAnsi="Times New Roman" w:cs="Times New Roman"/>
          <w:i/>
          <w:iCs/>
          <w:sz w:val="24"/>
          <w:szCs w:val="24"/>
        </w:rPr>
        <w:t xml:space="preserve">C. </w:t>
      </w:r>
      <w:proofErr w:type="spellStart"/>
      <w:r w:rsidR="00FD6839">
        <w:rPr>
          <w:rFonts w:ascii="Times New Roman" w:hAnsi="Times New Roman" w:cs="Times New Roman"/>
          <w:i/>
          <w:iCs/>
          <w:sz w:val="24"/>
          <w:szCs w:val="24"/>
        </w:rPr>
        <w:t>acanthoides</w:t>
      </w:r>
      <w:proofErr w:type="spellEnd"/>
      <w:r w:rsidR="00FD6839">
        <w:rPr>
          <w:rFonts w:ascii="Times New Roman" w:hAnsi="Times New Roman" w:cs="Times New Roman"/>
          <w:sz w:val="24"/>
          <w:szCs w:val="24"/>
        </w:rPr>
        <w:t xml:space="preserve"> </w:t>
      </w:r>
      <w:r w:rsidR="00147A50">
        <w:rPr>
          <w:rFonts w:ascii="Times New Roman" w:hAnsi="Times New Roman" w:cs="Times New Roman"/>
          <w:sz w:val="24"/>
          <w:szCs w:val="24"/>
        </w:rPr>
        <w:t xml:space="preserve">seeds at the </w:t>
      </w:r>
      <w:r w:rsidR="00FD6839">
        <w:rPr>
          <w:rFonts w:ascii="Times New Roman" w:hAnsi="Times New Roman" w:cs="Times New Roman"/>
          <w:sz w:val="24"/>
          <w:szCs w:val="24"/>
        </w:rPr>
        <w:t xml:space="preserve">Penn State </w:t>
      </w:r>
      <w:proofErr w:type="spellStart"/>
      <w:r w:rsidR="00FD6839">
        <w:rPr>
          <w:rFonts w:ascii="Times New Roman" w:hAnsi="Times New Roman" w:cs="Times New Roman"/>
          <w:sz w:val="24"/>
          <w:szCs w:val="24"/>
        </w:rPr>
        <w:t>Breazeale</w:t>
      </w:r>
      <w:proofErr w:type="spellEnd"/>
      <w:r w:rsidR="00FD6839">
        <w:rPr>
          <w:rFonts w:ascii="Times New Roman" w:hAnsi="Times New Roman" w:cs="Times New Roman"/>
          <w:sz w:val="24"/>
          <w:szCs w:val="24"/>
        </w:rPr>
        <w:t xml:space="preserve"> Reactor.</w:t>
      </w:r>
    </w:p>
    <w:p w14:paraId="16750B39" w14:textId="77777777" w:rsidR="003E2536" w:rsidRPr="00C45936" w:rsidRDefault="003E2536" w:rsidP="00204FAB">
      <w:pPr>
        <w:spacing w:line="240" w:lineRule="auto"/>
        <w:jc w:val="both"/>
        <w:rPr>
          <w:rFonts w:ascii="Times New Roman" w:hAnsi="Times New Roman" w:cs="Times New Roman"/>
          <w:b/>
          <w:bCs/>
          <w:sz w:val="24"/>
          <w:szCs w:val="24"/>
        </w:rPr>
      </w:pPr>
    </w:p>
    <w:p w14:paraId="6BAACA7C" w14:textId="3BD44B78"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79AAB1A" w14:textId="278E8185" w:rsidR="00B705D6" w:rsidRDefault="00A02EDA">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t>Alba-Lynn, C.</w:t>
      </w:r>
      <w:r w:rsidR="00E06D47">
        <w:rPr>
          <w:rFonts w:ascii="Times New Roman" w:hAnsi="Times New Roman" w:cs="Times New Roman"/>
          <w:sz w:val="24"/>
          <w:szCs w:val="24"/>
        </w:rPr>
        <w:t xml:space="preserve"> &amp;</w:t>
      </w:r>
      <w:r w:rsidRPr="00A02EDA">
        <w:rPr>
          <w:rFonts w:ascii="Times New Roman" w:hAnsi="Times New Roman" w:cs="Times New Roman"/>
          <w:sz w:val="24"/>
          <w:szCs w:val="24"/>
        </w:rPr>
        <w:t xml:space="preserve"> Henk, S.</w:t>
      </w:r>
      <w:r w:rsidR="00992F36">
        <w:rPr>
          <w:rFonts w:ascii="Times New Roman" w:hAnsi="Times New Roman" w:cs="Times New Roman"/>
          <w:sz w:val="24"/>
          <w:szCs w:val="24"/>
        </w:rPr>
        <w:t xml:space="preserve"> (</w:t>
      </w:r>
      <w:r w:rsidRPr="00A02EDA">
        <w:rPr>
          <w:rFonts w:ascii="Times New Roman" w:hAnsi="Times New Roman" w:cs="Times New Roman"/>
          <w:sz w:val="24"/>
          <w:szCs w:val="24"/>
        </w:rPr>
        <w:t>2010</w:t>
      </w:r>
      <w:r w:rsidR="00992F36">
        <w:rPr>
          <w:rFonts w:ascii="Times New Roman" w:hAnsi="Times New Roman" w:cs="Times New Roman"/>
          <w:sz w:val="24"/>
          <w:szCs w:val="24"/>
        </w:rPr>
        <w:t>)</w:t>
      </w:r>
      <w:r w:rsidRPr="00A02EDA">
        <w:rPr>
          <w:rFonts w:ascii="Times New Roman" w:hAnsi="Times New Roman" w:cs="Times New Roman"/>
          <w:sz w:val="24"/>
          <w:szCs w:val="24"/>
        </w:rPr>
        <w:t xml:space="preserve">.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w:t>
      </w:r>
      <w:r w:rsidRPr="00BE38E8">
        <w:rPr>
          <w:rFonts w:ascii="Times New Roman" w:hAnsi="Times New Roman" w:cs="Times New Roman"/>
          <w:i/>
          <w:iCs/>
          <w:sz w:val="24"/>
          <w:szCs w:val="24"/>
        </w:rPr>
        <w:t>Plant Ecology</w:t>
      </w:r>
      <w:r w:rsidRPr="00A02EDA">
        <w:rPr>
          <w:rFonts w:ascii="Times New Roman" w:hAnsi="Times New Roman" w:cs="Times New Roman"/>
          <w:sz w:val="24"/>
          <w:szCs w:val="24"/>
        </w:rPr>
        <w:t>, 210(2), 291-301.</w:t>
      </w:r>
    </w:p>
    <w:p w14:paraId="028C51B2" w14:textId="73D6AEB5"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BE38E8">
        <w:rPr>
          <w:rFonts w:ascii="Times New Roman" w:hAnsi="Times New Roman" w:cs="Times New Roman"/>
          <w:sz w:val="24"/>
          <w:szCs w:val="24"/>
        </w:rPr>
        <w:lastRenderedPageBreak/>
        <w:t>Ansong</w:t>
      </w:r>
      <w:proofErr w:type="spellEnd"/>
      <w:r w:rsidRPr="00BE38E8">
        <w:rPr>
          <w:rFonts w:ascii="Times New Roman" w:hAnsi="Times New Roman" w:cs="Times New Roman"/>
          <w:sz w:val="24"/>
          <w:szCs w:val="24"/>
        </w:rPr>
        <w:t>, M</w:t>
      </w:r>
      <w:r w:rsidR="00E06D47" w:rsidRPr="00BE38E8">
        <w:rPr>
          <w:rFonts w:ascii="Times New Roman" w:hAnsi="Times New Roman" w:cs="Times New Roman"/>
          <w:sz w:val="24"/>
          <w:szCs w:val="24"/>
        </w:rPr>
        <w:t xml:space="preserve">. &amp; </w:t>
      </w:r>
      <w:r w:rsidRPr="00BE38E8">
        <w:rPr>
          <w:rFonts w:ascii="Times New Roman" w:hAnsi="Times New Roman" w:cs="Times New Roman"/>
          <w:sz w:val="24"/>
          <w:szCs w:val="24"/>
        </w:rPr>
        <w:t>Pickering, C.</w:t>
      </w:r>
      <w:r w:rsidR="00992F36" w:rsidRPr="00BE38E8">
        <w:rPr>
          <w:rFonts w:ascii="Times New Roman" w:hAnsi="Times New Roman" w:cs="Times New Roman"/>
          <w:sz w:val="24"/>
          <w:szCs w:val="24"/>
        </w:rPr>
        <w:t xml:space="preserve"> (</w:t>
      </w:r>
      <w:r w:rsidRPr="00BE38E8">
        <w:rPr>
          <w:rFonts w:ascii="Times New Roman" w:hAnsi="Times New Roman" w:cs="Times New Roman"/>
          <w:sz w:val="24"/>
          <w:szCs w:val="24"/>
        </w:rPr>
        <w:t>2014</w:t>
      </w:r>
      <w:r w:rsidR="00992F36" w:rsidRPr="00BE38E8">
        <w:rPr>
          <w:rFonts w:ascii="Times New Roman" w:hAnsi="Times New Roman" w:cs="Times New Roman"/>
          <w:sz w:val="24"/>
          <w:szCs w:val="24"/>
        </w:rPr>
        <w:t>)</w:t>
      </w:r>
      <w:r w:rsidRPr="00BE38E8">
        <w:rPr>
          <w:rFonts w:ascii="Times New Roman" w:hAnsi="Times New Roman" w:cs="Times New Roman"/>
          <w:sz w:val="24"/>
          <w:szCs w:val="24"/>
        </w:rPr>
        <w:t xml:space="preserve">. Weed seeds on clothing: A global review. </w:t>
      </w:r>
      <w:r w:rsidRPr="00BE38E8">
        <w:rPr>
          <w:rFonts w:ascii="Times New Roman" w:hAnsi="Times New Roman" w:cs="Times New Roman"/>
          <w:i/>
          <w:iCs/>
          <w:sz w:val="24"/>
          <w:szCs w:val="24"/>
        </w:rPr>
        <w:t>Journal of</w:t>
      </w:r>
      <w:r w:rsidRPr="00BE38E8">
        <w:rPr>
          <w:rFonts w:ascii="Times New Roman" w:hAnsi="Times New Roman" w:cs="Times New Roman"/>
          <w:sz w:val="24"/>
          <w:szCs w:val="24"/>
        </w:rPr>
        <w:t xml:space="preserve"> </w:t>
      </w:r>
      <w:r w:rsidRPr="00BE38E8">
        <w:rPr>
          <w:rFonts w:ascii="Times New Roman" w:hAnsi="Times New Roman" w:cs="Times New Roman"/>
          <w:i/>
          <w:iCs/>
          <w:sz w:val="24"/>
          <w:szCs w:val="24"/>
        </w:rPr>
        <w:t>Environmental Management</w:t>
      </w:r>
      <w:r w:rsidRPr="00BE38E8">
        <w:rPr>
          <w:rFonts w:ascii="Times New Roman" w:hAnsi="Times New Roman" w:cs="Times New Roman"/>
          <w:sz w:val="24"/>
          <w:szCs w:val="24"/>
        </w:rPr>
        <w:t>, 144, 203-211.</w:t>
      </w:r>
    </w:p>
    <w:p w14:paraId="288E88FA" w14:textId="7D52015F" w:rsidR="00EF5B26" w:rsidRDefault="00EF5B26" w:rsidP="00B705D6">
      <w:pPr>
        <w:spacing w:after="120" w:line="240" w:lineRule="auto"/>
        <w:ind w:left="284" w:hanging="284"/>
        <w:jc w:val="both"/>
        <w:rPr>
          <w:rFonts w:ascii="Times New Roman" w:hAnsi="Times New Roman" w:cs="Times New Roman"/>
          <w:sz w:val="24"/>
          <w:szCs w:val="24"/>
        </w:rPr>
      </w:pPr>
      <w:r w:rsidRPr="00EF5B26">
        <w:rPr>
          <w:rFonts w:ascii="Times New Roman" w:hAnsi="Times New Roman" w:cs="Times New Roman"/>
          <w:sz w:val="24"/>
          <w:szCs w:val="24"/>
        </w:rPr>
        <w:t xml:space="preserve">Bates, D., </w:t>
      </w:r>
      <w:proofErr w:type="spellStart"/>
      <w:r w:rsidRPr="00EF5B26">
        <w:rPr>
          <w:rFonts w:ascii="Times New Roman" w:hAnsi="Times New Roman" w:cs="Times New Roman"/>
          <w:sz w:val="24"/>
          <w:szCs w:val="24"/>
        </w:rPr>
        <w:t>Maechler</w:t>
      </w:r>
      <w:proofErr w:type="spellEnd"/>
      <w:r w:rsidRPr="00EF5B26">
        <w:rPr>
          <w:rFonts w:ascii="Times New Roman" w:hAnsi="Times New Roman" w:cs="Times New Roman"/>
          <w:sz w:val="24"/>
          <w:szCs w:val="24"/>
        </w:rPr>
        <w:t xml:space="preserve">, M., </w:t>
      </w:r>
      <w:proofErr w:type="spellStart"/>
      <w:r w:rsidRPr="00EF5B26">
        <w:rPr>
          <w:rFonts w:ascii="Times New Roman" w:hAnsi="Times New Roman" w:cs="Times New Roman"/>
          <w:sz w:val="24"/>
          <w:szCs w:val="24"/>
        </w:rPr>
        <w:t>Bolker</w:t>
      </w:r>
      <w:proofErr w:type="spellEnd"/>
      <w:r w:rsidRPr="00EF5B26">
        <w:rPr>
          <w:rFonts w:ascii="Times New Roman" w:hAnsi="Times New Roman" w:cs="Times New Roman"/>
          <w:sz w:val="24"/>
          <w:szCs w:val="24"/>
        </w:rPr>
        <w:t>, B., &amp; Walker, S. (2012). Package ‘lme4’. CRAN. R Foundation for Statistical Computing, Vienna, Austria.</w:t>
      </w:r>
    </w:p>
    <w:p w14:paraId="4152FE8D" w14:textId="2BDBACD6"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Berg, R.Y.</w:t>
      </w:r>
      <w:r w:rsidR="00992F36">
        <w:rPr>
          <w:rFonts w:ascii="Times New Roman" w:hAnsi="Times New Roman" w:cs="Times New Roman"/>
          <w:sz w:val="24"/>
          <w:szCs w:val="24"/>
        </w:rPr>
        <w:t xml:space="preserve"> (</w:t>
      </w:r>
      <w:r w:rsidRPr="00030EBE">
        <w:rPr>
          <w:rFonts w:ascii="Times New Roman" w:hAnsi="Times New Roman" w:cs="Times New Roman"/>
          <w:sz w:val="24"/>
          <w:szCs w:val="24"/>
        </w:rPr>
        <w:t>1975</w:t>
      </w:r>
      <w:r w:rsidR="00992F36">
        <w:rPr>
          <w:rFonts w:ascii="Times New Roman" w:hAnsi="Times New Roman" w:cs="Times New Roman"/>
          <w:sz w:val="24"/>
          <w:szCs w:val="24"/>
        </w:rPr>
        <w:t>)</w:t>
      </w:r>
      <w:r w:rsidRPr="00030EBE">
        <w:rPr>
          <w:rFonts w:ascii="Times New Roman" w:hAnsi="Times New Roman" w:cs="Times New Roman"/>
          <w:sz w:val="24"/>
          <w:szCs w:val="24"/>
        </w:rPr>
        <w:t xml:space="preserve">.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w:t>
      </w:r>
      <w:r w:rsidRPr="00BE38E8">
        <w:rPr>
          <w:rFonts w:ascii="Times New Roman" w:hAnsi="Times New Roman" w:cs="Times New Roman"/>
          <w:i/>
          <w:iCs/>
          <w:sz w:val="24"/>
          <w:szCs w:val="24"/>
        </w:rPr>
        <w:t>Australian Journal of Botany</w:t>
      </w:r>
      <w:r w:rsidRPr="00030EBE">
        <w:rPr>
          <w:rFonts w:ascii="Times New Roman" w:hAnsi="Times New Roman" w:cs="Times New Roman"/>
          <w:sz w:val="24"/>
          <w:szCs w:val="24"/>
        </w:rPr>
        <w:t>, 23(3), 475-508.</w:t>
      </w:r>
    </w:p>
    <w:p w14:paraId="2A445DE6" w14:textId="1FEB2B3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Brew, C.R., O'Dowd, D.J</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F36D35">
        <w:rPr>
          <w:rFonts w:ascii="Times New Roman" w:hAnsi="Times New Roman" w:cs="Times New Roman"/>
          <w:sz w:val="24"/>
          <w:szCs w:val="24"/>
        </w:rPr>
        <w:t>Rae, I.D.</w:t>
      </w:r>
      <w:r w:rsidR="00992F36">
        <w:rPr>
          <w:rFonts w:ascii="Times New Roman" w:hAnsi="Times New Roman" w:cs="Times New Roman"/>
          <w:sz w:val="24"/>
          <w:szCs w:val="24"/>
        </w:rPr>
        <w:t xml:space="preserve"> (</w:t>
      </w:r>
      <w:r w:rsidRPr="00F36D35">
        <w:rPr>
          <w:rFonts w:ascii="Times New Roman" w:hAnsi="Times New Roman" w:cs="Times New Roman"/>
          <w:sz w:val="24"/>
          <w:szCs w:val="24"/>
        </w:rPr>
        <w:t>1989</w:t>
      </w:r>
      <w:r w:rsidR="00992F36">
        <w:rPr>
          <w:rFonts w:ascii="Times New Roman" w:hAnsi="Times New Roman" w:cs="Times New Roman"/>
          <w:sz w:val="24"/>
          <w:szCs w:val="24"/>
        </w:rPr>
        <w:t>)</w:t>
      </w:r>
      <w:r w:rsidRPr="00F36D35">
        <w:rPr>
          <w:rFonts w:ascii="Times New Roman" w:hAnsi="Times New Roman" w:cs="Times New Roman"/>
          <w:sz w:val="24"/>
          <w:szCs w:val="24"/>
        </w:rPr>
        <w:t xml:space="preserve">.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BE38E8">
        <w:rPr>
          <w:rFonts w:ascii="Times New Roman" w:hAnsi="Times New Roman" w:cs="Times New Roman"/>
          <w:i/>
          <w:iCs/>
          <w:sz w:val="24"/>
          <w:szCs w:val="24"/>
        </w:rPr>
        <w:t>Oecologia</w:t>
      </w:r>
      <w:proofErr w:type="spellEnd"/>
      <w:r w:rsidRPr="00F36D35">
        <w:rPr>
          <w:rFonts w:ascii="Times New Roman" w:hAnsi="Times New Roman" w:cs="Times New Roman"/>
          <w:sz w:val="24"/>
          <w:szCs w:val="24"/>
        </w:rPr>
        <w:t>, 80(4), 490-497.</w:t>
      </w:r>
    </w:p>
    <w:p w14:paraId="21053DAB" w14:textId="6CC843CC"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S</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S.</w:t>
      </w:r>
      <w:r w:rsidR="00992F36">
        <w:rPr>
          <w:rFonts w:ascii="Times New Roman" w:hAnsi="Times New Roman" w:cs="Times New Roman"/>
          <w:sz w:val="24"/>
          <w:szCs w:val="24"/>
        </w:rPr>
        <w:t xml:space="preserve"> (</w:t>
      </w:r>
      <w:r w:rsidRPr="00236781">
        <w:rPr>
          <w:rFonts w:ascii="Times New Roman" w:hAnsi="Times New Roman" w:cs="Times New Roman"/>
          <w:sz w:val="24"/>
          <w:szCs w:val="24"/>
        </w:rPr>
        <w:t>2017</w:t>
      </w:r>
      <w:r w:rsidR="00992F36">
        <w:rPr>
          <w:rFonts w:ascii="Times New Roman" w:hAnsi="Times New Roman" w:cs="Times New Roman"/>
          <w:sz w:val="24"/>
          <w:szCs w:val="24"/>
        </w:rPr>
        <w:t>)</w:t>
      </w:r>
      <w:r w:rsidRPr="00236781">
        <w:rPr>
          <w:rFonts w:ascii="Times New Roman" w:hAnsi="Times New Roman" w:cs="Times New Roman"/>
          <w:sz w:val="24"/>
          <w:szCs w:val="24"/>
        </w:rPr>
        <w:t xml:space="preserve">.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w:t>
      </w:r>
      <w:r w:rsidRPr="00BE38E8">
        <w:rPr>
          <w:rFonts w:ascii="Times New Roman" w:hAnsi="Times New Roman" w:cs="Times New Roman"/>
          <w:i/>
          <w:iCs/>
          <w:sz w:val="24"/>
          <w:szCs w:val="24"/>
        </w:rPr>
        <w:t>Scientific Reports</w:t>
      </w:r>
      <w:r w:rsidRPr="00236781">
        <w:rPr>
          <w:rFonts w:ascii="Times New Roman" w:hAnsi="Times New Roman" w:cs="Times New Roman"/>
          <w:sz w:val="24"/>
          <w:szCs w:val="24"/>
        </w:rPr>
        <w:t>, 7(1), 1-8.</w:t>
      </w:r>
    </w:p>
    <w:p w14:paraId="394E26CA" w14:textId="38644AEB"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S.J</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w:t>
      </w:r>
      <w:r w:rsidR="00992F36">
        <w:rPr>
          <w:rFonts w:ascii="Times New Roman" w:hAnsi="Times New Roman" w:cs="Times New Roman"/>
          <w:sz w:val="24"/>
          <w:szCs w:val="24"/>
        </w:rPr>
        <w:t xml:space="preserve"> (</w:t>
      </w:r>
      <w:r w:rsidRPr="003835BB">
        <w:rPr>
          <w:rFonts w:ascii="Times New Roman" w:hAnsi="Times New Roman" w:cs="Times New Roman"/>
          <w:sz w:val="24"/>
          <w:szCs w:val="24"/>
        </w:rPr>
        <w:t>2005</w:t>
      </w:r>
      <w:r w:rsidR="00992F36">
        <w:rPr>
          <w:rFonts w:ascii="Times New Roman" w:hAnsi="Times New Roman" w:cs="Times New Roman"/>
          <w:sz w:val="24"/>
          <w:szCs w:val="24"/>
        </w:rPr>
        <w:t>)</w:t>
      </w:r>
      <w:r w:rsidRPr="003835BB">
        <w:rPr>
          <w:rFonts w:ascii="Times New Roman" w:hAnsi="Times New Roman" w:cs="Times New Roman"/>
          <w:sz w:val="24"/>
          <w:szCs w:val="24"/>
        </w:rPr>
        <w:t xml:space="preserve">. Effect of temperature, elevated carbon dioxide, and drought during seed development on the isoflavone content of dwarf soybean [Glycine max (L.) Merrill] grown in controlled environments. </w:t>
      </w:r>
      <w:r w:rsidRPr="00BE38E8">
        <w:rPr>
          <w:rFonts w:ascii="Times New Roman" w:hAnsi="Times New Roman" w:cs="Times New Roman"/>
          <w:i/>
          <w:iCs/>
          <w:sz w:val="24"/>
          <w:szCs w:val="24"/>
        </w:rPr>
        <w:t>Journal of agricultural and food chemistry</w:t>
      </w:r>
      <w:r w:rsidRPr="003835BB">
        <w:rPr>
          <w:rFonts w:ascii="Times New Roman" w:hAnsi="Times New Roman" w:cs="Times New Roman"/>
          <w:sz w:val="24"/>
          <w:szCs w:val="24"/>
        </w:rPr>
        <w:t>, 53(4), 1125-1129.</w:t>
      </w:r>
    </w:p>
    <w:p w14:paraId="5BCB1024" w14:textId="6D791261" w:rsidR="007B47C7" w:rsidRDefault="007B47C7" w:rsidP="00B705D6">
      <w:pPr>
        <w:spacing w:after="120" w:line="240" w:lineRule="auto"/>
        <w:ind w:left="284" w:hanging="284"/>
        <w:jc w:val="both"/>
        <w:rPr>
          <w:rFonts w:ascii="Times New Roman" w:hAnsi="Times New Roman" w:cs="Times New Roman"/>
          <w:sz w:val="24"/>
          <w:szCs w:val="24"/>
        </w:rPr>
      </w:pPr>
      <w:r w:rsidRPr="007B47C7">
        <w:rPr>
          <w:rFonts w:ascii="Times New Roman" w:hAnsi="Times New Roman" w:cs="Times New Roman"/>
          <w:sz w:val="24"/>
          <w:szCs w:val="24"/>
        </w:rPr>
        <w:t xml:space="preserve">Connell, J.H. (1971). On the role of natural enemies in preventing competitive exclusion in some marine animals and in rain forest trees. </w:t>
      </w:r>
      <w:r w:rsidRPr="00BE38E8">
        <w:rPr>
          <w:rFonts w:ascii="Times New Roman" w:hAnsi="Times New Roman" w:cs="Times New Roman"/>
          <w:i/>
          <w:iCs/>
          <w:sz w:val="24"/>
          <w:szCs w:val="24"/>
        </w:rPr>
        <w:t>Dynamics of populations</w:t>
      </w:r>
      <w:r w:rsidRPr="007B47C7">
        <w:rPr>
          <w:rFonts w:ascii="Times New Roman" w:hAnsi="Times New Roman" w:cs="Times New Roman"/>
          <w:sz w:val="24"/>
          <w:szCs w:val="24"/>
        </w:rPr>
        <w:t>, 298-312.</w:t>
      </w:r>
    </w:p>
    <w:p w14:paraId="78A2E904" w14:textId="30C7310E" w:rsidR="00EF5B26" w:rsidRPr="00B705D6" w:rsidRDefault="00EF5B26">
      <w:pPr>
        <w:spacing w:after="120" w:line="240" w:lineRule="auto"/>
        <w:ind w:left="284" w:hanging="284"/>
        <w:jc w:val="both"/>
        <w:rPr>
          <w:rFonts w:ascii="Times New Roman" w:hAnsi="Times New Roman" w:cs="Times New Roman"/>
          <w:sz w:val="24"/>
          <w:szCs w:val="24"/>
        </w:rPr>
      </w:pPr>
      <w:r w:rsidRPr="00EF5B26">
        <w:rPr>
          <w:rFonts w:ascii="Times New Roman" w:hAnsi="Times New Roman" w:cs="Times New Roman"/>
          <w:sz w:val="24"/>
          <w:szCs w:val="24"/>
        </w:rPr>
        <w:t xml:space="preserve">Culver, D.C. &amp; Beattie, A.J. (1978). Myrmecochory in Viola: dynamics of seed-ant interactions in some West Virginia species. </w:t>
      </w:r>
      <w:r w:rsidRPr="00BE38E8">
        <w:rPr>
          <w:rFonts w:ascii="Times New Roman" w:hAnsi="Times New Roman" w:cs="Times New Roman"/>
          <w:i/>
          <w:iCs/>
          <w:sz w:val="24"/>
          <w:szCs w:val="24"/>
        </w:rPr>
        <w:t>The Journal of Ecology</w:t>
      </w:r>
      <w:r w:rsidRPr="00EF5B26">
        <w:rPr>
          <w:rFonts w:ascii="Times New Roman" w:hAnsi="Times New Roman" w:cs="Times New Roman"/>
          <w:sz w:val="24"/>
          <w:szCs w:val="24"/>
        </w:rPr>
        <w:t>, 66(1), 53-72.</w:t>
      </w:r>
    </w:p>
    <w:p w14:paraId="26D45A12" w14:textId="0E0667D9" w:rsidR="00B705D6" w:rsidRDefault="00510833">
      <w:pPr>
        <w:spacing w:after="120" w:line="240" w:lineRule="auto"/>
        <w:ind w:left="284" w:hanging="284"/>
        <w:jc w:val="both"/>
        <w:rPr>
          <w:rFonts w:ascii="Times New Roman" w:hAnsi="Times New Roman" w:cs="Times New Roman"/>
          <w:color w:val="222222"/>
          <w:sz w:val="24"/>
          <w:szCs w:val="24"/>
          <w:shd w:val="clear" w:color="auto" w:fill="FFFFFF"/>
        </w:rPr>
      </w:pPr>
      <w:r w:rsidRPr="00510833">
        <w:rPr>
          <w:rFonts w:ascii="Times New Roman" w:hAnsi="Times New Roman" w:cs="Times New Roman"/>
          <w:color w:val="222222"/>
          <w:sz w:val="24"/>
          <w:szCs w:val="24"/>
          <w:shd w:val="clear" w:color="auto" w:fill="FFFFFF"/>
        </w:rPr>
        <w:t>Desrochers, A</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M</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Bain, J</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F</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&amp; Warwick, S</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I</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xml:space="preserve"> (1988). The Biology of Canadian Weeds.: 89. Carduus nutans L. and Carduus </w:t>
      </w:r>
      <w:proofErr w:type="spellStart"/>
      <w:r w:rsidRPr="00510833">
        <w:rPr>
          <w:rFonts w:ascii="Times New Roman" w:hAnsi="Times New Roman" w:cs="Times New Roman"/>
          <w:color w:val="222222"/>
          <w:sz w:val="24"/>
          <w:szCs w:val="24"/>
          <w:shd w:val="clear" w:color="auto" w:fill="FFFFFF"/>
        </w:rPr>
        <w:t>acanthoides</w:t>
      </w:r>
      <w:proofErr w:type="spellEnd"/>
      <w:r w:rsidRPr="00510833">
        <w:rPr>
          <w:rFonts w:ascii="Times New Roman" w:hAnsi="Times New Roman" w:cs="Times New Roman"/>
          <w:color w:val="222222"/>
          <w:sz w:val="24"/>
          <w:szCs w:val="24"/>
          <w:shd w:val="clear" w:color="auto" w:fill="FFFFFF"/>
        </w:rPr>
        <w:t xml:space="preserve"> L. </w:t>
      </w:r>
      <w:r w:rsidRPr="00BE38E8">
        <w:rPr>
          <w:rFonts w:ascii="Times New Roman" w:hAnsi="Times New Roman" w:cs="Times New Roman"/>
          <w:i/>
          <w:iCs/>
          <w:color w:val="222222"/>
          <w:sz w:val="24"/>
          <w:szCs w:val="24"/>
          <w:shd w:val="clear" w:color="auto" w:fill="FFFFFF"/>
        </w:rPr>
        <w:t>Canadian Journal of Plant Science</w:t>
      </w:r>
      <w:r w:rsidRPr="00510833">
        <w:rPr>
          <w:rFonts w:ascii="Times New Roman" w:hAnsi="Times New Roman" w:cs="Times New Roman"/>
          <w:color w:val="222222"/>
          <w:sz w:val="24"/>
          <w:szCs w:val="24"/>
          <w:shd w:val="clear" w:color="auto" w:fill="FFFFFF"/>
        </w:rPr>
        <w:t>, 68(4), 1053-1068.</w:t>
      </w:r>
    </w:p>
    <w:p w14:paraId="16E14271" w14:textId="19181FE0"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Edwards, G., Clark, H</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B31113">
        <w:rPr>
          <w:rFonts w:ascii="Times New Roman" w:hAnsi="Times New Roman" w:cs="Times New Roman"/>
          <w:color w:val="222222"/>
          <w:sz w:val="24"/>
          <w:szCs w:val="24"/>
          <w:shd w:val="clear" w:color="auto" w:fill="FFFFFF"/>
        </w:rPr>
        <w:t>Newton, P.</w:t>
      </w:r>
      <w:r w:rsidR="00992F36">
        <w:rPr>
          <w:rFonts w:ascii="Times New Roman" w:hAnsi="Times New Roman" w:cs="Times New Roman"/>
          <w:color w:val="222222"/>
          <w:sz w:val="24"/>
          <w:szCs w:val="24"/>
          <w:shd w:val="clear" w:color="auto" w:fill="FFFFFF"/>
        </w:rPr>
        <w:t xml:space="preserve"> (</w:t>
      </w:r>
      <w:r w:rsidRPr="00B31113">
        <w:rPr>
          <w:rFonts w:ascii="Times New Roman" w:hAnsi="Times New Roman" w:cs="Times New Roman"/>
          <w:color w:val="222222"/>
          <w:sz w:val="24"/>
          <w:szCs w:val="24"/>
          <w:shd w:val="clear" w:color="auto" w:fill="FFFFFF"/>
        </w:rPr>
        <w:t>2001</w:t>
      </w:r>
      <w:r w:rsidR="00992F36">
        <w:rPr>
          <w:rFonts w:ascii="Times New Roman" w:hAnsi="Times New Roman" w:cs="Times New Roman"/>
          <w:color w:val="222222"/>
          <w:sz w:val="24"/>
          <w:szCs w:val="24"/>
          <w:shd w:val="clear" w:color="auto" w:fill="FFFFFF"/>
        </w:rPr>
        <w:t>)</w:t>
      </w:r>
      <w:r w:rsidRPr="00B31113">
        <w:rPr>
          <w:rFonts w:ascii="Times New Roman" w:hAnsi="Times New Roman" w:cs="Times New Roman"/>
          <w:color w:val="222222"/>
          <w:sz w:val="24"/>
          <w:szCs w:val="24"/>
          <w:shd w:val="clear" w:color="auto" w:fill="FFFFFF"/>
        </w:rPr>
        <w:t xml:space="preserve">. The effects of elevated CO2 on seed production and seedling recruitment in a sheep-grazed pasture. </w:t>
      </w:r>
      <w:proofErr w:type="spellStart"/>
      <w:r w:rsidRPr="00BE38E8">
        <w:rPr>
          <w:rFonts w:ascii="Times New Roman" w:hAnsi="Times New Roman" w:cs="Times New Roman"/>
          <w:i/>
          <w:iCs/>
          <w:color w:val="222222"/>
          <w:sz w:val="24"/>
          <w:szCs w:val="24"/>
          <w:shd w:val="clear" w:color="auto" w:fill="FFFFFF"/>
        </w:rPr>
        <w:t>Oecologia</w:t>
      </w:r>
      <w:proofErr w:type="spellEnd"/>
      <w:r w:rsidRPr="00B31113">
        <w:rPr>
          <w:rFonts w:ascii="Times New Roman" w:hAnsi="Times New Roman" w:cs="Times New Roman"/>
          <w:color w:val="222222"/>
          <w:sz w:val="24"/>
          <w:szCs w:val="24"/>
          <w:shd w:val="clear" w:color="auto" w:fill="FFFFFF"/>
        </w:rPr>
        <w:t>, 127(3), 383-394.</w:t>
      </w:r>
    </w:p>
    <w:p w14:paraId="6D8AB863" w14:textId="27F52ED7"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Edwards, W., Dunlop, M</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L.</w:t>
      </w:r>
      <w:r w:rsidR="00992F36">
        <w:rPr>
          <w:rFonts w:ascii="Times New Roman" w:hAnsi="Times New Roman" w:cs="Times New Roman"/>
          <w:color w:val="222222"/>
          <w:sz w:val="24"/>
          <w:szCs w:val="24"/>
          <w:shd w:val="clear" w:color="auto" w:fill="FFFFFF"/>
        </w:rPr>
        <w:t xml:space="preserve"> (</w:t>
      </w:r>
      <w:r w:rsidRPr="00497079">
        <w:rPr>
          <w:rFonts w:ascii="Times New Roman" w:hAnsi="Times New Roman" w:cs="Times New Roman"/>
          <w:color w:val="222222"/>
          <w:sz w:val="24"/>
          <w:szCs w:val="24"/>
          <w:shd w:val="clear" w:color="auto" w:fill="FFFFFF"/>
        </w:rPr>
        <w:t>2006</w:t>
      </w:r>
      <w:r w:rsidR="00992F36">
        <w:rPr>
          <w:rFonts w:ascii="Times New Roman" w:hAnsi="Times New Roman" w:cs="Times New Roman"/>
          <w:color w:val="222222"/>
          <w:sz w:val="24"/>
          <w:szCs w:val="24"/>
          <w:shd w:val="clear" w:color="auto" w:fill="FFFFFF"/>
        </w:rPr>
        <w:t>)</w:t>
      </w:r>
      <w:r w:rsidRPr="00497079">
        <w:rPr>
          <w:rFonts w:ascii="Times New Roman" w:hAnsi="Times New Roman" w:cs="Times New Roman"/>
          <w:color w:val="222222"/>
          <w:sz w:val="24"/>
          <w:szCs w:val="24"/>
          <w:shd w:val="clear" w:color="auto" w:fill="FFFFFF"/>
        </w:rPr>
        <w:t xml:space="preserve">.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w:t>
      </w:r>
      <w:r w:rsidRPr="00BE38E8">
        <w:rPr>
          <w:rFonts w:ascii="Times New Roman" w:hAnsi="Times New Roman" w:cs="Times New Roman"/>
          <w:i/>
          <w:iCs/>
          <w:color w:val="222222"/>
          <w:sz w:val="24"/>
          <w:szCs w:val="24"/>
          <w:shd w:val="clear" w:color="auto" w:fill="FFFFFF"/>
        </w:rPr>
        <w:t>Journal of Ecology</w:t>
      </w:r>
      <w:r w:rsidRPr="00497079">
        <w:rPr>
          <w:rFonts w:ascii="Times New Roman" w:hAnsi="Times New Roman" w:cs="Times New Roman"/>
          <w:color w:val="222222"/>
          <w:sz w:val="24"/>
          <w:szCs w:val="24"/>
          <w:shd w:val="clear" w:color="auto" w:fill="FFFFFF"/>
        </w:rPr>
        <w:t>, 94(3), 687-694.</w:t>
      </w:r>
    </w:p>
    <w:p w14:paraId="7A11EF40" w14:textId="056E6BD0" w:rsidR="00AA33F4" w:rsidRDefault="00AA33F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A33F4">
        <w:rPr>
          <w:rFonts w:ascii="Times New Roman" w:hAnsi="Times New Roman" w:cs="Times New Roman"/>
          <w:color w:val="222222"/>
          <w:sz w:val="24"/>
          <w:szCs w:val="24"/>
          <w:shd w:val="clear" w:color="auto" w:fill="FFFFFF"/>
        </w:rPr>
        <w:t>Fischer, C</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AA33F4">
        <w:rPr>
          <w:rFonts w:ascii="Times New Roman" w:hAnsi="Times New Roman" w:cs="Times New Roman"/>
          <w:color w:val="222222"/>
          <w:sz w:val="24"/>
          <w:szCs w:val="24"/>
          <w:shd w:val="clear" w:color="auto" w:fill="FFFFFF"/>
        </w:rPr>
        <w:t>Türke</w:t>
      </w:r>
      <w:proofErr w:type="spellEnd"/>
      <w:r w:rsidRPr="00AA33F4">
        <w:rPr>
          <w:rFonts w:ascii="Times New Roman" w:hAnsi="Times New Roman" w:cs="Times New Roman"/>
          <w:color w:val="222222"/>
          <w:sz w:val="24"/>
          <w:szCs w:val="24"/>
          <w:shd w:val="clear" w:color="auto" w:fill="FFFFFF"/>
        </w:rPr>
        <w:t>, M.</w:t>
      </w:r>
      <w:r w:rsidR="00992F36">
        <w:rPr>
          <w:rFonts w:ascii="Times New Roman" w:hAnsi="Times New Roman" w:cs="Times New Roman"/>
          <w:color w:val="222222"/>
          <w:sz w:val="24"/>
          <w:szCs w:val="24"/>
          <w:shd w:val="clear" w:color="auto" w:fill="FFFFFF"/>
        </w:rPr>
        <w:t xml:space="preserve"> (</w:t>
      </w:r>
      <w:r w:rsidRPr="00AA33F4">
        <w:rPr>
          <w:rFonts w:ascii="Times New Roman" w:hAnsi="Times New Roman" w:cs="Times New Roman"/>
          <w:color w:val="222222"/>
          <w:sz w:val="24"/>
          <w:szCs w:val="24"/>
          <w:shd w:val="clear" w:color="auto" w:fill="FFFFFF"/>
        </w:rPr>
        <w:t>2016</w:t>
      </w:r>
      <w:r w:rsidR="00992F36">
        <w:rPr>
          <w:rFonts w:ascii="Times New Roman" w:hAnsi="Times New Roman" w:cs="Times New Roman"/>
          <w:color w:val="222222"/>
          <w:sz w:val="24"/>
          <w:szCs w:val="24"/>
          <w:shd w:val="clear" w:color="auto" w:fill="FFFFFF"/>
        </w:rPr>
        <w:t>)</w:t>
      </w:r>
      <w:r w:rsidRPr="00AA33F4">
        <w:rPr>
          <w:rFonts w:ascii="Times New Roman" w:hAnsi="Times New Roman" w:cs="Times New Roman"/>
          <w:color w:val="222222"/>
          <w:sz w:val="24"/>
          <w:szCs w:val="24"/>
          <w:shd w:val="clear" w:color="auto" w:fill="FFFFFF"/>
        </w:rPr>
        <w:t xml:space="preserve">. Seed preferences by rodents in the </w:t>
      </w:r>
      <w:proofErr w:type="spellStart"/>
      <w:r w:rsidRPr="00AA33F4">
        <w:rPr>
          <w:rFonts w:ascii="Times New Roman" w:hAnsi="Times New Roman" w:cs="Times New Roman"/>
          <w:color w:val="222222"/>
          <w:sz w:val="24"/>
          <w:szCs w:val="24"/>
          <w:shd w:val="clear" w:color="auto" w:fill="FFFFFF"/>
        </w:rPr>
        <w:t>agri</w:t>
      </w:r>
      <w:proofErr w:type="spellEnd"/>
      <w:r w:rsidRPr="00AA33F4">
        <w:rPr>
          <w:rFonts w:ascii="Times New Roman" w:hAnsi="Times New Roman" w:cs="Times New Roman"/>
          <w:color w:val="222222"/>
          <w:sz w:val="24"/>
          <w:szCs w:val="24"/>
          <w:shd w:val="clear" w:color="auto" w:fill="FFFFFF"/>
        </w:rPr>
        <w:t xml:space="preserve">‐environment and implications for biological weed control. </w:t>
      </w:r>
      <w:r w:rsidRPr="00BE38E8">
        <w:rPr>
          <w:rFonts w:ascii="Times New Roman" w:hAnsi="Times New Roman" w:cs="Times New Roman"/>
          <w:i/>
          <w:iCs/>
          <w:color w:val="222222"/>
          <w:sz w:val="24"/>
          <w:szCs w:val="24"/>
          <w:shd w:val="clear" w:color="auto" w:fill="FFFFFF"/>
        </w:rPr>
        <w:t>Ecology and evolution</w:t>
      </w:r>
      <w:r w:rsidRPr="00AA33F4">
        <w:rPr>
          <w:rFonts w:ascii="Times New Roman" w:hAnsi="Times New Roman" w:cs="Times New Roman"/>
          <w:color w:val="222222"/>
          <w:sz w:val="24"/>
          <w:szCs w:val="24"/>
          <w:shd w:val="clear" w:color="auto" w:fill="FFFFFF"/>
        </w:rPr>
        <w:t>, 6(16), 5796-5807.</w:t>
      </w:r>
    </w:p>
    <w:p w14:paraId="580B7E70" w14:textId="316C7770"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C</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6D0C19">
        <w:rPr>
          <w:rFonts w:ascii="Times New Roman" w:hAnsi="Times New Roman" w:cs="Times New Roman"/>
          <w:color w:val="222222"/>
          <w:sz w:val="24"/>
          <w:szCs w:val="24"/>
          <w:shd w:val="clear" w:color="auto" w:fill="FFFFFF"/>
        </w:rPr>
        <w:t>Schupp, E.W.</w:t>
      </w:r>
      <w:r w:rsidR="00992F36">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2008</w:t>
      </w:r>
      <w:r w:rsidR="00992F36">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Effectiveness of rodents as local seed dispersers of Holm oaks. </w:t>
      </w:r>
      <w:proofErr w:type="spellStart"/>
      <w:r w:rsidRPr="00BE38E8">
        <w:rPr>
          <w:rFonts w:ascii="Times New Roman" w:hAnsi="Times New Roman" w:cs="Times New Roman"/>
          <w:i/>
          <w:iCs/>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529-537.</w:t>
      </w:r>
    </w:p>
    <w:p w14:paraId="0FD9454B" w14:textId="6106E6DB"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 xml:space="preserve">Griffiths, H.M., Ashton, L.A., Walker, A.E., Hasan, F., Evans, T.A., </w:t>
      </w:r>
      <w:proofErr w:type="spellStart"/>
      <w:r w:rsidRPr="00B26FC5">
        <w:rPr>
          <w:rFonts w:ascii="Times New Roman" w:hAnsi="Times New Roman" w:cs="Times New Roman"/>
          <w:color w:val="222222"/>
          <w:sz w:val="24"/>
          <w:szCs w:val="24"/>
          <w:shd w:val="clear" w:color="auto" w:fill="FFFFFF"/>
        </w:rPr>
        <w:t>Eggleton</w:t>
      </w:r>
      <w:proofErr w:type="spellEnd"/>
      <w:r w:rsidRPr="00B26FC5">
        <w:rPr>
          <w:rFonts w:ascii="Times New Roman" w:hAnsi="Times New Roman" w:cs="Times New Roman"/>
          <w:color w:val="222222"/>
          <w:sz w:val="24"/>
          <w:szCs w:val="24"/>
          <w:shd w:val="clear" w:color="auto" w:fill="FFFFFF"/>
        </w:rPr>
        <w:t>, P</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B26FC5">
        <w:rPr>
          <w:rFonts w:ascii="Times New Roman" w:hAnsi="Times New Roman" w:cs="Times New Roman"/>
          <w:color w:val="222222"/>
          <w:sz w:val="24"/>
          <w:szCs w:val="24"/>
          <w:shd w:val="clear" w:color="auto" w:fill="FFFFFF"/>
        </w:rPr>
        <w:t>Parr, C.L.</w:t>
      </w:r>
      <w:r w:rsidR="00992F36">
        <w:rPr>
          <w:rFonts w:ascii="Times New Roman" w:hAnsi="Times New Roman" w:cs="Times New Roman"/>
          <w:color w:val="222222"/>
          <w:sz w:val="24"/>
          <w:szCs w:val="24"/>
          <w:shd w:val="clear" w:color="auto" w:fill="FFFFFF"/>
        </w:rPr>
        <w:t xml:space="preserve"> (</w:t>
      </w:r>
      <w:r w:rsidRPr="00B26FC5">
        <w:rPr>
          <w:rFonts w:ascii="Times New Roman" w:hAnsi="Times New Roman" w:cs="Times New Roman"/>
          <w:color w:val="222222"/>
          <w:sz w:val="24"/>
          <w:szCs w:val="24"/>
          <w:shd w:val="clear" w:color="auto" w:fill="FFFFFF"/>
        </w:rPr>
        <w:t>2018</w:t>
      </w:r>
      <w:r w:rsidR="00992F36">
        <w:rPr>
          <w:rFonts w:ascii="Times New Roman" w:hAnsi="Times New Roman" w:cs="Times New Roman"/>
          <w:color w:val="222222"/>
          <w:sz w:val="24"/>
          <w:szCs w:val="24"/>
          <w:shd w:val="clear" w:color="auto" w:fill="FFFFFF"/>
        </w:rPr>
        <w:t>)</w:t>
      </w:r>
      <w:r w:rsidRPr="00B26FC5">
        <w:rPr>
          <w:rFonts w:ascii="Times New Roman" w:hAnsi="Times New Roman" w:cs="Times New Roman"/>
          <w:color w:val="222222"/>
          <w:sz w:val="24"/>
          <w:szCs w:val="24"/>
          <w:shd w:val="clear" w:color="auto" w:fill="FFFFFF"/>
        </w:rPr>
        <w:t xml:space="preserve">. Ants are the major agents of resource removal from tropical rainforests. </w:t>
      </w:r>
      <w:r w:rsidRPr="00BE38E8">
        <w:rPr>
          <w:rFonts w:ascii="Times New Roman" w:hAnsi="Times New Roman" w:cs="Times New Roman"/>
          <w:i/>
          <w:iCs/>
          <w:color w:val="222222"/>
          <w:sz w:val="24"/>
          <w:szCs w:val="24"/>
          <w:shd w:val="clear" w:color="auto" w:fill="FFFFFF"/>
        </w:rPr>
        <w:t>Journal of Animal Ecology</w:t>
      </w:r>
      <w:r w:rsidRPr="00B26FC5">
        <w:rPr>
          <w:rFonts w:ascii="Times New Roman" w:hAnsi="Times New Roman" w:cs="Times New Roman"/>
          <w:color w:val="222222"/>
          <w:sz w:val="24"/>
          <w:szCs w:val="24"/>
          <w:shd w:val="clear" w:color="auto" w:fill="FFFFFF"/>
        </w:rPr>
        <w:t>, 87(1), 293-300.</w:t>
      </w:r>
    </w:p>
    <w:p w14:paraId="3EA90A28" w14:textId="4F288ED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E38E8">
        <w:rPr>
          <w:rFonts w:ascii="Times New Roman" w:hAnsi="Times New Roman" w:cs="Times New Roman"/>
          <w:color w:val="222222"/>
          <w:sz w:val="24"/>
          <w:szCs w:val="24"/>
          <w:shd w:val="clear" w:color="auto" w:fill="FFFFFF"/>
        </w:rPr>
        <w:t>Guitián</w:t>
      </w:r>
      <w:proofErr w:type="spellEnd"/>
      <w:r w:rsidRPr="00BE38E8">
        <w:rPr>
          <w:rFonts w:ascii="Times New Roman" w:hAnsi="Times New Roman" w:cs="Times New Roman"/>
          <w:color w:val="222222"/>
          <w:sz w:val="24"/>
          <w:szCs w:val="24"/>
          <w:shd w:val="clear" w:color="auto" w:fill="FFFFFF"/>
        </w:rPr>
        <w:t>, J., Fuentes, M., Bermejo, T</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López, B.</w:t>
      </w:r>
      <w:r w:rsidR="00992F36"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1992</w:t>
      </w:r>
      <w:r w:rsidR="00992F36"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Spatial variation in the interactions between Prunus mahaleb and frugivorous birds. </w:t>
      </w:r>
      <w:r w:rsidRPr="00BE38E8">
        <w:rPr>
          <w:rFonts w:ascii="Times New Roman" w:hAnsi="Times New Roman" w:cs="Times New Roman"/>
          <w:i/>
          <w:iCs/>
          <w:color w:val="222222"/>
          <w:sz w:val="24"/>
          <w:szCs w:val="24"/>
          <w:shd w:val="clear" w:color="auto" w:fill="FFFFFF"/>
        </w:rPr>
        <w:t>Oikos</w:t>
      </w:r>
      <w:r w:rsidRPr="00BE38E8">
        <w:rPr>
          <w:rFonts w:ascii="Times New Roman" w:hAnsi="Times New Roman" w:cs="Times New Roman"/>
          <w:color w:val="222222"/>
          <w:sz w:val="24"/>
          <w:szCs w:val="24"/>
          <w:shd w:val="clear" w:color="auto" w:fill="FFFFFF"/>
        </w:rPr>
        <w:t>,</w:t>
      </w:r>
      <w:r w:rsidR="00EF5B26" w:rsidRPr="00BE38E8">
        <w:rPr>
          <w:rFonts w:ascii="Times New Roman" w:hAnsi="Times New Roman" w:cs="Times New Roman"/>
          <w:color w:val="222222"/>
          <w:sz w:val="24"/>
          <w:szCs w:val="24"/>
          <w:shd w:val="clear" w:color="auto" w:fill="FFFFFF"/>
        </w:rPr>
        <w:t xml:space="preserve"> 63(1),</w:t>
      </w:r>
      <w:r w:rsidRPr="00BE38E8">
        <w:rPr>
          <w:rFonts w:ascii="Times New Roman" w:hAnsi="Times New Roman" w:cs="Times New Roman"/>
          <w:color w:val="222222"/>
          <w:sz w:val="24"/>
          <w:szCs w:val="24"/>
          <w:shd w:val="clear" w:color="auto" w:fill="FFFFFF"/>
        </w:rPr>
        <w:t xml:space="preserve"> 125-130.</w:t>
      </w:r>
    </w:p>
    <w:p w14:paraId="6C884E85" w14:textId="78525D34"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 xml:space="preserve">Gurney, C.M., </w:t>
      </w:r>
      <w:proofErr w:type="spellStart"/>
      <w:r w:rsidRPr="005545D4">
        <w:rPr>
          <w:rFonts w:ascii="Times New Roman" w:hAnsi="Times New Roman" w:cs="Times New Roman"/>
          <w:color w:val="222222"/>
          <w:sz w:val="24"/>
          <w:szCs w:val="24"/>
          <w:shd w:val="clear" w:color="auto" w:fill="FFFFFF"/>
        </w:rPr>
        <w:t>Prugh</w:t>
      </w:r>
      <w:proofErr w:type="spellEnd"/>
      <w:r w:rsidRPr="005545D4">
        <w:rPr>
          <w:rFonts w:ascii="Times New Roman" w:hAnsi="Times New Roman" w:cs="Times New Roman"/>
          <w:color w:val="222222"/>
          <w:sz w:val="24"/>
          <w:szCs w:val="24"/>
          <w:shd w:val="clear" w:color="auto" w:fill="FFFFFF"/>
        </w:rPr>
        <w:t>, L.R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5545D4">
        <w:rPr>
          <w:rFonts w:ascii="Times New Roman" w:hAnsi="Times New Roman" w:cs="Times New Roman"/>
          <w:color w:val="222222"/>
          <w:sz w:val="24"/>
          <w:szCs w:val="24"/>
          <w:shd w:val="clear" w:color="auto" w:fill="FFFFFF"/>
        </w:rPr>
        <w:t>Brashares</w:t>
      </w:r>
      <w:proofErr w:type="spellEnd"/>
      <w:r w:rsidRPr="005545D4">
        <w:rPr>
          <w:rFonts w:ascii="Times New Roman" w:hAnsi="Times New Roman" w:cs="Times New Roman"/>
          <w:color w:val="222222"/>
          <w:sz w:val="24"/>
          <w:szCs w:val="24"/>
          <w:shd w:val="clear" w:color="auto" w:fill="FFFFFF"/>
        </w:rPr>
        <w:t>, J.S.</w:t>
      </w:r>
      <w:r w:rsidR="00E1245E">
        <w:rPr>
          <w:rFonts w:ascii="Times New Roman" w:hAnsi="Times New Roman" w:cs="Times New Roman"/>
          <w:color w:val="222222"/>
          <w:sz w:val="24"/>
          <w:szCs w:val="24"/>
          <w:shd w:val="clear" w:color="auto" w:fill="FFFFFF"/>
        </w:rPr>
        <w:t xml:space="preserve"> (</w:t>
      </w:r>
      <w:r w:rsidRPr="005545D4">
        <w:rPr>
          <w:rFonts w:ascii="Times New Roman" w:hAnsi="Times New Roman" w:cs="Times New Roman"/>
          <w:color w:val="222222"/>
          <w:sz w:val="24"/>
          <w:szCs w:val="24"/>
          <w:shd w:val="clear" w:color="auto" w:fill="FFFFFF"/>
        </w:rPr>
        <w:t>2015</w:t>
      </w:r>
      <w:r w:rsidR="00E1245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Restoration of native plants is reduced by rodent-caused soil disturbance and seed removal. </w:t>
      </w:r>
      <w:r w:rsidRPr="00BE38E8">
        <w:rPr>
          <w:rFonts w:ascii="Times New Roman" w:hAnsi="Times New Roman" w:cs="Times New Roman"/>
          <w:i/>
          <w:iCs/>
          <w:color w:val="222222"/>
          <w:sz w:val="24"/>
          <w:szCs w:val="24"/>
          <w:shd w:val="clear" w:color="auto" w:fill="FFFFFF"/>
        </w:rPr>
        <w:t>Rangeland Ecology &amp; Management</w:t>
      </w:r>
      <w:r w:rsidRPr="005545D4">
        <w:rPr>
          <w:rFonts w:ascii="Times New Roman" w:hAnsi="Times New Roman" w:cs="Times New Roman"/>
          <w:color w:val="222222"/>
          <w:sz w:val="24"/>
          <w:szCs w:val="24"/>
          <w:shd w:val="clear" w:color="auto" w:fill="FFFFFF"/>
        </w:rPr>
        <w:t>, 68(4), 359-366.</w:t>
      </w:r>
    </w:p>
    <w:p w14:paraId="01DC05E9" w14:textId="4554852F"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t>Hämäläinen</w:t>
      </w:r>
      <w:proofErr w:type="spellEnd"/>
      <w:r w:rsidRPr="00E57B27">
        <w:rPr>
          <w:rFonts w:ascii="Times New Roman" w:hAnsi="Times New Roman" w:cs="Times New Roman"/>
          <w:color w:val="222222"/>
          <w:sz w:val="24"/>
          <w:szCs w:val="24"/>
          <w:shd w:val="clear" w:color="auto" w:fill="FFFFFF"/>
        </w:rPr>
        <w:t xml:space="preserve">, A., Broadley,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color w:val="222222"/>
          <w:sz w:val="24"/>
          <w:szCs w:val="24"/>
          <w:shd w:val="clear" w:color="auto" w:fill="FFFFFF"/>
        </w:rPr>
        <w:t>Gilbert, S.</w:t>
      </w:r>
      <w:r w:rsidR="00E1245E">
        <w:rPr>
          <w:rFonts w:ascii="Times New Roman" w:hAnsi="Times New Roman" w:cs="Times New Roman"/>
          <w:color w:val="222222"/>
          <w:sz w:val="24"/>
          <w:szCs w:val="24"/>
          <w:shd w:val="clear" w:color="auto" w:fill="FFFFFF"/>
        </w:rPr>
        <w:t xml:space="preserve"> (</w:t>
      </w:r>
      <w:r w:rsidRPr="00E57B27">
        <w:rPr>
          <w:rFonts w:ascii="Times New Roman" w:hAnsi="Times New Roman" w:cs="Times New Roman"/>
          <w:color w:val="222222"/>
          <w:sz w:val="24"/>
          <w:szCs w:val="24"/>
          <w:shd w:val="clear" w:color="auto" w:fill="FFFFFF"/>
        </w:rPr>
        <w:t>2017</w:t>
      </w:r>
      <w:r w:rsidR="00E1245E">
        <w:rPr>
          <w:rFonts w:ascii="Times New Roman" w:hAnsi="Times New Roman" w:cs="Times New Roman"/>
          <w:color w:val="222222"/>
          <w:sz w:val="24"/>
          <w:szCs w:val="24"/>
          <w:shd w:val="clear" w:color="auto" w:fill="FFFFFF"/>
        </w:rPr>
        <w:t>)</w:t>
      </w:r>
      <w:r w:rsidRPr="00E57B27">
        <w:rPr>
          <w:rFonts w:ascii="Times New Roman" w:hAnsi="Times New Roman" w:cs="Times New Roman"/>
          <w:color w:val="222222"/>
          <w:sz w:val="24"/>
          <w:szCs w:val="24"/>
          <w:shd w:val="clear" w:color="auto" w:fill="FFFFFF"/>
        </w:rPr>
        <w:t xml:space="preserve">. The ecological significance of secondary seed dispersal by carnivores. </w:t>
      </w:r>
      <w:r w:rsidRPr="00BE38E8">
        <w:rPr>
          <w:rFonts w:ascii="Times New Roman" w:hAnsi="Times New Roman" w:cs="Times New Roman"/>
          <w:i/>
          <w:iCs/>
          <w:color w:val="222222"/>
          <w:sz w:val="24"/>
          <w:szCs w:val="24"/>
          <w:shd w:val="clear" w:color="auto" w:fill="FFFFFF"/>
        </w:rPr>
        <w:t>Ecosphere</w:t>
      </w:r>
      <w:r w:rsidRPr="00E57B27">
        <w:rPr>
          <w:rFonts w:ascii="Times New Roman" w:hAnsi="Times New Roman" w:cs="Times New Roman"/>
          <w:color w:val="222222"/>
          <w:sz w:val="24"/>
          <w:szCs w:val="24"/>
          <w:shd w:val="clear" w:color="auto" w:fill="FFFFFF"/>
        </w:rPr>
        <w:t>, 8(2), e01685.</w:t>
      </w:r>
    </w:p>
    <w:p w14:paraId="6F46EAB5" w14:textId="1317468A"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lastRenderedPageBreak/>
        <w:t>Handel, S.N</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C78ED">
        <w:rPr>
          <w:rFonts w:ascii="Times New Roman" w:hAnsi="Times New Roman" w:cs="Times New Roman"/>
          <w:color w:val="222222"/>
          <w:sz w:val="24"/>
          <w:szCs w:val="24"/>
          <w:shd w:val="clear" w:color="auto" w:fill="FFFFFF"/>
        </w:rPr>
        <w:t>Beattie, A.J.</w:t>
      </w:r>
      <w:r w:rsidR="00E1245E">
        <w:rPr>
          <w:rFonts w:ascii="Times New Roman" w:hAnsi="Times New Roman" w:cs="Times New Roman"/>
          <w:color w:val="222222"/>
          <w:sz w:val="24"/>
          <w:szCs w:val="24"/>
          <w:shd w:val="clear" w:color="auto" w:fill="FFFFFF"/>
        </w:rPr>
        <w:t xml:space="preserve"> (</w:t>
      </w:r>
      <w:r w:rsidRPr="003C78ED">
        <w:rPr>
          <w:rFonts w:ascii="Times New Roman" w:hAnsi="Times New Roman" w:cs="Times New Roman"/>
          <w:color w:val="222222"/>
          <w:sz w:val="24"/>
          <w:szCs w:val="24"/>
          <w:shd w:val="clear" w:color="auto" w:fill="FFFFFF"/>
        </w:rPr>
        <w:t>1990</w:t>
      </w:r>
      <w:r w:rsidR="00E1245E">
        <w:rPr>
          <w:rFonts w:ascii="Times New Roman" w:hAnsi="Times New Roman" w:cs="Times New Roman"/>
          <w:color w:val="222222"/>
          <w:sz w:val="24"/>
          <w:szCs w:val="24"/>
          <w:shd w:val="clear" w:color="auto" w:fill="FFFFFF"/>
        </w:rPr>
        <w:t>)</w:t>
      </w:r>
      <w:r w:rsidRPr="003C78ED">
        <w:rPr>
          <w:rFonts w:ascii="Times New Roman" w:hAnsi="Times New Roman" w:cs="Times New Roman"/>
          <w:color w:val="222222"/>
          <w:sz w:val="24"/>
          <w:szCs w:val="24"/>
          <w:shd w:val="clear" w:color="auto" w:fill="FFFFFF"/>
        </w:rPr>
        <w:t xml:space="preserve">. Seed dispersal by ants. </w:t>
      </w:r>
      <w:r w:rsidRPr="00BE38E8">
        <w:rPr>
          <w:rFonts w:ascii="Times New Roman" w:hAnsi="Times New Roman" w:cs="Times New Roman"/>
          <w:i/>
          <w:iCs/>
          <w:color w:val="222222"/>
          <w:sz w:val="24"/>
          <w:szCs w:val="24"/>
          <w:shd w:val="clear" w:color="auto" w:fill="FFFFFF"/>
        </w:rPr>
        <w:t>Scientific American</w:t>
      </w:r>
      <w:r w:rsidRPr="003C78ED">
        <w:rPr>
          <w:rFonts w:ascii="Times New Roman" w:hAnsi="Times New Roman" w:cs="Times New Roman"/>
          <w:color w:val="222222"/>
          <w:sz w:val="24"/>
          <w:szCs w:val="24"/>
          <w:shd w:val="clear" w:color="auto" w:fill="FFFFFF"/>
        </w:rPr>
        <w:t>, 263(2), 76-83B.</w:t>
      </w:r>
    </w:p>
    <w:p w14:paraId="114806F2" w14:textId="3C93FDE2"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36781">
        <w:rPr>
          <w:rFonts w:ascii="Times New Roman" w:hAnsi="Times New Roman" w:cs="Times New Roman"/>
          <w:color w:val="222222"/>
          <w:sz w:val="24"/>
          <w:szCs w:val="24"/>
          <w:shd w:val="clear" w:color="auto" w:fill="FFFFFF"/>
        </w:rPr>
        <w:t>Herrero, M.</w:t>
      </w:r>
      <w:r w:rsidR="00E1245E">
        <w:rPr>
          <w:rFonts w:ascii="Times New Roman" w:hAnsi="Times New Roman" w:cs="Times New Roman"/>
          <w:color w:val="222222"/>
          <w:sz w:val="24"/>
          <w:szCs w:val="24"/>
          <w:shd w:val="clear" w:color="auto" w:fill="FFFFFF"/>
        </w:rPr>
        <w:t xml:space="preserve"> (</w:t>
      </w:r>
      <w:r w:rsidRPr="00236781">
        <w:rPr>
          <w:rFonts w:ascii="Times New Roman" w:hAnsi="Times New Roman" w:cs="Times New Roman"/>
          <w:color w:val="222222"/>
          <w:sz w:val="24"/>
          <w:szCs w:val="24"/>
          <w:shd w:val="clear" w:color="auto" w:fill="FFFFFF"/>
        </w:rPr>
        <w:t>2009</w:t>
      </w:r>
      <w:r w:rsidR="00E1245E">
        <w:rPr>
          <w:rFonts w:ascii="Times New Roman" w:hAnsi="Times New Roman" w:cs="Times New Roman"/>
          <w:color w:val="222222"/>
          <w:sz w:val="24"/>
          <w:szCs w:val="24"/>
          <w:shd w:val="clear" w:color="auto" w:fill="FFFFFF"/>
        </w:rPr>
        <w:t>)</w:t>
      </w:r>
      <w:r w:rsidRPr="00236781">
        <w:rPr>
          <w:rFonts w:ascii="Times New Roman" w:hAnsi="Times New Roman" w:cs="Times New Roman"/>
          <w:color w:val="222222"/>
          <w:sz w:val="24"/>
          <w:szCs w:val="24"/>
          <w:shd w:val="clear" w:color="auto" w:fill="FFFFFF"/>
        </w:rPr>
        <w:t xml:space="preserve">. Global warming and sexual plant reproduction. </w:t>
      </w:r>
      <w:r w:rsidRPr="00BE38E8">
        <w:rPr>
          <w:rFonts w:ascii="Times New Roman" w:hAnsi="Times New Roman" w:cs="Times New Roman"/>
          <w:i/>
          <w:iCs/>
          <w:color w:val="222222"/>
          <w:sz w:val="24"/>
          <w:szCs w:val="24"/>
          <w:shd w:val="clear" w:color="auto" w:fill="FFFFFF"/>
        </w:rPr>
        <w:t>Trends in plant science</w:t>
      </w:r>
      <w:r w:rsidRPr="00236781">
        <w:rPr>
          <w:rFonts w:ascii="Times New Roman" w:hAnsi="Times New Roman" w:cs="Times New Roman"/>
          <w:color w:val="222222"/>
          <w:sz w:val="24"/>
          <w:szCs w:val="24"/>
          <w:shd w:val="clear" w:color="auto" w:fill="FFFFFF"/>
        </w:rPr>
        <w:t>, 14(1), 30-36.</w:t>
      </w:r>
    </w:p>
    <w:p w14:paraId="16CDC364" w14:textId="6E669BB6"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Herrera, C.M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w:t>
      </w:r>
      <w:r w:rsidR="00E1245E">
        <w:rPr>
          <w:rFonts w:ascii="Times New Roman" w:hAnsi="Times New Roman" w:cs="Times New Roman"/>
          <w:color w:val="222222"/>
          <w:sz w:val="24"/>
          <w:szCs w:val="24"/>
          <w:shd w:val="clear" w:color="auto" w:fill="FFFFFF"/>
        </w:rPr>
        <w:t xml:space="preserve"> (</w:t>
      </w:r>
      <w:r w:rsidRPr="00C05AC4">
        <w:rPr>
          <w:rFonts w:ascii="Times New Roman" w:hAnsi="Times New Roman" w:cs="Times New Roman"/>
          <w:color w:val="222222"/>
          <w:sz w:val="24"/>
          <w:szCs w:val="24"/>
          <w:shd w:val="clear" w:color="auto" w:fill="FFFFFF"/>
        </w:rPr>
        <w:t>1981</w:t>
      </w:r>
      <w:r w:rsidR="00E1245E">
        <w:rPr>
          <w:rFonts w:ascii="Times New Roman" w:hAnsi="Times New Roman" w:cs="Times New Roman"/>
          <w:color w:val="222222"/>
          <w:sz w:val="24"/>
          <w:szCs w:val="24"/>
          <w:shd w:val="clear" w:color="auto" w:fill="FFFFFF"/>
        </w:rPr>
        <w:t>)</w:t>
      </w:r>
      <w:r w:rsidRPr="00C05AC4">
        <w:rPr>
          <w:rFonts w:ascii="Times New Roman" w:hAnsi="Times New Roman" w:cs="Times New Roman"/>
          <w:color w:val="222222"/>
          <w:sz w:val="24"/>
          <w:szCs w:val="24"/>
          <w:shd w:val="clear" w:color="auto" w:fill="FFFFFF"/>
        </w:rPr>
        <w:t xml:space="preserve">. Prunus mahaleb and birds: the high‐efficiency seed dispersal system of a temperate fruiting tree. </w:t>
      </w:r>
      <w:r w:rsidRPr="00BE38E8">
        <w:rPr>
          <w:rFonts w:ascii="Times New Roman" w:hAnsi="Times New Roman" w:cs="Times New Roman"/>
          <w:i/>
          <w:iCs/>
          <w:color w:val="222222"/>
          <w:sz w:val="24"/>
          <w:szCs w:val="24"/>
          <w:shd w:val="clear" w:color="auto" w:fill="FFFFFF"/>
        </w:rPr>
        <w:t>Ecological monographs</w:t>
      </w:r>
      <w:r w:rsidRPr="00C05AC4">
        <w:rPr>
          <w:rFonts w:ascii="Times New Roman" w:hAnsi="Times New Roman" w:cs="Times New Roman"/>
          <w:color w:val="222222"/>
          <w:sz w:val="24"/>
          <w:szCs w:val="24"/>
          <w:shd w:val="clear" w:color="auto" w:fill="FFFFFF"/>
        </w:rPr>
        <w:t>, 51(2), 203-218.</w:t>
      </w:r>
    </w:p>
    <w:p w14:paraId="3BA22593" w14:textId="1FC40A46"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1536F2">
        <w:rPr>
          <w:rFonts w:ascii="Times New Roman" w:hAnsi="Times New Roman" w:cs="Times New Roman"/>
          <w:color w:val="222222"/>
          <w:sz w:val="24"/>
          <w:szCs w:val="24"/>
          <w:shd w:val="clear" w:color="auto" w:fill="FFFFFF"/>
        </w:rPr>
        <w:t>Jansen, P.A.</w:t>
      </w:r>
      <w:r w:rsidR="00E1245E">
        <w:rPr>
          <w:rFonts w:ascii="Times New Roman" w:hAnsi="Times New Roman" w:cs="Times New Roman"/>
          <w:color w:val="222222"/>
          <w:sz w:val="24"/>
          <w:szCs w:val="24"/>
          <w:shd w:val="clear" w:color="auto" w:fill="FFFFFF"/>
        </w:rPr>
        <w:t xml:space="preserve"> (</w:t>
      </w:r>
      <w:r w:rsidRPr="001536F2">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1536F2">
        <w:rPr>
          <w:rFonts w:ascii="Times New Roman" w:hAnsi="Times New Roman" w:cs="Times New Roman"/>
          <w:color w:val="222222"/>
          <w:sz w:val="24"/>
          <w:szCs w:val="24"/>
          <w:shd w:val="clear" w:color="auto" w:fill="FFFFFF"/>
        </w:rPr>
        <w:t xml:space="preserve">. A telemetric thread tag for tracking seed dispersal by scatter-hoarding rodents. </w:t>
      </w:r>
      <w:r w:rsidRPr="00BE38E8">
        <w:rPr>
          <w:rFonts w:ascii="Times New Roman" w:hAnsi="Times New Roman" w:cs="Times New Roman"/>
          <w:i/>
          <w:iCs/>
          <w:color w:val="222222"/>
          <w:sz w:val="24"/>
          <w:szCs w:val="24"/>
          <w:shd w:val="clear" w:color="auto" w:fill="FFFFFF"/>
        </w:rPr>
        <w:t>Plant Ecology</w:t>
      </w:r>
      <w:r w:rsidRPr="001536F2">
        <w:rPr>
          <w:rFonts w:ascii="Times New Roman" w:hAnsi="Times New Roman" w:cs="Times New Roman"/>
          <w:color w:val="222222"/>
          <w:sz w:val="24"/>
          <w:szCs w:val="24"/>
          <w:shd w:val="clear" w:color="auto" w:fill="FFFFFF"/>
        </w:rPr>
        <w:t>, 213(6), 933-943.</w:t>
      </w:r>
    </w:p>
    <w:p w14:paraId="4F05A5F4" w14:textId="50B73C8A" w:rsidR="0018488E" w:rsidRDefault="0068123F">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Hodkinson, D.J</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Thompson, K.</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1997</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Plant dispersal: the role of man. </w:t>
      </w:r>
      <w:r w:rsidRPr="00BE38E8">
        <w:rPr>
          <w:rFonts w:ascii="Times New Roman" w:hAnsi="Times New Roman" w:cs="Times New Roman"/>
          <w:i/>
          <w:iCs/>
          <w:color w:val="222222"/>
          <w:sz w:val="24"/>
          <w:szCs w:val="24"/>
          <w:shd w:val="clear" w:color="auto" w:fill="FFFFFF"/>
        </w:rPr>
        <w:t>Journal of Applied Ecology</w:t>
      </w:r>
      <w:r w:rsidRPr="00BE38E8">
        <w:rPr>
          <w:rFonts w:ascii="Times New Roman" w:hAnsi="Times New Roman" w:cs="Times New Roman"/>
          <w:color w:val="222222"/>
          <w:sz w:val="24"/>
          <w:szCs w:val="24"/>
          <w:shd w:val="clear" w:color="auto" w:fill="FFFFFF"/>
        </w:rPr>
        <w:t>,</w:t>
      </w:r>
      <w:r w:rsidR="001B533C" w:rsidRPr="00BE38E8">
        <w:rPr>
          <w:rFonts w:ascii="Times New Roman" w:hAnsi="Times New Roman" w:cs="Times New Roman"/>
          <w:color w:val="222222"/>
          <w:sz w:val="24"/>
          <w:szCs w:val="24"/>
          <w:shd w:val="clear" w:color="auto" w:fill="FFFFFF"/>
        </w:rPr>
        <w:t xml:space="preserve"> 34(6),</w:t>
      </w:r>
      <w:r w:rsidRPr="00BE38E8">
        <w:rPr>
          <w:rFonts w:ascii="Times New Roman" w:hAnsi="Times New Roman" w:cs="Times New Roman"/>
          <w:color w:val="222222"/>
          <w:sz w:val="24"/>
          <w:szCs w:val="24"/>
          <w:shd w:val="clear" w:color="auto" w:fill="FFFFFF"/>
        </w:rPr>
        <w:t xml:space="preserve"> 1484-1496.</w:t>
      </w:r>
    </w:p>
    <w:p w14:paraId="790C4DB5" w14:textId="5C3821C2"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Hulme, P.E.</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1998</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Post-dispersal seed predation: consequences for plant demography and evolution. </w:t>
      </w:r>
      <w:r w:rsidRPr="00BE38E8">
        <w:rPr>
          <w:rFonts w:ascii="Times New Roman" w:hAnsi="Times New Roman" w:cs="Times New Roman"/>
          <w:i/>
          <w:iCs/>
          <w:color w:val="222222"/>
          <w:sz w:val="24"/>
          <w:szCs w:val="24"/>
          <w:shd w:val="clear" w:color="auto" w:fill="FFFFFF"/>
        </w:rPr>
        <w:t>Perspectives in Plant Ecology, Evolution and Systematics</w:t>
      </w:r>
      <w:r w:rsidRPr="00BE38E8">
        <w:rPr>
          <w:rFonts w:ascii="Times New Roman" w:hAnsi="Times New Roman" w:cs="Times New Roman"/>
          <w:color w:val="222222"/>
          <w:sz w:val="24"/>
          <w:szCs w:val="24"/>
          <w:shd w:val="clear" w:color="auto" w:fill="FFFFFF"/>
        </w:rPr>
        <w:t>, 1(1), 32-46.</w:t>
      </w:r>
    </w:p>
    <w:p w14:paraId="5C79D53E" w14:textId="238C0018"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Hulme, P.E</w:t>
      </w:r>
      <w:r w:rsidR="003A01C8" w:rsidRPr="00BE38E8">
        <w:rPr>
          <w:rFonts w:ascii="Times New Roman" w:hAnsi="Times New Roman" w:cs="Times New Roman"/>
          <w:sz w:val="24"/>
          <w:szCs w:val="24"/>
        </w:rPr>
        <w:t xml:space="preserve">. &amp; </w:t>
      </w:r>
      <w:proofErr w:type="spellStart"/>
      <w:r w:rsidRPr="00BE38E8">
        <w:rPr>
          <w:rFonts w:ascii="Times New Roman" w:hAnsi="Times New Roman" w:cs="Times New Roman"/>
          <w:color w:val="222222"/>
          <w:sz w:val="24"/>
          <w:szCs w:val="24"/>
          <w:shd w:val="clear" w:color="auto" w:fill="FFFFFF"/>
        </w:rPr>
        <w:t>Kollmann</w:t>
      </w:r>
      <w:proofErr w:type="spellEnd"/>
      <w:r w:rsidRPr="00BE38E8">
        <w:rPr>
          <w:rFonts w:ascii="Times New Roman" w:hAnsi="Times New Roman" w:cs="Times New Roman"/>
          <w:color w:val="222222"/>
          <w:sz w:val="24"/>
          <w:szCs w:val="24"/>
          <w:shd w:val="clear" w:color="auto" w:fill="FFFFFF"/>
        </w:rPr>
        <w:t>, J.</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2005</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Seed predator guilds, spatial variation in post-dispersal seed predation and potential effects on plant demography: a temperate perspective. </w:t>
      </w:r>
      <w:r w:rsidR="001B533C" w:rsidRPr="00BE38E8">
        <w:rPr>
          <w:rFonts w:ascii="Times New Roman" w:hAnsi="Times New Roman" w:cs="Times New Roman"/>
          <w:color w:val="222222"/>
          <w:sz w:val="24"/>
          <w:szCs w:val="24"/>
          <w:shd w:val="clear" w:color="auto" w:fill="FFFFFF"/>
        </w:rPr>
        <w:t xml:space="preserve">In </w:t>
      </w:r>
      <w:r w:rsidRPr="00BE38E8">
        <w:rPr>
          <w:rFonts w:ascii="Times New Roman" w:hAnsi="Times New Roman" w:cs="Times New Roman"/>
          <w:i/>
          <w:iCs/>
          <w:color w:val="222222"/>
          <w:sz w:val="24"/>
          <w:szCs w:val="24"/>
          <w:shd w:val="clear" w:color="auto" w:fill="FFFFFF"/>
        </w:rPr>
        <w:t>Seed fate: Predation, dispersal and seedling establishment</w:t>
      </w:r>
      <w:r w:rsidRPr="00BE38E8">
        <w:rPr>
          <w:rFonts w:ascii="Times New Roman" w:hAnsi="Times New Roman" w:cs="Times New Roman"/>
          <w:color w:val="222222"/>
          <w:sz w:val="24"/>
          <w:szCs w:val="24"/>
          <w:shd w:val="clear" w:color="auto" w:fill="FFFFFF"/>
        </w:rPr>
        <w:t>, 9-30.</w:t>
      </w:r>
    </w:p>
    <w:p w14:paraId="1385E74C" w14:textId="3DCCB8A7"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F36D35">
        <w:rPr>
          <w:rFonts w:ascii="Times New Roman" w:hAnsi="Times New Roman" w:cs="Times New Roman"/>
          <w:color w:val="222222"/>
          <w:sz w:val="24"/>
          <w:szCs w:val="24"/>
          <w:shd w:val="clear" w:color="auto" w:fill="FFFFFF"/>
        </w:rPr>
        <w:t>Westoby, M.</w:t>
      </w:r>
      <w:r w:rsidR="00E1245E">
        <w:rPr>
          <w:rFonts w:ascii="Times New Roman" w:hAnsi="Times New Roman" w:cs="Times New Roman"/>
          <w:color w:val="222222"/>
          <w:sz w:val="24"/>
          <w:szCs w:val="24"/>
          <w:shd w:val="clear" w:color="auto" w:fill="FFFFFF"/>
        </w:rPr>
        <w:t xml:space="preserve"> (</w:t>
      </w:r>
      <w:r w:rsidRPr="00F36D35">
        <w:rPr>
          <w:rFonts w:ascii="Times New Roman" w:hAnsi="Times New Roman" w:cs="Times New Roman"/>
          <w:color w:val="222222"/>
          <w:sz w:val="24"/>
          <w:szCs w:val="24"/>
          <w:shd w:val="clear" w:color="auto" w:fill="FFFFFF"/>
        </w:rPr>
        <w:t>1990</w:t>
      </w:r>
      <w:r w:rsidR="00E1245E">
        <w:rPr>
          <w:rFonts w:ascii="Times New Roman" w:hAnsi="Times New Roman" w:cs="Times New Roman"/>
          <w:color w:val="222222"/>
          <w:sz w:val="24"/>
          <w:szCs w:val="24"/>
          <w:shd w:val="clear" w:color="auto" w:fill="FFFFFF"/>
        </w:rPr>
        <w:t>)</w:t>
      </w:r>
      <w:r w:rsidRPr="00F36D35">
        <w:rPr>
          <w:rFonts w:ascii="Times New Roman" w:hAnsi="Times New Roman" w:cs="Times New Roman"/>
          <w:color w:val="222222"/>
          <w:sz w:val="24"/>
          <w:szCs w:val="24"/>
          <w:shd w:val="clear" w:color="auto" w:fill="FFFFFF"/>
        </w:rPr>
        <w:t xml:space="preserve">. Removal rates of seeds adapted for dispersal by ants. </w:t>
      </w:r>
      <w:r w:rsidRPr="00BE38E8">
        <w:rPr>
          <w:rFonts w:ascii="Times New Roman" w:hAnsi="Times New Roman" w:cs="Times New Roman"/>
          <w:i/>
          <w:iCs/>
          <w:color w:val="222222"/>
          <w:sz w:val="24"/>
          <w:szCs w:val="24"/>
          <w:shd w:val="clear" w:color="auto" w:fill="FFFFFF"/>
        </w:rPr>
        <w:t>Ecology</w:t>
      </w:r>
      <w:r w:rsidRPr="00F36D35">
        <w:rPr>
          <w:rFonts w:ascii="Times New Roman" w:hAnsi="Times New Roman" w:cs="Times New Roman"/>
          <w:color w:val="222222"/>
          <w:sz w:val="24"/>
          <w:szCs w:val="24"/>
          <w:shd w:val="clear" w:color="auto" w:fill="FFFFFF"/>
        </w:rPr>
        <w:t>, 71(1), 138-148.</w:t>
      </w:r>
    </w:p>
    <w:p w14:paraId="6C6050CC" w14:textId="4A00A878"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497079">
        <w:rPr>
          <w:rFonts w:ascii="Times New Roman" w:hAnsi="Times New Roman" w:cs="Times New Roman"/>
          <w:color w:val="222222"/>
          <w:sz w:val="24"/>
          <w:szCs w:val="24"/>
          <w:shd w:val="clear" w:color="auto" w:fill="FFFFFF"/>
        </w:rPr>
        <w:t>Westoby, M.</w:t>
      </w:r>
      <w:r w:rsidR="00E1245E">
        <w:rPr>
          <w:rFonts w:ascii="Times New Roman" w:hAnsi="Times New Roman" w:cs="Times New Roman"/>
          <w:color w:val="222222"/>
          <w:sz w:val="24"/>
          <w:szCs w:val="24"/>
          <w:shd w:val="clear" w:color="auto" w:fill="FFFFFF"/>
        </w:rPr>
        <w:t xml:space="preserve"> (</w:t>
      </w:r>
      <w:r w:rsidRPr="00497079">
        <w:rPr>
          <w:rFonts w:ascii="Times New Roman" w:hAnsi="Times New Roman" w:cs="Times New Roman"/>
          <w:color w:val="222222"/>
          <w:sz w:val="24"/>
          <w:szCs w:val="24"/>
          <w:shd w:val="clear" w:color="auto" w:fill="FFFFFF"/>
        </w:rPr>
        <w:t>1992</w:t>
      </w:r>
      <w:r w:rsidR="00E1245E">
        <w:rPr>
          <w:rFonts w:ascii="Times New Roman" w:hAnsi="Times New Roman" w:cs="Times New Roman"/>
          <w:color w:val="222222"/>
          <w:sz w:val="24"/>
          <w:szCs w:val="24"/>
          <w:shd w:val="clear" w:color="auto" w:fill="FFFFFF"/>
        </w:rPr>
        <w:t>)</w:t>
      </w:r>
      <w:r w:rsidRPr="00497079">
        <w:rPr>
          <w:rFonts w:ascii="Times New Roman" w:hAnsi="Times New Roman" w:cs="Times New Roman"/>
          <w:color w:val="222222"/>
          <w:sz w:val="24"/>
          <w:szCs w:val="24"/>
          <w:shd w:val="clear" w:color="auto" w:fill="FFFFFF"/>
        </w:rPr>
        <w:t xml:space="preserve">. Effect of diaspore characteristics on removal of seeds adapted for dispersal by ants. </w:t>
      </w:r>
      <w:r w:rsidRPr="00BE38E8">
        <w:rPr>
          <w:rFonts w:ascii="Times New Roman" w:hAnsi="Times New Roman" w:cs="Times New Roman"/>
          <w:i/>
          <w:iCs/>
          <w:color w:val="222222"/>
          <w:sz w:val="24"/>
          <w:szCs w:val="24"/>
          <w:shd w:val="clear" w:color="auto" w:fill="FFFFFF"/>
        </w:rPr>
        <w:t>Ecology</w:t>
      </w:r>
      <w:r w:rsidRPr="00497079">
        <w:rPr>
          <w:rFonts w:ascii="Times New Roman" w:hAnsi="Times New Roman" w:cs="Times New Roman"/>
          <w:color w:val="222222"/>
          <w:sz w:val="24"/>
          <w:szCs w:val="24"/>
          <w:shd w:val="clear" w:color="auto" w:fill="FFFFFF"/>
        </w:rPr>
        <w:t>, 73(4), 1300-1312.</w:t>
      </w:r>
    </w:p>
    <w:p w14:paraId="1F361F1F" w14:textId="7943C86E"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w:t>
      </w:r>
      <w:r w:rsidR="00E1245E">
        <w:rPr>
          <w:rFonts w:ascii="Times New Roman" w:hAnsi="Times New Roman" w:cs="Times New Roman"/>
          <w:color w:val="222222"/>
          <w:sz w:val="24"/>
          <w:szCs w:val="24"/>
          <w:shd w:val="clear" w:color="auto" w:fill="FFFFFF"/>
        </w:rPr>
        <w:t xml:space="preserve"> (</w:t>
      </w:r>
      <w:r w:rsidRPr="00B55BAD">
        <w:rPr>
          <w:rFonts w:ascii="Times New Roman" w:hAnsi="Times New Roman" w:cs="Times New Roman"/>
          <w:color w:val="222222"/>
          <w:sz w:val="24"/>
          <w:szCs w:val="24"/>
          <w:shd w:val="clear" w:color="auto" w:fill="FFFFFF"/>
        </w:rPr>
        <w:t>1970</w:t>
      </w:r>
      <w:r w:rsidR="00E1245E">
        <w:rPr>
          <w:rFonts w:ascii="Times New Roman" w:hAnsi="Times New Roman" w:cs="Times New Roman"/>
          <w:color w:val="222222"/>
          <w:sz w:val="24"/>
          <w:szCs w:val="24"/>
          <w:shd w:val="clear" w:color="auto" w:fill="FFFFFF"/>
        </w:rPr>
        <w:t>)</w:t>
      </w:r>
      <w:r w:rsidRPr="00B55BAD">
        <w:rPr>
          <w:rFonts w:ascii="Times New Roman" w:hAnsi="Times New Roman" w:cs="Times New Roman"/>
          <w:color w:val="222222"/>
          <w:sz w:val="24"/>
          <w:szCs w:val="24"/>
          <w:shd w:val="clear" w:color="auto" w:fill="FFFFFF"/>
        </w:rPr>
        <w:t xml:space="preserve">. Herbivores and the number of tree species in tropical forests. </w:t>
      </w:r>
      <w:r w:rsidRPr="00BE38E8">
        <w:rPr>
          <w:rFonts w:ascii="Times New Roman" w:hAnsi="Times New Roman" w:cs="Times New Roman"/>
          <w:i/>
          <w:iCs/>
          <w:color w:val="222222"/>
          <w:sz w:val="24"/>
          <w:szCs w:val="24"/>
          <w:shd w:val="clear" w:color="auto" w:fill="FFFFFF"/>
        </w:rPr>
        <w:t>The American Naturalist</w:t>
      </w:r>
      <w:r w:rsidRPr="00B55BAD">
        <w:rPr>
          <w:rFonts w:ascii="Times New Roman" w:hAnsi="Times New Roman" w:cs="Times New Roman"/>
          <w:color w:val="222222"/>
          <w:sz w:val="24"/>
          <w:szCs w:val="24"/>
          <w:shd w:val="clear" w:color="auto" w:fill="FFFFFF"/>
        </w:rPr>
        <w:t>, 104(940), 501-528.</w:t>
      </w:r>
    </w:p>
    <w:p w14:paraId="5C39DFBF" w14:textId="45A182F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Jensen, T.S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6D0C19">
        <w:rPr>
          <w:rFonts w:ascii="Times New Roman" w:hAnsi="Times New Roman" w:cs="Times New Roman"/>
          <w:color w:val="222222"/>
          <w:sz w:val="24"/>
          <w:szCs w:val="24"/>
          <w:shd w:val="clear" w:color="auto" w:fill="FFFFFF"/>
        </w:rPr>
        <w:t>Nielsen, O.F.</w:t>
      </w:r>
      <w:r w:rsidR="00E1245E">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1986</w:t>
      </w:r>
      <w:r w:rsidR="00E1245E">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Rodents as seed dispersers in a heath—oak wood succession. </w:t>
      </w:r>
      <w:proofErr w:type="spellStart"/>
      <w:r w:rsidRPr="00BE38E8">
        <w:rPr>
          <w:rFonts w:ascii="Times New Roman" w:hAnsi="Times New Roman" w:cs="Times New Roman"/>
          <w:i/>
          <w:iCs/>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214-221.</w:t>
      </w:r>
    </w:p>
    <w:p w14:paraId="6633E342" w14:textId="34BAFF49"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Jongejans</w:t>
      </w:r>
      <w:proofErr w:type="spellEnd"/>
      <w:r w:rsidRPr="00301B99">
        <w:rPr>
          <w:rFonts w:ascii="Times New Roman" w:hAnsi="Times New Roman" w:cs="Times New Roman"/>
          <w:color w:val="222222"/>
          <w:sz w:val="24"/>
          <w:szCs w:val="24"/>
          <w:shd w:val="clear" w:color="auto" w:fill="FFFFFF"/>
        </w:rPr>
        <w:t xml:space="preserve">, E., Shea, K., </w:t>
      </w: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 Kelly, D</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301B99">
        <w:rPr>
          <w:rFonts w:ascii="Times New Roman" w:hAnsi="Times New Roman" w:cs="Times New Roman"/>
          <w:color w:val="222222"/>
          <w:sz w:val="24"/>
          <w:szCs w:val="24"/>
          <w:shd w:val="clear" w:color="auto" w:fill="FFFFFF"/>
        </w:rPr>
        <w:t>Ellner</w:t>
      </w:r>
      <w:proofErr w:type="spellEnd"/>
      <w:r w:rsidRPr="00301B99">
        <w:rPr>
          <w:rFonts w:ascii="Times New Roman" w:hAnsi="Times New Roman" w:cs="Times New Roman"/>
          <w:color w:val="222222"/>
          <w:sz w:val="24"/>
          <w:szCs w:val="24"/>
          <w:shd w:val="clear" w:color="auto" w:fill="FFFFFF"/>
        </w:rPr>
        <w:t>, S.P.</w:t>
      </w:r>
      <w:r w:rsidR="00E1245E">
        <w:rPr>
          <w:rFonts w:ascii="Times New Roman" w:hAnsi="Times New Roman" w:cs="Times New Roman"/>
          <w:color w:val="222222"/>
          <w:sz w:val="24"/>
          <w:szCs w:val="24"/>
          <w:shd w:val="clear" w:color="auto" w:fill="FFFFFF"/>
        </w:rPr>
        <w:t xml:space="preserve"> (</w:t>
      </w:r>
      <w:r w:rsidRPr="00301B99">
        <w:rPr>
          <w:rFonts w:ascii="Times New Roman" w:hAnsi="Times New Roman" w:cs="Times New Roman"/>
          <w:color w:val="222222"/>
          <w:sz w:val="24"/>
          <w:szCs w:val="24"/>
          <w:shd w:val="clear" w:color="auto" w:fill="FFFFFF"/>
        </w:rPr>
        <w:t>2011</w:t>
      </w:r>
      <w:r w:rsidR="00E1245E">
        <w:rPr>
          <w:rFonts w:ascii="Times New Roman" w:hAnsi="Times New Roman" w:cs="Times New Roman"/>
          <w:color w:val="222222"/>
          <w:sz w:val="24"/>
          <w:szCs w:val="24"/>
          <w:shd w:val="clear" w:color="auto" w:fill="FFFFFF"/>
        </w:rPr>
        <w:t>)</w:t>
      </w:r>
      <w:r w:rsidRPr="00301B99">
        <w:rPr>
          <w:rFonts w:ascii="Times New Roman" w:hAnsi="Times New Roman" w:cs="Times New Roman"/>
          <w:color w:val="222222"/>
          <w:sz w:val="24"/>
          <w:szCs w:val="24"/>
          <w:shd w:val="clear" w:color="auto" w:fill="FFFFFF"/>
        </w:rPr>
        <w:t xml:space="preserve">. Importance of individual and environmental variation for invasive species spread: a spatial integral projection model. </w:t>
      </w:r>
      <w:r w:rsidRPr="00BE38E8">
        <w:rPr>
          <w:rFonts w:ascii="Times New Roman" w:hAnsi="Times New Roman" w:cs="Times New Roman"/>
          <w:i/>
          <w:iCs/>
          <w:color w:val="222222"/>
          <w:sz w:val="24"/>
          <w:szCs w:val="24"/>
          <w:shd w:val="clear" w:color="auto" w:fill="FFFFFF"/>
        </w:rPr>
        <w:t>Ecology</w:t>
      </w:r>
      <w:r w:rsidRPr="00301B99">
        <w:rPr>
          <w:rFonts w:ascii="Times New Roman" w:hAnsi="Times New Roman" w:cs="Times New Roman"/>
          <w:color w:val="222222"/>
          <w:sz w:val="24"/>
          <w:szCs w:val="24"/>
          <w:shd w:val="clear" w:color="auto" w:fill="FFFFFF"/>
        </w:rPr>
        <w:t>, 92(1), 86-97.</w:t>
      </w:r>
    </w:p>
    <w:p w14:paraId="2948BFCA" w14:textId="0B9C643F" w:rsidR="00EC15D4" w:rsidRDefault="00EC15D4" w:rsidP="00B705D6">
      <w:pPr>
        <w:spacing w:after="120" w:line="240" w:lineRule="auto"/>
        <w:ind w:left="284" w:hanging="284"/>
        <w:jc w:val="both"/>
        <w:rPr>
          <w:rFonts w:ascii="Times New Roman" w:hAnsi="Times New Roman" w:cs="Times New Roman"/>
          <w:color w:val="222222"/>
          <w:sz w:val="24"/>
          <w:szCs w:val="24"/>
          <w:shd w:val="clear" w:color="auto" w:fill="FFFFFF"/>
        </w:rPr>
      </w:pPr>
      <w:bookmarkStart w:id="29" w:name="_Hlk100855506"/>
      <w:proofErr w:type="spellStart"/>
      <w:r w:rsidRPr="00EC15D4">
        <w:rPr>
          <w:rFonts w:ascii="Times New Roman" w:hAnsi="Times New Roman" w:cs="Times New Roman"/>
          <w:color w:val="222222"/>
          <w:sz w:val="24"/>
          <w:szCs w:val="24"/>
          <w:shd w:val="clear" w:color="auto" w:fill="FFFFFF"/>
        </w:rPr>
        <w:t>Jongejans</w:t>
      </w:r>
      <w:proofErr w:type="spellEnd"/>
      <w:r w:rsidRPr="00EC15D4">
        <w:rPr>
          <w:rFonts w:ascii="Times New Roman" w:hAnsi="Times New Roman" w:cs="Times New Roman"/>
          <w:color w:val="222222"/>
          <w:sz w:val="24"/>
          <w:szCs w:val="24"/>
          <w:shd w:val="clear" w:color="auto" w:fill="FFFFFF"/>
        </w:rPr>
        <w:t xml:space="preserve">, E., </w:t>
      </w:r>
      <w:proofErr w:type="spellStart"/>
      <w:r w:rsidRPr="00EC15D4">
        <w:rPr>
          <w:rFonts w:ascii="Times New Roman" w:hAnsi="Times New Roman" w:cs="Times New Roman"/>
          <w:color w:val="222222"/>
          <w:sz w:val="24"/>
          <w:szCs w:val="24"/>
          <w:shd w:val="clear" w:color="auto" w:fill="FFFFFF"/>
        </w:rPr>
        <w:t>Skarpaas</w:t>
      </w:r>
      <w:proofErr w:type="spellEnd"/>
      <w:r w:rsidRPr="00EC15D4">
        <w:rPr>
          <w:rFonts w:ascii="Times New Roman" w:hAnsi="Times New Roman" w:cs="Times New Roman"/>
          <w:color w:val="222222"/>
          <w:sz w:val="24"/>
          <w:szCs w:val="24"/>
          <w:shd w:val="clear" w:color="auto" w:fill="FFFFFF"/>
        </w:rPr>
        <w:t xml:space="preserve">, O., Ferrari, M.J., Long, E.S., Dauer, J.T., Schwarz, C.M., </w:t>
      </w:r>
      <w:proofErr w:type="spellStart"/>
      <w:r>
        <w:rPr>
          <w:rFonts w:ascii="Times New Roman" w:hAnsi="Times New Roman" w:cs="Times New Roman"/>
          <w:color w:val="222222"/>
          <w:sz w:val="24"/>
          <w:szCs w:val="24"/>
          <w:shd w:val="clear" w:color="auto" w:fill="FFFFFF"/>
        </w:rPr>
        <w:t>Rauschert</w:t>
      </w:r>
      <w:proofErr w:type="spellEnd"/>
      <w:r>
        <w:rPr>
          <w:rFonts w:ascii="Times New Roman" w:hAnsi="Times New Roman" w:cs="Times New Roman"/>
          <w:color w:val="222222"/>
          <w:sz w:val="24"/>
          <w:szCs w:val="24"/>
          <w:shd w:val="clear" w:color="auto" w:fill="FFFFFF"/>
        </w:rPr>
        <w:t xml:space="preserve">, E.S., </w:t>
      </w:r>
      <w:proofErr w:type="spellStart"/>
      <w:r>
        <w:rPr>
          <w:rFonts w:ascii="Times New Roman" w:hAnsi="Times New Roman" w:cs="Times New Roman"/>
          <w:color w:val="222222"/>
          <w:sz w:val="24"/>
          <w:szCs w:val="24"/>
          <w:shd w:val="clear" w:color="auto" w:fill="FFFFFF"/>
        </w:rPr>
        <w:t>Jabbour</w:t>
      </w:r>
      <w:proofErr w:type="spellEnd"/>
      <w:r>
        <w:rPr>
          <w:rFonts w:ascii="Times New Roman" w:hAnsi="Times New Roman" w:cs="Times New Roman"/>
          <w:color w:val="222222"/>
          <w:sz w:val="24"/>
          <w:szCs w:val="24"/>
          <w:shd w:val="clear" w:color="auto" w:fill="FFFFFF"/>
        </w:rPr>
        <w:t xml:space="preserve">, R., Mortensen, D.A., </w:t>
      </w:r>
      <w:proofErr w:type="spellStart"/>
      <w:r>
        <w:rPr>
          <w:rFonts w:ascii="Times New Roman" w:hAnsi="Times New Roman" w:cs="Times New Roman"/>
          <w:color w:val="222222"/>
          <w:sz w:val="24"/>
          <w:szCs w:val="24"/>
          <w:shd w:val="clear" w:color="auto" w:fill="FFFFFF"/>
        </w:rPr>
        <w:t>Isard</w:t>
      </w:r>
      <w:proofErr w:type="spellEnd"/>
      <w:r>
        <w:rPr>
          <w:rFonts w:ascii="Times New Roman" w:hAnsi="Times New Roman" w:cs="Times New Roman"/>
          <w:color w:val="222222"/>
          <w:sz w:val="24"/>
          <w:szCs w:val="24"/>
          <w:shd w:val="clear" w:color="auto" w:fill="FFFFFF"/>
        </w:rPr>
        <w:t xml:space="preserve">, S.A., </w:t>
      </w:r>
      <w:proofErr w:type="spellStart"/>
      <w:r>
        <w:rPr>
          <w:rFonts w:ascii="Times New Roman" w:hAnsi="Times New Roman" w:cs="Times New Roman"/>
          <w:color w:val="222222"/>
          <w:sz w:val="24"/>
          <w:szCs w:val="24"/>
          <w:shd w:val="clear" w:color="auto" w:fill="FFFFFF"/>
        </w:rPr>
        <w:t>Lieb</w:t>
      </w:r>
      <w:proofErr w:type="spellEnd"/>
      <w:r>
        <w:rPr>
          <w:rFonts w:ascii="Times New Roman" w:hAnsi="Times New Roman" w:cs="Times New Roman"/>
          <w:color w:val="222222"/>
          <w:sz w:val="24"/>
          <w:szCs w:val="24"/>
          <w:shd w:val="clear" w:color="auto" w:fill="FFFFFF"/>
        </w:rPr>
        <w:t xml:space="preserve">, D.A., </w:t>
      </w:r>
      <w:proofErr w:type="spellStart"/>
      <w:r w:rsidR="00412BAB">
        <w:rPr>
          <w:rFonts w:ascii="Times New Roman" w:hAnsi="Times New Roman" w:cs="Times New Roman"/>
          <w:color w:val="222222"/>
          <w:sz w:val="24"/>
          <w:szCs w:val="24"/>
          <w:shd w:val="clear" w:color="auto" w:fill="FFFFFF"/>
        </w:rPr>
        <w:t>Sezen</w:t>
      </w:r>
      <w:proofErr w:type="spellEnd"/>
      <w:r w:rsidR="00412BAB">
        <w:rPr>
          <w:rFonts w:ascii="Times New Roman" w:hAnsi="Times New Roman" w:cs="Times New Roman"/>
          <w:color w:val="222222"/>
          <w:sz w:val="24"/>
          <w:szCs w:val="24"/>
          <w:shd w:val="clear" w:color="auto" w:fill="FFFFFF"/>
        </w:rPr>
        <w:t xml:space="preserve">, Z., </w:t>
      </w:r>
      <w:proofErr w:type="spellStart"/>
      <w:r w:rsidR="00412BAB">
        <w:rPr>
          <w:rFonts w:ascii="Times New Roman" w:hAnsi="Times New Roman" w:cs="Times New Roman"/>
          <w:color w:val="222222"/>
          <w:sz w:val="24"/>
          <w:szCs w:val="24"/>
          <w:shd w:val="clear" w:color="auto" w:fill="FFFFFF"/>
        </w:rPr>
        <w:t>Hulting</w:t>
      </w:r>
      <w:proofErr w:type="spellEnd"/>
      <w:r w:rsidR="00412BAB">
        <w:rPr>
          <w:rFonts w:ascii="Times New Roman" w:hAnsi="Times New Roman" w:cs="Times New Roman"/>
          <w:color w:val="222222"/>
          <w:sz w:val="24"/>
          <w:szCs w:val="24"/>
          <w:shd w:val="clear" w:color="auto" w:fill="FFFFFF"/>
        </w:rPr>
        <w:t>, A.G.,</w:t>
      </w:r>
      <w:r w:rsidRPr="00EC15D4">
        <w:rPr>
          <w:rFonts w:ascii="Times New Roman" w:hAnsi="Times New Roman" w:cs="Times New Roman"/>
          <w:color w:val="222222"/>
          <w:sz w:val="24"/>
          <w:szCs w:val="24"/>
          <w:shd w:val="clear" w:color="auto" w:fill="FFFFFF"/>
        </w:rPr>
        <w:t xml:space="preserve"> &amp; Shea, K. (2015</w:t>
      </w:r>
      <w:r w:rsidR="00412BAB">
        <w:rPr>
          <w:rFonts w:ascii="Times New Roman" w:hAnsi="Times New Roman" w:cs="Times New Roman"/>
          <w:color w:val="222222"/>
          <w:sz w:val="24"/>
          <w:szCs w:val="24"/>
          <w:shd w:val="clear" w:color="auto" w:fill="FFFFFF"/>
        </w:rPr>
        <w:t>a</w:t>
      </w:r>
      <w:r w:rsidRPr="00EC15D4">
        <w:rPr>
          <w:rFonts w:ascii="Times New Roman" w:hAnsi="Times New Roman" w:cs="Times New Roman"/>
          <w:color w:val="222222"/>
          <w:sz w:val="24"/>
          <w:szCs w:val="24"/>
          <w:shd w:val="clear" w:color="auto" w:fill="FFFFFF"/>
        </w:rPr>
        <w:t xml:space="preserve">). A unifying gravity framework for dispersal. </w:t>
      </w:r>
      <w:r w:rsidRPr="00BE38E8">
        <w:rPr>
          <w:rFonts w:ascii="Times New Roman" w:hAnsi="Times New Roman" w:cs="Times New Roman"/>
          <w:i/>
          <w:iCs/>
          <w:color w:val="222222"/>
          <w:sz w:val="24"/>
          <w:szCs w:val="24"/>
          <w:shd w:val="clear" w:color="auto" w:fill="FFFFFF"/>
        </w:rPr>
        <w:t>Theoretical Ecology</w:t>
      </w:r>
      <w:r w:rsidRPr="00EC15D4">
        <w:rPr>
          <w:rFonts w:ascii="Times New Roman" w:hAnsi="Times New Roman" w:cs="Times New Roman"/>
          <w:color w:val="222222"/>
          <w:sz w:val="24"/>
          <w:szCs w:val="24"/>
          <w:shd w:val="clear" w:color="auto" w:fill="FFFFFF"/>
        </w:rPr>
        <w:t>, 8(2), 207-223.</w:t>
      </w:r>
    </w:p>
    <w:bookmarkEnd w:id="29"/>
    <w:p w14:paraId="5CC0C439" w14:textId="1A67B0D3"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O., &amp; Shea, K. (2015</w:t>
      </w:r>
      <w:r w:rsidR="00EC15D4">
        <w:rPr>
          <w:rFonts w:ascii="Times New Roman" w:hAnsi="Times New Roman" w:cs="Times New Roman"/>
          <w:color w:val="222222"/>
          <w:sz w:val="24"/>
          <w:szCs w:val="24"/>
          <w:shd w:val="clear" w:color="auto" w:fill="FFFFFF"/>
        </w:rPr>
        <w:t>b</w:t>
      </w:r>
      <w:r w:rsidRPr="008E002A">
        <w:rPr>
          <w:rFonts w:ascii="Times New Roman" w:hAnsi="Times New Roman" w:cs="Times New Roman"/>
          <w:color w:val="222222"/>
          <w:sz w:val="24"/>
          <w:szCs w:val="24"/>
          <w:shd w:val="clear" w:color="auto" w:fill="FFFFFF"/>
        </w:rPr>
        <w:t xml:space="preserve">). Post-dispersal seed removal of </w:t>
      </w:r>
      <w:r w:rsidRPr="00DF2A76">
        <w:rPr>
          <w:rFonts w:ascii="Times New Roman" w:hAnsi="Times New Roman" w:cs="Times New Roman"/>
          <w:i/>
          <w:iCs/>
          <w:color w:val="222222"/>
          <w:sz w:val="24"/>
          <w:szCs w:val="24"/>
          <w:shd w:val="clear" w:color="auto" w:fill="FFFFFF"/>
        </w:rPr>
        <w:t>Carduus nutans</w:t>
      </w:r>
      <w:r w:rsidRPr="008E002A">
        <w:rPr>
          <w:rFonts w:ascii="Times New Roman" w:hAnsi="Times New Roman" w:cs="Times New Roman"/>
          <w:color w:val="222222"/>
          <w:sz w:val="24"/>
          <w:szCs w:val="24"/>
          <w:shd w:val="clear" w:color="auto" w:fill="FFFFFF"/>
        </w:rPr>
        <w:t xml:space="preserve"> and </w:t>
      </w:r>
      <w:r w:rsidRPr="00DF2A76">
        <w:rPr>
          <w:rFonts w:ascii="Times New Roman" w:hAnsi="Times New Roman" w:cs="Times New Roman"/>
          <w:i/>
          <w:iCs/>
          <w:color w:val="222222"/>
          <w:sz w:val="24"/>
          <w:szCs w:val="24"/>
          <w:shd w:val="clear" w:color="auto" w:fill="FFFFFF"/>
        </w:rPr>
        <w:t xml:space="preserve">C. </w:t>
      </w:r>
      <w:proofErr w:type="spellStart"/>
      <w:r w:rsidRPr="00DF2A76">
        <w:rPr>
          <w:rFonts w:ascii="Times New Roman" w:hAnsi="Times New Roman" w:cs="Times New Roman"/>
          <w:i/>
          <w:iCs/>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by insects and small mammals. </w:t>
      </w:r>
      <w:r w:rsidRPr="00BE38E8">
        <w:rPr>
          <w:rFonts w:ascii="Times New Roman" w:hAnsi="Times New Roman" w:cs="Times New Roman"/>
          <w:i/>
          <w:iCs/>
          <w:color w:val="222222"/>
          <w:sz w:val="24"/>
          <w:szCs w:val="24"/>
          <w:shd w:val="clear" w:color="auto" w:fill="FFFFFF"/>
        </w:rPr>
        <w:t>Ecological research</w:t>
      </w:r>
      <w:r w:rsidRPr="008E002A">
        <w:rPr>
          <w:rFonts w:ascii="Times New Roman" w:hAnsi="Times New Roman" w:cs="Times New Roman"/>
          <w:color w:val="222222"/>
          <w:sz w:val="24"/>
          <w:szCs w:val="24"/>
          <w:shd w:val="clear" w:color="auto" w:fill="FFFFFF"/>
        </w:rPr>
        <w:t>, 30(1), 173-180.</w:t>
      </w:r>
    </w:p>
    <w:p w14:paraId="7A763DB3" w14:textId="32DD4D87"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C05AC4">
        <w:rPr>
          <w:rFonts w:ascii="Times New Roman" w:hAnsi="Times New Roman" w:cs="Times New Roman"/>
          <w:color w:val="222222"/>
          <w:sz w:val="24"/>
          <w:szCs w:val="24"/>
          <w:shd w:val="clear" w:color="auto" w:fill="FFFFFF"/>
        </w:rPr>
        <w:t>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w:t>
      </w:r>
      <w:r w:rsidR="00E1245E">
        <w:rPr>
          <w:rFonts w:ascii="Times New Roman" w:hAnsi="Times New Roman" w:cs="Times New Roman"/>
          <w:color w:val="222222"/>
          <w:sz w:val="24"/>
          <w:szCs w:val="24"/>
          <w:shd w:val="clear" w:color="auto" w:fill="FFFFFF"/>
        </w:rPr>
        <w:t xml:space="preserve"> (</w:t>
      </w:r>
      <w:r w:rsidRPr="00C05AC4">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C05AC4">
        <w:rPr>
          <w:rFonts w:ascii="Times New Roman" w:hAnsi="Times New Roman" w:cs="Times New Roman"/>
          <w:color w:val="222222"/>
          <w:sz w:val="24"/>
          <w:szCs w:val="24"/>
          <w:shd w:val="clear" w:color="auto" w:fill="FFFFFF"/>
        </w:rPr>
        <w:t xml:space="preserve">. Differential contribution of frugivores to complex seed dispersal patterns. </w:t>
      </w:r>
      <w:r w:rsidRPr="00BE38E8">
        <w:rPr>
          <w:rFonts w:ascii="Times New Roman" w:hAnsi="Times New Roman" w:cs="Times New Roman"/>
          <w:i/>
          <w:iCs/>
          <w:color w:val="222222"/>
          <w:sz w:val="24"/>
          <w:szCs w:val="24"/>
          <w:shd w:val="clear" w:color="auto" w:fill="FFFFFF"/>
        </w:rPr>
        <w:t>Proceedings of the National Academy of Sciences</w:t>
      </w:r>
      <w:r w:rsidRPr="00C05AC4">
        <w:rPr>
          <w:rFonts w:ascii="Times New Roman" w:hAnsi="Times New Roman" w:cs="Times New Roman"/>
          <w:color w:val="222222"/>
          <w:sz w:val="24"/>
          <w:szCs w:val="24"/>
          <w:shd w:val="clear" w:color="auto" w:fill="FFFFFF"/>
        </w:rPr>
        <w:t>, 104(9), 3278-3282.</w:t>
      </w:r>
    </w:p>
    <w:p w14:paraId="7616A165" w14:textId="366EC79F" w:rsidR="00DD549F" w:rsidRPr="008E002A" w:rsidRDefault="00DD549F" w:rsidP="00DD549F">
      <w:pPr>
        <w:spacing w:after="120" w:line="240" w:lineRule="auto"/>
        <w:ind w:left="284" w:hanging="284"/>
        <w:jc w:val="both"/>
        <w:rPr>
          <w:rFonts w:ascii="Times New Roman" w:hAnsi="Times New Roman" w:cs="Times New Roman"/>
          <w:color w:val="222222"/>
          <w:sz w:val="24"/>
          <w:szCs w:val="24"/>
          <w:shd w:val="clear" w:color="auto" w:fill="FFFFFF"/>
        </w:rPr>
      </w:pPr>
      <w:r w:rsidRPr="00B84E1B">
        <w:rPr>
          <w:rFonts w:ascii="Times New Roman" w:hAnsi="Times New Roman" w:cs="Times New Roman"/>
          <w:color w:val="222222"/>
          <w:sz w:val="24"/>
          <w:szCs w:val="24"/>
          <w:shd w:val="clear" w:color="auto" w:fill="FFFFFF"/>
        </w:rPr>
        <w:t>Keller, J.A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B84E1B">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B84E1B">
        <w:rPr>
          <w:rFonts w:ascii="Times New Roman" w:hAnsi="Times New Roman" w:cs="Times New Roman"/>
          <w:color w:val="222222"/>
          <w:sz w:val="24"/>
          <w:szCs w:val="24"/>
          <w:shd w:val="clear" w:color="auto" w:fill="FFFFFF"/>
        </w:rPr>
        <w:t>2021</w:t>
      </w:r>
      <w:r w:rsidR="00E1245E">
        <w:rPr>
          <w:rFonts w:ascii="Times New Roman" w:hAnsi="Times New Roman" w:cs="Times New Roman"/>
          <w:color w:val="222222"/>
          <w:sz w:val="24"/>
          <w:szCs w:val="24"/>
          <w:shd w:val="clear" w:color="auto" w:fill="FFFFFF"/>
        </w:rPr>
        <w:t>)</w:t>
      </w:r>
      <w:r w:rsidRPr="00B84E1B">
        <w:rPr>
          <w:rFonts w:ascii="Times New Roman" w:hAnsi="Times New Roman" w:cs="Times New Roman"/>
          <w:color w:val="222222"/>
          <w:sz w:val="24"/>
          <w:szCs w:val="24"/>
          <w:shd w:val="clear" w:color="auto" w:fill="FFFFFF"/>
        </w:rPr>
        <w:t xml:space="preserve">. Warming and shifting phenology accelerate an invasive plant life cycle. </w:t>
      </w:r>
      <w:r w:rsidRPr="00BE38E8">
        <w:rPr>
          <w:rFonts w:ascii="Times New Roman" w:hAnsi="Times New Roman" w:cs="Times New Roman"/>
          <w:i/>
          <w:iCs/>
          <w:color w:val="222222"/>
          <w:sz w:val="24"/>
          <w:szCs w:val="24"/>
          <w:shd w:val="clear" w:color="auto" w:fill="FFFFFF"/>
        </w:rPr>
        <w:t>Ecology</w:t>
      </w:r>
      <w:r w:rsidRPr="00B84E1B">
        <w:rPr>
          <w:rFonts w:ascii="Times New Roman" w:hAnsi="Times New Roman" w:cs="Times New Roman"/>
          <w:color w:val="222222"/>
          <w:sz w:val="24"/>
          <w:szCs w:val="24"/>
          <w:shd w:val="clear" w:color="auto" w:fill="FFFFFF"/>
        </w:rPr>
        <w:t>, 102(1), e03219.</w:t>
      </w:r>
    </w:p>
    <w:p w14:paraId="6F42C294" w14:textId="185EF611"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Lemke, A., Von Der Lippe, 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9D1071">
        <w:rPr>
          <w:rFonts w:ascii="Times New Roman" w:hAnsi="Times New Roman" w:cs="Times New Roman"/>
          <w:sz w:val="24"/>
          <w:szCs w:val="24"/>
          <w:shd w:val="clear" w:color="auto" w:fill="FFFFFF"/>
        </w:rPr>
        <w:t>Kowarik</w:t>
      </w:r>
      <w:proofErr w:type="spellEnd"/>
      <w:r w:rsidRPr="009D1071">
        <w:rPr>
          <w:rFonts w:ascii="Times New Roman" w:hAnsi="Times New Roman" w:cs="Times New Roman"/>
          <w:sz w:val="24"/>
          <w:szCs w:val="24"/>
          <w:shd w:val="clear" w:color="auto" w:fill="FFFFFF"/>
        </w:rPr>
        <w:t>, I.</w:t>
      </w:r>
      <w:r w:rsidR="00E1245E">
        <w:rPr>
          <w:rFonts w:ascii="Times New Roman" w:hAnsi="Times New Roman" w:cs="Times New Roman"/>
          <w:sz w:val="24"/>
          <w:szCs w:val="24"/>
          <w:shd w:val="clear" w:color="auto" w:fill="FFFFFF"/>
        </w:rPr>
        <w:t xml:space="preserve"> (</w:t>
      </w:r>
      <w:r w:rsidRPr="009D1071">
        <w:rPr>
          <w:rFonts w:ascii="Times New Roman" w:hAnsi="Times New Roman" w:cs="Times New Roman"/>
          <w:sz w:val="24"/>
          <w:szCs w:val="24"/>
          <w:shd w:val="clear" w:color="auto" w:fill="FFFFFF"/>
        </w:rPr>
        <w:t>2009</w:t>
      </w:r>
      <w:r w:rsidR="00E1245E">
        <w:rPr>
          <w:rFonts w:ascii="Times New Roman" w:hAnsi="Times New Roman" w:cs="Times New Roman"/>
          <w:sz w:val="24"/>
          <w:szCs w:val="24"/>
          <w:shd w:val="clear" w:color="auto" w:fill="FFFFFF"/>
        </w:rPr>
        <w:t>)</w:t>
      </w:r>
      <w:r w:rsidRPr="009D1071">
        <w:rPr>
          <w:rFonts w:ascii="Times New Roman" w:hAnsi="Times New Roman" w:cs="Times New Roman"/>
          <w:sz w:val="24"/>
          <w:szCs w:val="24"/>
          <w:shd w:val="clear" w:color="auto" w:fill="FFFFFF"/>
        </w:rPr>
        <w:t xml:space="preserve">. New opportunities for an old method: using fluorescent colours to measure seed dispersal. </w:t>
      </w:r>
      <w:r w:rsidRPr="00BE38E8">
        <w:rPr>
          <w:rFonts w:ascii="Times New Roman" w:hAnsi="Times New Roman" w:cs="Times New Roman"/>
          <w:i/>
          <w:iCs/>
          <w:sz w:val="24"/>
          <w:szCs w:val="24"/>
          <w:shd w:val="clear" w:color="auto" w:fill="FFFFFF"/>
        </w:rPr>
        <w:t>Journal of Applied Ecology</w:t>
      </w:r>
      <w:r w:rsidRPr="009D1071">
        <w:rPr>
          <w:rFonts w:ascii="Times New Roman" w:hAnsi="Times New Roman" w:cs="Times New Roman"/>
          <w:sz w:val="24"/>
          <w:szCs w:val="24"/>
          <w:shd w:val="clear" w:color="auto" w:fill="FFFFFF"/>
        </w:rPr>
        <w:t>, 46(5), 1122-1128.</w:t>
      </w:r>
    </w:p>
    <w:p w14:paraId="7393C773" w14:textId="0ED8F862" w:rsidR="00C93440" w:rsidRDefault="00C93440" w:rsidP="00B705D6">
      <w:pPr>
        <w:spacing w:after="120" w:line="240" w:lineRule="auto"/>
        <w:ind w:left="284" w:hanging="284"/>
        <w:jc w:val="both"/>
        <w:rPr>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lastRenderedPageBreak/>
        <w:t>Levey, D.J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C93440">
        <w:rPr>
          <w:rFonts w:ascii="Times New Roman" w:hAnsi="Times New Roman" w:cs="Times New Roman"/>
          <w:sz w:val="24"/>
          <w:szCs w:val="24"/>
          <w:shd w:val="clear" w:color="auto" w:fill="FFFFFF"/>
        </w:rPr>
        <w:t>Sargent, S.</w:t>
      </w:r>
      <w:r w:rsidR="00E1245E">
        <w:rPr>
          <w:rFonts w:ascii="Times New Roman" w:hAnsi="Times New Roman" w:cs="Times New Roman"/>
          <w:sz w:val="24"/>
          <w:szCs w:val="24"/>
          <w:shd w:val="clear" w:color="auto" w:fill="FFFFFF"/>
        </w:rPr>
        <w:t xml:space="preserve"> (</w:t>
      </w:r>
      <w:r w:rsidRPr="00C93440">
        <w:rPr>
          <w:rFonts w:ascii="Times New Roman" w:hAnsi="Times New Roman" w:cs="Times New Roman"/>
          <w:sz w:val="24"/>
          <w:szCs w:val="24"/>
          <w:shd w:val="clear" w:color="auto" w:fill="FFFFFF"/>
        </w:rPr>
        <w:t>2000</w:t>
      </w:r>
      <w:r w:rsidR="00E1245E">
        <w:rPr>
          <w:rFonts w:ascii="Times New Roman" w:hAnsi="Times New Roman" w:cs="Times New Roman"/>
          <w:sz w:val="24"/>
          <w:szCs w:val="24"/>
          <w:shd w:val="clear" w:color="auto" w:fill="FFFFFF"/>
        </w:rPr>
        <w:t>)</w:t>
      </w:r>
      <w:r w:rsidRPr="00C93440">
        <w:rPr>
          <w:rFonts w:ascii="Times New Roman" w:hAnsi="Times New Roman" w:cs="Times New Roman"/>
          <w:sz w:val="24"/>
          <w:szCs w:val="24"/>
          <w:shd w:val="clear" w:color="auto" w:fill="FFFFFF"/>
        </w:rPr>
        <w:t xml:space="preserve">. A simple method for tracking vertebrate‐dispersed seeds. </w:t>
      </w:r>
      <w:r w:rsidRPr="00BE38E8">
        <w:rPr>
          <w:rFonts w:ascii="Times New Roman" w:hAnsi="Times New Roman" w:cs="Times New Roman"/>
          <w:i/>
          <w:iCs/>
          <w:sz w:val="24"/>
          <w:szCs w:val="24"/>
          <w:shd w:val="clear" w:color="auto" w:fill="FFFFFF"/>
        </w:rPr>
        <w:t>Ecology</w:t>
      </w:r>
      <w:r w:rsidRPr="00C93440">
        <w:rPr>
          <w:rFonts w:ascii="Times New Roman" w:hAnsi="Times New Roman" w:cs="Times New Roman"/>
          <w:sz w:val="24"/>
          <w:szCs w:val="24"/>
          <w:shd w:val="clear" w:color="auto" w:fill="FFFFFF"/>
        </w:rPr>
        <w:t>, 81(1), 267-274.</w:t>
      </w:r>
    </w:p>
    <w:p w14:paraId="51E6F667" w14:textId="236F6A4B" w:rsidR="00AA33F4" w:rsidRPr="009D1071" w:rsidRDefault="00AA33F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AA33F4">
        <w:rPr>
          <w:rFonts w:ascii="Times New Roman" w:hAnsi="Times New Roman" w:cs="Times New Roman"/>
          <w:sz w:val="24"/>
          <w:szCs w:val="24"/>
          <w:shd w:val="clear" w:color="auto" w:fill="FFFFFF"/>
        </w:rPr>
        <w:t>Linabury</w:t>
      </w:r>
      <w:proofErr w:type="spellEnd"/>
      <w:r w:rsidRPr="00AA33F4">
        <w:rPr>
          <w:rFonts w:ascii="Times New Roman" w:hAnsi="Times New Roman" w:cs="Times New Roman"/>
          <w:sz w:val="24"/>
          <w:szCs w:val="24"/>
          <w:shd w:val="clear" w:color="auto" w:fill="FFFFFF"/>
        </w:rPr>
        <w:t>, M.C., Turley, N.E</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AA33F4">
        <w:rPr>
          <w:rFonts w:ascii="Times New Roman" w:hAnsi="Times New Roman" w:cs="Times New Roman"/>
          <w:sz w:val="24"/>
          <w:szCs w:val="24"/>
          <w:shd w:val="clear" w:color="auto" w:fill="FFFFFF"/>
        </w:rPr>
        <w:t>Brudvig</w:t>
      </w:r>
      <w:proofErr w:type="spellEnd"/>
      <w:r w:rsidRPr="00AA33F4">
        <w:rPr>
          <w:rFonts w:ascii="Times New Roman" w:hAnsi="Times New Roman" w:cs="Times New Roman"/>
          <w:sz w:val="24"/>
          <w:szCs w:val="24"/>
          <w:shd w:val="clear" w:color="auto" w:fill="FFFFFF"/>
        </w:rPr>
        <w:t>, L.A.</w:t>
      </w:r>
      <w:r w:rsidR="00E1245E">
        <w:rPr>
          <w:rFonts w:ascii="Times New Roman" w:hAnsi="Times New Roman" w:cs="Times New Roman"/>
          <w:sz w:val="24"/>
          <w:szCs w:val="24"/>
          <w:shd w:val="clear" w:color="auto" w:fill="FFFFFF"/>
        </w:rPr>
        <w:t xml:space="preserve"> (</w:t>
      </w:r>
      <w:r w:rsidRPr="00AA33F4">
        <w:rPr>
          <w:rFonts w:ascii="Times New Roman" w:hAnsi="Times New Roman" w:cs="Times New Roman"/>
          <w:sz w:val="24"/>
          <w:szCs w:val="24"/>
          <w:shd w:val="clear" w:color="auto" w:fill="FFFFFF"/>
        </w:rPr>
        <w:t>2019</w:t>
      </w:r>
      <w:r w:rsidR="00E1245E">
        <w:rPr>
          <w:rFonts w:ascii="Times New Roman" w:hAnsi="Times New Roman" w:cs="Times New Roman"/>
          <w:sz w:val="24"/>
          <w:szCs w:val="24"/>
          <w:shd w:val="clear" w:color="auto" w:fill="FFFFFF"/>
        </w:rPr>
        <w:t>)</w:t>
      </w:r>
      <w:r w:rsidRPr="00AA33F4">
        <w:rPr>
          <w:rFonts w:ascii="Times New Roman" w:hAnsi="Times New Roman" w:cs="Times New Roman"/>
          <w:sz w:val="24"/>
          <w:szCs w:val="24"/>
          <w:shd w:val="clear" w:color="auto" w:fill="FFFFFF"/>
        </w:rPr>
        <w:t xml:space="preserve">. Insects remove more seeds than mammals in first‐year prairie restorations. </w:t>
      </w:r>
      <w:r w:rsidRPr="00BE38E8">
        <w:rPr>
          <w:rFonts w:ascii="Times New Roman" w:hAnsi="Times New Roman" w:cs="Times New Roman"/>
          <w:i/>
          <w:iCs/>
          <w:sz w:val="24"/>
          <w:szCs w:val="24"/>
          <w:shd w:val="clear" w:color="auto" w:fill="FFFFFF"/>
        </w:rPr>
        <w:t>Restoration Ecology</w:t>
      </w:r>
      <w:r w:rsidRPr="00AA33F4">
        <w:rPr>
          <w:rFonts w:ascii="Times New Roman" w:hAnsi="Times New Roman" w:cs="Times New Roman"/>
          <w:sz w:val="24"/>
          <w:szCs w:val="24"/>
          <w:shd w:val="clear" w:color="auto" w:fill="FFFFFF"/>
        </w:rPr>
        <w:t>, 27(6), 1300-1306.</w:t>
      </w:r>
    </w:p>
    <w:p w14:paraId="39338E25" w14:textId="5B9BF9B0"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Michael, P.J., Owen, M.J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68123F">
        <w:rPr>
          <w:rFonts w:ascii="Times New Roman" w:hAnsi="Times New Roman" w:cs="Times New Roman"/>
          <w:sz w:val="24"/>
          <w:szCs w:val="24"/>
          <w:shd w:val="clear" w:color="auto" w:fill="FFFFFF"/>
        </w:rPr>
        <w:t>Powles, S.B.</w:t>
      </w:r>
      <w:r w:rsidR="00E1245E">
        <w:rPr>
          <w:rFonts w:ascii="Times New Roman" w:hAnsi="Times New Roman" w:cs="Times New Roman"/>
          <w:sz w:val="24"/>
          <w:szCs w:val="24"/>
          <w:shd w:val="clear" w:color="auto" w:fill="FFFFFF"/>
        </w:rPr>
        <w:t xml:space="preserve"> (</w:t>
      </w:r>
      <w:r w:rsidRPr="0068123F">
        <w:rPr>
          <w:rFonts w:ascii="Times New Roman" w:hAnsi="Times New Roman" w:cs="Times New Roman"/>
          <w:sz w:val="24"/>
          <w:szCs w:val="24"/>
          <w:shd w:val="clear" w:color="auto" w:fill="FFFFFF"/>
        </w:rPr>
        <w:t>2010</w:t>
      </w:r>
      <w:r w:rsidR="00E1245E">
        <w:rPr>
          <w:rFonts w:ascii="Times New Roman" w:hAnsi="Times New Roman" w:cs="Times New Roman"/>
          <w:sz w:val="24"/>
          <w:szCs w:val="24"/>
          <w:shd w:val="clear" w:color="auto" w:fill="FFFFFF"/>
        </w:rPr>
        <w:t>)</w:t>
      </w:r>
      <w:r w:rsidRPr="0068123F">
        <w:rPr>
          <w:rFonts w:ascii="Times New Roman" w:hAnsi="Times New Roman" w:cs="Times New Roman"/>
          <w:sz w:val="24"/>
          <w:szCs w:val="24"/>
          <w:shd w:val="clear" w:color="auto" w:fill="FFFFFF"/>
        </w:rPr>
        <w:t xml:space="preserve">.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xml:space="preserve">. </w:t>
      </w:r>
      <w:r w:rsidRPr="00BE38E8">
        <w:rPr>
          <w:rFonts w:ascii="Times New Roman" w:hAnsi="Times New Roman" w:cs="Times New Roman"/>
          <w:i/>
          <w:iCs/>
          <w:sz w:val="24"/>
          <w:szCs w:val="24"/>
          <w:shd w:val="clear" w:color="auto" w:fill="FFFFFF"/>
        </w:rPr>
        <w:t>Weed Science</w:t>
      </w:r>
      <w:r w:rsidRPr="0068123F">
        <w:rPr>
          <w:rFonts w:ascii="Times New Roman" w:hAnsi="Times New Roman" w:cs="Times New Roman"/>
          <w:sz w:val="24"/>
          <w:szCs w:val="24"/>
          <w:shd w:val="clear" w:color="auto" w:fill="FFFFFF"/>
        </w:rPr>
        <w:t>, 58(4), 466-472.</w:t>
      </w:r>
    </w:p>
    <w:p w14:paraId="5A906AC0" w14:textId="5B7213D0"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sz w:val="24"/>
          <w:szCs w:val="24"/>
          <w:shd w:val="clear" w:color="auto" w:fill="FFFFFF"/>
        </w:rPr>
        <w:t>Westcott, D.A.</w:t>
      </w:r>
      <w:r w:rsidR="00E1245E">
        <w:rPr>
          <w:rFonts w:ascii="Times New Roman" w:hAnsi="Times New Roman" w:cs="Times New Roman"/>
          <w:sz w:val="24"/>
          <w:szCs w:val="24"/>
          <w:shd w:val="clear" w:color="auto" w:fill="FFFFFF"/>
        </w:rPr>
        <w:t xml:space="preserve"> (</w:t>
      </w:r>
      <w:r w:rsidRPr="00E57B27">
        <w:rPr>
          <w:rFonts w:ascii="Times New Roman" w:hAnsi="Times New Roman" w:cs="Times New Roman"/>
          <w:sz w:val="24"/>
          <w:szCs w:val="24"/>
          <w:shd w:val="clear" w:color="auto" w:fill="FFFFFF"/>
        </w:rPr>
        <w:t>2014</w:t>
      </w:r>
      <w:r w:rsidR="00E1245E">
        <w:rPr>
          <w:rFonts w:ascii="Times New Roman" w:hAnsi="Times New Roman" w:cs="Times New Roman"/>
          <w:sz w:val="24"/>
          <w:szCs w:val="24"/>
          <w:shd w:val="clear" w:color="auto" w:fill="FFFFFF"/>
        </w:rPr>
        <w:t>)</w:t>
      </w:r>
      <w:r w:rsidRPr="00E57B27">
        <w:rPr>
          <w:rFonts w:ascii="Times New Roman" w:hAnsi="Times New Roman" w:cs="Times New Roman"/>
          <w:sz w:val="24"/>
          <w:szCs w:val="24"/>
          <w:shd w:val="clear" w:color="auto" w:fill="FFFFFF"/>
        </w:rPr>
        <w:t xml:space="preserve">. Loss of frugivore seed dispersal services under climate change. </w:t>
      </w:r>
      <w:r w:rsidRPr="00BE38E8">
        <w:rPr>
          <w:rFonts w:ascii="Times New Roman" w:hAnsi="Times New Roman" w:cs="Times New Roman"/>
          <w:i/>
          <w:iCs/>
          <w:sz w:val="24"/>
          <w:szCs w:val="24"/>
          <w:shd w:val="clear" w:color="auto" w:fill="FFFFFF"/>
        </w:rPr>
        <w:t>Nature Communications</w:t>
      </w:r>
      <w:r w:rsidRPr="00E57B27">
        <w:rPr>
          <w:rFonts w:ascii="Times New Roman" w:hAnsi="Times New Roman" w:cs="Times New Roman"/>
          <w:sz w:val="24"/>
          <w:szCs w:val="24"/>
          <w:shd w:val="clear" w:color="auto" w:fill="FFFFFF"/>
        </w:rPr>
        <w:t>, 5(1), 1-7.</w:t>
      </w:r>
    </w:p>
    <w:p w14:paraId="0741D6B8" w14:textId="56653826" w:rsidR="001B533C" w:rsidRPr="00C05AC4" w:rsidRDefault="001B533C"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1B533C">
        <w:rPr>
          <w:rFonts w:ascii="Times New Roman" w:hAnsi="Times New Roman" w:cs="Times New Roman"/>
          <w:sz w:val="24"/>
          <w:szCs w:val="24"/>
          <w:shd w:val="clear" w:color="auto" w:fill="FFFFFF"/>
        </w:rPr>
        <w:t>Molau</w:t>
      </w:r>
      <w:proofErr w:type="spellEnd"/>
      <w:r w:rsidRPr="001B533C">
        <w:rPr>
          <w:rFonts w:ascii="Times New Roman" w:hAnsi="Times New Roman" w:cs="Times New Roman"/>
          <w:sz w:val="24"/>
          <w:szCs w:val="24"/>
          <w:shd w:val="clear" w:color="auto" w:fill="FFFFFF"/>
        </w:rPr>
        <w:t xml:space="preserve">, U. &amp; </w:t>
      </w:r>
      <w:proofErr w:type="spellStart"/>
      <w:r w:rsidRPr="001B533C">
        <w:rPr>
          <w:rFonts w:ascii="Times New Roman" w:hAnsi="Times New Roman" w:cs="Times New Roman"/>
          <w:sz w:val="24"/>
          <w:szCs w:val="24"/>
          <w:shd w:val="clear" w:color="auto" w:fill="FFFFFF"/>
        </w:rPr>
        <w:t>Mølgaard</w:t>
      </w:r>
      <w:proofErr w:type="spellEnd"/>
      <w:r w:rsidRPr="001B533C">
        <w:rPr>
          <w:rFonts w:ascii="Times New Roman" w:hAnsi="Times New Roman" w:cs="Times New Roman"/>
          <w:sz w:val="24"/>
          <w:szCs w:val="24"/>
          <w:shd w:val="clear" w:color="auto" w:fill="FFFFFF"/>
        </w:rPr>
        <w:t>, P. (1996). International Tundra Experiment Manual. Danish Polar Centre, Copenhagen.</w:t>
      </w:r>
    </w:p>
    <w:p w14:paraId="7F665E3E" w14:textId="2DF3B292" w:rsidR="001B533C" w:rsidRDefault="001B53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
        <w:t xml:space="preserve">Nathan, R. (2007). Total dispersal kernels and the evaluation of diversity and similarity in complex dispersal systems. In </w:t>
      </w:r>
      <w:r w:rsidRPr="00BE38E8">
        <w:rPr>
          <w:rFonts w:ascii="Times New Roman" w:hAnsi="Times New Roman" w:cs="Times New Roman"/>
          <w:i/>
          <w:iCs/>
          <w:color w:val="222222"/>
          <w:sz w:val="24"/>
          <w:szCs w:val="24"/>
          <w:shd w:val="clear" w:color="auto" w:fill="FFFFFF"/>
        </w:rPr>
        <w:t>Seed dispersal: theory and its application in a changing world</w:t>
      </w:r>
      <w:r w:rsidRPr="001B533C">
        <w:rPr>
          <w:rFonts w:ascii="Times New Roman" w:hAnsi="Times New Roman" w:cs="Times New Roman"/>
          <w:color w:val="222222"/>
          <w:sz w:val="24"/>
          <w:szCs w:val="24"/>
          <w:shd w:val="clear" w:color="auto" w:fill="FFFFFF"/>
        </w:rPr>
        <w:t>, 252-276.</w:t>
      </w:r>
    </w:p>
    <w:p w14:paraId="2DE9946C" w14:textId="74156E69" w:rsidR="001B533C" w:rsidRDefault="001B53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
        <w:t xml:space="preserve">Pemberton, R.W. &amp; Irving, D.W. (1990). </w:t>
      </w:r>
      <w:proofErr w:type="spellStart"/>
      <w:r w:rsidRPr="001B533C">
        <w:rPr>
          <w:rFonts w:ascii="Times New Roman" w:hAnsi="Times New Roman" w:cs="Times New Roman"/>
          <w:color w:val="222222"/>
          <w:sz w:val="24"/>
          <w:szCs w:val="24"/>
          <w:shd w:val="clear" w:color="auto" w:fill="FFFFFF"/>
        </w:rPr>
        <w:t>Elaiosomes</w:t>
      </w:r>
      <w:proofErr w:type="spellEnd"/>
      <w:r w:rsidRPr="001B533C">
        <w:rPr>
          <w:rFonts w:ascii="Times New Roman" w:hAnsi="Times New Roman" w:cs="Times New Roman"/>
          <w:color w:val="222222"/>
          <w:sz w:val="24"/>
          <w:szCs w:val="24"/>
          <w:shd w:val="clear" w:color="auto" w:fill="FFFFFF"/>
        </w:rPr>
        <w:t xml:space="preserve"> on weed seeds and the potential for myrmecochory in naturalized plants. </w:t>
      </w:r>
      <w:r w:rsidRPr="00BE38E8">
        <w:rPr>
          <w:rFonts w:ascii="Times New Roman" w:hAnsi="Times New Roman" w:cs="Times New Roman"/>
          <w:i/>
          <w:iCs/>
          <w:color w:val="222222"/>
          <w:sz w:val="24"/>
          <w:szCs w:val="24"/>
          <w:shd w:val="clear" w:color="auto" w:fill="FFFFFF"/>
        </w:rPr>
        <w:t>Weed Science</w:t>
      </w:r>
      <w:r w:rsidRPr="001B533C">
        <w:rPr>
          <w:rFonts w:ascii="Times New Roman" w:hAnsi="Times New Roman" w:cs="Times New Roman"/>
          <w:color w:val="222222"/>
          <w:sz w:val="24"/>
          <w:szCs w:val="24"/>
          <w:shd w:val="clear" w:color="auto" w:fill="FFFFFF"/>
        </w:rPr>
        <w:t>, 38(6), 615-619.</w:t>
      </w:r>
    </w:p>
    <w:p w14:paraId="3A6E78FE" w14:textId="582C1A26"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Penn, H.J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EF5383">
        <w:rPr>
          <w:rFonts w:ascii="Times New Roman" w:hAnsi="Times New Roman" w:cs="Times New Roman"/>
          <w:color w:val="222222"/>
          <w:sz w:val="24"/>
          <w:szCs w:val="24"/>
          <w:shd w:val="clear" w:color="auto" w:fill="FFFFFF"/>
        </w:rPr>
        <w:t>Crist</w:t>
      </w:r>
      <w:proofErr w:type="spellEnd"/>
      <w:r w:rsidRPr="00EF5383">
        <w:rPr>
          <w:rFonts w:ascii="Times New Roman" w:hAnsi="Times New Roman" w:cs="Times New Roman"/>
          <w:color w:val="222222"/>
          <w:sz w:val="24"/>
          <w:szCs w:val="24"/>
          <w:shd w:val="clear" w:color="auto" w:fill="FFFFFF"/>
        </w:rPr>
        <w:t>, T.O.</w:t>
      </w:r>
      <w:r w:rsidR="00E1245E">
        <w:rPr>
          <w:rFonts w:ascii="Times New Roman" w:hAnsi="Times New Roman" w:cs="Times New Roman"/>
          <w:color w:val="222222"/>
          <w:sz w:val="24"/>
          <w:szCs w:val="24"/>
          <w:shd w:val="clear" w:color="auto" w:fill="FFFFFF"/>
        </w:rPr>
        <w:t xml:space="preserve"> (</w:t>
      </w:r>
      <w:r w:rsidRPr="00EF5383">
        <w:rPr>
          <w:rFonts w:ascii="Times New Roman" w:hAnsi="Times New Roman" w:cs="Times New Roman"/>
          <w:color w:val="222222"/>
          <w:sz w:val="24"/>
          <w:szCs w:val="24"/>
          <w:shd w:val="clear" w:color="auto" w:fill="FFFFFF"/>
        </w:rPr>
        <w:t>2018</w:t>
      </w:r>
      <w:r w:rsidR="00E1245E">
        <w:rPr>
          <w:rFonts w:ascii="Times New Roman" w:hAnsi="Times New Roman" w:cs="Times New Roman"/>
          <w:color w:val="222222"/>
          <w:sz w:val="24"/>
          <w:szCs w:val="24"/>
          <w:shd w:val="clear" w:color="auto" w:fill="FFFFFF"/>
        </w:rPr>
        <w:t>)</w:t>
      </w:r>
      <w:r w:rsidRPr="00EF5383">
        <w:rPr>
          <w:rFonts w:ascii="Times New Roman" w:hAnsi="Times New Roman" w:cs="Times New Roman"/>
          <w:color w:val="222222"/>
          <w:sz w:val="24"/>
          <w:szCs w:val="24"/>
          <w:shd w:val="clear" w:color="auto" w:fill="FFFFFF"/>
        </w:rPr>
        <w:t xml:space="preserve">. From dispersal to predation: A global synthesis of ant–seed interactions. </w:t>
      </w:r>
      <w:r w:rsidRPr="00BE38E8">
        <w:rPr>
          <w:rFonts w:ascii="Times New Roman" w:hAnsi="Times New Roman" w:cs="Times New Roman"/>
          <w:i/>
          <w:iCs/>
          <w:color w:val="222222"/>
          <w:sz w:val="24"/>
          <w:szCs w:val="24"/>
          <w:shd w:val="clear" w:color="auto" w:fill="FFFFFF"/>
        </w:rPr>
        <w:t>Ecology and evolution</w:t>
      </w:r>
      <w:r w:rsidRPr="00EF5383">
        <w:rPr>
          <w:rFonts w:ascii="Times New Roman" w:hAnsi="Times New Roman" w:cs="Times New Roman"/>
          <w:color w:val="222222"/>
          <w:sz w:val="24"/>
          <w:szCs w:val="24"/>
          <w:shd w:val="clear" w:color="auto" w:fill="FFFFFF"/>
        </w:rPr>
        <w:t>, 8(18), 9122-9138.</w:t>
      </w:r>
    </w:p>
    <w:p w14:paraId="467680D6" w14:textId="1E9D4613"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Pons, 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1536F2">
        <w:rPr>
          <w:rFonts w:ascii="Times New Roman" w:hAnsi="Times New Roman" w:cs="Times New Roman"/>
          <w:color w:val="222222"/>
          <w:sz w:val="24"/>
          <w:szCs w:val="24"/>
          <w:shd w:val="clear" w:color="auto" w:fill="FFFFFF"/>
        </w:rPr>
        <w:t>Pausas</w:t>
      </w:r>
      <w:proofErr w:type="spellEnd"/>
      <w:r w:rsidRPr="001536F2">
        <w:rPr>
          <w:rFonts w:ascii="Times New Roman" w:hAnsi="Times New Roman" w:cs="Times New Roman"/>
          <w:color w:val="222222"/>
          <w:sz w:val="24"/>
          <w:szCs w:val="24"/>
          <w:shd w:val="clear" w:color="auto" w:fill="FFFFFF"/>
        </w:rPr>
        <w:t>, J.G.</w:t>
      </w:r>
      <w:r w:rsidR="00E1245E">
        <w:rPr>
          <w:rFonts w:ascii="Times New Roman" w:hAnsi="Times New Roman" w:cs="Times New Roman"/>
          <w:color w:val="222222"/>
          <w:sz w:val="24"/>
          <w:szCs w:val="24"/>
          <w:shd w:val="clear" w:color="auto" w:fill="FFFFFF"/>
        </w:rPr>
        <w:t xml:space="preserve"> (</w:t>
      </w:r>
      <w:r w:rsidRPr="001536F2">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1536F2">
        <w:rPr>
          <w:rFonts w:ascii="Times New Roman" w:hAnsi="Times New Roman" w:cs="Times New Roman"/>
          <w:color w:val="222222"/>
          <w:sz w:val="24"/>
          <w:szCs w:val="24"/>
          <w:shd w:val="clear" w:color="auto" w:fill="FFFFFF"/>
        </w:rPr>
        <w:t xml:space="preserve">. Acorn dispersal estimated by radio-tracking. </w:t>
      </w:r>
      <w:proofErr w:type="spellStart"/>
      <w:r w:rsidRPr="00BE38E8">
        <w:rPr>
          <w:rFonts w:ascii="Times New Roman" w:hAnsi="Times New Roman" w:cs="Times New Roman"/>
          <w:i/>
          <w:iCs/>
          <w:color w:val="222222"/>
          <w:sz w:val="24"/>
          <w:szCs w:val="24"/>
          <w:shd w:val="clear" w:color="auto" w:fill="FFFFFF"/>
        </w:rPr>
        <w:t>Oecologia</w:t>
      </w:r>
      <w:proofErr w:type="spellEnd"/>
      <w:r w:rsidRPr="001536F2">
        <w:rPr>
          <w:rFonts w:ascii="Times New Roman" w:hAnsi="Times New Roman" w:cs="Times New Roman"/>
          <w:color w:val="222222"/>
          <w:sz w:val="24"/>
          <w:szCs w:val="24"/>
          <w:shd w:val="clear" w:color="auto" w:fill="FFFFFF"/>
        </w:rPr>
        <w:t>, 153(4), 903-911.</w:t>
      </w:r>
    </w:p>
    <w:p w14:paraId="00673435" w14:textId="214B2F0A" w:rsidR="00EF67A7" w:rsidRDefault="00EF67A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02B6EB9"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 xml:space="preserve">Reiter, J., Curio, E., </w:t>
      </w:r>
      <w:proofErr w:type="spellStart"/>
      <w:r w:rsidRPr="00BE38E8">
        <w:rPr>
          <w:rFonts w:ascii="Times New Roman" w:hAnsi="Times New Roman" w:cs="Times New Roman"/>
          <w:color w:val="222222"/>
          <w:sz w:val="24"/>
          <w:szCs w:val="24"/>
          <w:shd w:val="clear" w:color="auto" w:fill="FFFFFF"/>
        </w:rPr>
        <w:t>Tacud</w:t>
      </w:r>
      <w:proofErr w:type="spellEnd"/>
      <w:r w:rsidRPr="00BE38E8">
        <w:rPr>
          <w:rFonts w:ascii="Times New Roman" w:hAnsi="Times New Roman" w:cs="Times New Roman"/>
          <w:color w:val="222222"/>
          <w:sz w:val="24"/>
          <w:szCs w:val="24"/>
          <w:shd w:val="clear" w:color="auto" w:fill="FFFFFF"/>
        </w:rPr>
        <w:t>, B., Urbina, H</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Geronimo, F.</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2006</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Tracking Bat‐Dispersed Seeds Using Fluorescent Pigment. </w:t>
      </w:r>
      <w:proofErr w:type="spellStart"/>
      <w:r w:rsidRPr="00BE38E8">
        <w:rPr>
          <w:rFonts w:ascii="Times New Roman" w:hAnsi="Times New Roman" w:cs="Times New Roman"/>
          <w:i/>
          <w:iCs/>
          <w:color w:val="222222"/>
          <w:sz w:val="24"/>
          <w:szCs w:val="24"/>
          <w:shd w:val="clear" w:color="auto" w:fill="FFFFFF"/>
        </w:rPr>
        <w:t>Biotropica</w:t>
      </w:r>
      <w:proofErr w:type="spellEnd"/>
      <w:r w:rsidRPr="00BE38E8">
        <w:rPr>
          <w:rFonts w:ascii="Times New Roman" w:hAnsi="Times New Roman" w:cs="Times New Roman"/>
          <w:color w:val="222222"/>
          <w:sz w:val="24"/>
          <w:szCs w:val="24"/>
          <w:shd w:val="clear" w:color="auto" w:fill="FFFFFF"/>
        </w:rPr>
        <w:t>, 38(1), 64-68.</w:t>
      </w:r>
    </w:p>
    <w:p w14:paraId="142A8C70" w14:textId="7A7A2687"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D., Bullock, J.M., Cantrell, R.S., Loiselle, 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L.</w:t>
      </w:r>
      <w:r w:rsidR="00E1245E">
        <w:rPr>
          <w:rFonts w:ascii="Times New Roman" w:hAnsi="Times New Roman" w:cs="Times New Roman"/>
          <w:color w:val="222222"/>
          <w:sz w:val="24"/>
          <w:szCs w:val="24"/>
          <w:shd w:val="clear" w:color="auto" w:fill="FFFFFF"/>
        </w:rPr>
        <w:t xml:space="preserve"> (</w:t>
      </w:r>
      <w:r w:rsidRPr="00951781">
        <w:rPr>
          <w:rFonts w:ascii="Times New Roman" w:hAnsi="Times New Roman" w:cs="Times New Roman"/>
          <w:color w:val="222222"/>
          <w:sz w:val="24"/>
          <w:szCs w:val="24"/>
          <w:shd w:val="clear" w:color="auto" w:fill="FFFFFF"/>
        </w:rPr>
        <w:t>2019</w:t>
      </w:r>
      <w:r w:rsidR="00E1245E">
        <w:rPr>
          <w:rFonts w:ascii="Times New Roman" w:hAnsi="Times New Roman" w:cs="Times New Roman"/>
          <w:color w:val="222222"/>
          <w:sz w:val="24"/>
          <w:szCs w:val="24"/>
          <w:shd w:val="clear" w:color="auto" w:fill="FFFFFF"/>
        </w:rPr>
        <w:t>)</w:t>
      </w:r>
      <w:r w:rsidRPr="00951781">
        <w:rPr>
          <w:rFonts w:ascii="Times New Roman" w:hAnsi="Times New Roman" w:cs="Times New Roman"/>
          <w:color w:val="222222"/>
          <w:sz w:val="24"/>
          <w:szCs w:val="24"/>
          <w:shd w:val="clear" w:color="auto" w:fill="FFFFFF"/>
        </w:rPr>
        <w:t xml:space="preserve">. The total dispersal kernel: a review and future directions. </w:t>
      </w:r>
      <w:proofErr w:type="spellStart"/>
      <w:r w:rsidRPr="00BE38E8">
        <w:rPr>
          <w:rFonts w:ascii="Times New Roman" w:hAnsi="Times New Roman" w:cs="Times New Roman"/>
          <w:i/>
          <w:iCs/>
          <w:color w:val="222222"/>
          <w:sz w:val="24"/>
          <w:szCs w:val="24"/>
          <w:shd w:val="clear" w:color="auto" w:fill="FFFFFF"/>
        </w:rPr>
        <w:t>AoB</w:t>
      </w:r>
      <w:proofErr w:type="spellEnd"/>
      <w:r w:rsidRPr="00BE38E8">
        <w:rPr>
          <w:rFonts w:ascii="Times New Roman" w:hAnsi="Times New Roman" w:cs="Times New Roman"/>
          <w:i/>
          <w:iCs/>
          <w:color w:val="222222"/>
          <w:sz w:val="24"/>
          <w:szCs w:val="24"/>
          <w:shd w:val="clear" w:color="auto" w:fill="FFFFFF"/>
        </w:rPr>
        <w:t xml:space="preserve"> Plants</w:t>
      </w:r>
      <w:r w:rsidRPr="00951781">
        <w:rPr>
          <w:rFonts w:ascii="Times New Roman" w:hAnsi="Times New Roman" w:cs="Times New Roman"/>
          <w:color w:val="222222"/>
          <w:sz w:val="24"/>
          <w:szCs w:val="24"/>
          <w:shd w:val="clear" w:color="auto" w:fill="FFFFFF"/>
        </w:rPr>
        <w:t>, 11(5), plz042.</w:t>
      </w:r>
    </w:p>
    <w:p w14:paraId="1B7F0999" w14:textId="353DBDE4"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77CD3">
        <w:rPr>
          <w:rFonts w:ascii="Times New Roman" w:hAnsi="Times New Roman" w:cs="Times New Roman"/>
          <w:color w:val="222222"/>
          <w:sz w:val="24"/>
          <w:szCs w:val="24"/>
          <w:shd w:val="clear" w:color="auto" w:fill="FFFFFF"/>
        </w:rPr>
        <w:t>Schaefer, H.M.</w:t>
      </w:r>
      <w:r w:rsidR="00E1245E">
        <w:rPr>
          <w:rFonts w:ascii="Times New Roman" w:hAnsi="Times New Roman" w:cs="Times New Roman"/>
          <w:color w:val="222222"/>
          <w:sz w:val="24"/>
          <w:szCs w:val="24"/>
          <w:shd w:val="clear" w:color="auto" w:fill="FFFFFF"/>
        </w:rPr>
        <w:t xml:space="preserve"> (</w:t>
      </w:r>
      <w:r w:rsidRPr="00E77CD3">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E77CD3">
        <w:rPr>
          <w:rFonts w:ascii="Times New Roman" w:hAnsi="Times New Roman" w:cs="Times New Roman"/>
          <w:color w:val="222222"/>
          <w:sz w:val="24"/>
          <w:szCs w:val="24"/>
          <w:shd w:val="clear" w:color="auto" w:fill="FFFFFF"/>
        </w:rPr>
        <w:t xml:space="preserve">. The conservation physiology of seed dispersal. Philosophical Transactions of the Royal Society B: </w:t>
      </w:r>
      <w:r w:rsidRPr="00BE38E8">
        <w:rPr>
          <w:rFonts w:ascii="Times New Roman" w:hAnsi="Times New Roman" w:cs="Times New Roman"/>
          <w:i/>
          <w:iCs/>
          <w:color w:val="222222"/>
          <w:sz w:val="24"/>
          <w:szCs w:val="24"/>
          <w:shd w:val="clear" w:color="auto" w:fill="FFFFFF"/>
        </w:rPr>
        <w:t>Biological Sciences</w:t>
      </w:r>
      <w:r w:rsidRPr="00E77CD3">
        <w:rPr>
          <w:rFonts w:ascii="Times New Roman" w:hAnsi="Times New Roman" w:cs="Times New Roman"/>
          <w:color w:val="222222"/>
          <w:sz w:val="24"/>
          <w:szCs w:val="24"/>
          <w:shd w:val="clear" w:color="auto" w:fill="FFFFFF"/>
        </w:rPr>
        <w:t>, 367(1596), 1708-1718.</w:t>
      </w:r>
    </w:p>
    <w:p w14:paraId="5C524E05" w14:textId="497E4680"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color w:val="222222"/>
          <w:sz w:val="24"/>
          <w:szCs w:val="24"/>
          <w:shd w:val="clear" w:color="auto" w:fill="FFFFFF"/>
        </w:rPr>
        <w:t>Pires, M.</w:t>
      </w:r>
      <w:r w:rsidR="0081708E">
        <w:rPr>
          <w:rFonts w:ascii="Times New Roman" w:hAnsi="Times New Roman" w:cs="Times New Roman"/>
          <w:color w:val="222222"/>
          <w:sz w:val="24"/>
          <w:szCs w:val="24"/>
          <w:shd w:val="clear" w:color="auto" w:fill="FFFFFF"/>
        </w:rPr>
        <w:t>M.</w:t>
      </w:r>
      <w:r w:rsidR="00E1245E">
        <w:rPr>
          <w:rFonts w:ascii="Times New Roman" w:hAnsi="Times New Roman" w:cs="Times New Roman"/>
          <w:color w:val="222222"/>
          <w:sz w:val="24"/>
          <w:szCs w:val="24"/>
          <w:shd w:val="clear" w:color="auto" w:fill="FFFFFF"/>
        </w:rPr>
        <w:t xml:space="preserve"> (</w:t>
      </w:r>
      <w:r w:rsidRPr="00E57B27">
        <w:rPr>
          <w:rFonts w:ascii="Times New Roman" w:hAnsi="Times New Roman" w:cs="Times New Roman"/>
          <w:color w:val="222222"/>
          <w:sz w:val="24"/>
          <w:szCs w:val="24"/>
          <w:shd w:val="clear" w:color="auto" w:fill="FFFFFF"/>
        </w:rPr>
        <w:t>2021</w:t>
      </w:r>
      <w:r w:rsidR="00E1245E">
        <w:rPr>
          <w:rFonts w:ascii="Times New Roman" w:hAnsi="Times New Roman" w:cs="Times New Roman"/>
          <w:color w:val="222222"/>
          <w:sz w:val="24"/>
          <w:szCs w:val="24"/>
          <w:shd w:val="clear" w:color="auto" w:fill="FFFFFF"/>
        </w:rPr>
        <w:t>)</w:t>
      </w:r>
      <w:r w:rsidRPr="00E57B27">
        <w:rPr>
          <w:rFonts w:ascii="Times New Roman" w:hAnsi="Times New Roman" w:cs="Times New Roman"/>
          <w:color w:val="222222"/>
          <w:sz w:val="24"/>
          <w:szCs w:val="24"/>
          <w:shd w:val="clear" w:color="auto" w:fill="FFFFFF"/>
        </w:rPr>
        <w:t xml:space="preserve">. Climate change reshapes the eco‐evolutionary dynamics of a Neotropical seed dispersal system. </w:t>
      </w:r>
      <w:r w:rsidRPr="00BE38E8">
        <w:rPr>
          <w:rFonts w:ascii="Times New Roman" w:hAnsi="Times New Roman" w:cs="Times New Roman"/>
          <w:i/>
          <w:iCs/>
          <w:color w:val="222222"/>
          <w:sz w:val="24"/>
          <w:szCs w:val="24"/>
          <w:shd w:val="clear" w:color="auto" w:fill="FFFFFF"/>
        </w:rPr>
        <w:t>Global Ecology and Biogeography</w:t>
      </w:r>
      <w:r w:rsidRPr="00E57B27">
        <w:rPr>
          <w:rFonts w:ascii="Times New Roman" w:hAnsi="Times New Roman" w:cs="Times New Roman"/>
          <w:color w:val="222222"/>
          <w:sz w:val="24"/>
          <w:szCs w:val="24"/>
          <w:shd w:val="clear" w:color="auto" w:fill="FFFFFF"/>
        </w:rPr>
        <w:t>, 30(5), 1129-1138.</w:t>
      </w:r>
    </w:p>
    <w:p w14:paraId="037FF92D" w14:textId="4A7760A9"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36781">
        <w:rPr>
          <w:rFonts w:ascii="Times New Roman" w:hAnsi="Times New Roman" w:cs="Times New Roman"/>
          <w:color w:val="222222"/>
          <w:sz w:val="24"/>
          <w:szCs w:val="24"/>
          <w:shd w:val="clear" w:color="auto" w:fill="FFFFFF"/>
        </w:rPr>
        <w:t>Ikeda, H.</w:t>
      </w:r>
      <w:r w:rsidR="00E1245E">
        <w:rPr>
          <w:rFonts w:ascii="Times New Roman" w:hAnsi="Times New Roman" w:cs="Times New Roman"/>
          <w:color w:val="222222"/>
          <w:sz w:val="24"/>
          <w:szCs w:val="24"/>
          <w:shd w:val="clear" w:color="auto" w:fill="FFFFFF"/>
        </w:rPr>
        <w:t xml:space="preserve"> (</w:t>
      </w:r>
      <w:r w:rsidRPr="00236781">
        <w:rPr>
          <w:rFonts w:ascii="Times New Roman" w:hAnsi="Times New Roman" w:cs="Times New Roman"/>
          <w:color w:val="222222"/>
          <w:sz w:val="24"/>
          <w:szCs w:val="24"/>
          <w:shd w:val="clear" w:color="auto" w:fill="FFFFFF"/>
        </w:rPr>
        <w:t>2006</w:t>
      </w:r>
      <w:r w:rsidR="00E1245E">
        <w:rPr>
          <w:rFonts w:ascii="Times New Roman" w:hAnsi="Times New Roman" w:cs="Times New Roman"/>
          <w:color w:val="222222"/>
          <w:sz w:val="24"/>
          <w:szCs w:val="24"/>
          <w:shd w:val="clear" w:color="auto" w:fill="FFFFFF"/>
        </w:rPr>
        <w:t>)</w:t>
      </w:r>
      <w:r w:rsidRPr="00236781">
        <w:rPr>
          <w:rFonts w:ascii="Times New Roman" w:hAnsi="Times New Roman" w:cs="Times New Roman"/>
          <w:color w:val="222222"/>
          <w:sz w:val="24"/>
          <w:szCs w:val="24"/>
          <w:shd w:val="clear" w:color="auto" w:fill="FFFFFF"/>
        </w:rPr>
        <w:t xml:space="preserve">. Moderate increase of mean daily temperature adversely affects fruit set of Lycopersicon esculentum by disrupting specific physiological processes in male reproductive development. </w:t>
      </w:r>
      <w:r w:rsidRPr="00BE38E8">
        <w:rPr>
          <w:rFonts w:ascii="Times New Roman" w:hAnsi="Times New Roman" w:cs="Times New Roman"/>
          <w:i/>
          <w:iCs/>
          <w:color w:val="222222"/>
          <w:sz w:val="24"/>
          <w:szCs w:val="24"/>
          <w:shd w:val="clear" w:color="auto" w:fill="FFFFFF"/>
        </w:rPr>
        <w:t>Annals of Botany</w:t>
      </w:r>
      <w:r w:rsidRPr="00236781">
        <w:rPr>
          <w:rFonts w:ascii="Times New Roman" w:hAnsi="Times New Roman" w:cs="Times New Roman"/>
          <w:color w:val="222222"/>
          <w:sz w:val="24"/>
          <w:szCs w:val="24"/>
          <w:shd w:val="clear" w:color="auto" w:fill="FFFFFF"/>
        </w:rPr>
        <w:t>, 97(5), 731-738.</w:t>
      </w:r>
    </w:p>
    <w:p w14:paraId="1F1BC321" w14:textId="4254F849"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Y</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w:t>
      </w:r>
      <w:r w:rsidR="00E1245E">
        <w:rPr>
          <w:rFonts w:ascii="Times New Roman" w:hAnsi="Times New Roman" w:cs="Times New Roman"/>
          <w:color w:val="222222"/>
          <w:sz w:val="24"/>
          <w:szCs w:val="24"/>
          <w:shd w:val="clear" w:color="auto" w:fill="FFFFFF"/>
        </w:rPr>
        <w:t xml:space="preserve"> (</w:t>
      </w:r>
      <w:r w:rsidRPr="00204FAB">
        <w:rPr>
          <w:rFonts w:ascii="Times New Roman" w:hAnsi="Times New Roman" w:cs="Times New Roman"/>
          <w:color w:val="222222"/>
          <w:sz w:val="24"/>
          <w:szCs w:val="24"/>
          <w:shd w:val="clear" w:color="auto" w:fill="FFFFFF"/>
        </w:rPr>
        <w:t>2008</w:t>
      </w:r>
      <w:r w:rsidR="00E1245E">
        <w:rPr>
          <w:rFonts w:ascii="Times New Roman" w:hAnsi="Times New Roman" w:cs="Times New Roman"/>
          <w:color w:val="222222"/>
          <w:sz w:val="24"/>
          <w:szCs w:val="24"/>
          <w:shd w:val="clear" w:color="auto" w:fill="FFFFFF"/>
        </w:rPr>
        <w:t>)</w:t>
      </w:r>
      <w:r w:rsidRPr="00204FAB">
        <w:rPr>
          <w:rFonts w:ascii="Times New Roman" w:hAnsi="Times New Roman" w:cs="Times New Roman"/>
          <w:color w:val="222222"/>
          <w:sz w:val="24"/>
          <w:szCs w:val="24"/>
          <w:shd w:val="clear" w:color="auto" w:fill="FFFFFF"/>
        </w:rPr>
        <w:t xml:space="preserve">. Effects of human‐mediated processes on weed species composition in internationally traded grain commodities. </w:t>
      </w:r>
      <w:r w:rsidRPr="00BE38E8">
        <w:rPr>
          <w:rFonts w:ascii="Times New Roman" w:hAnsi="Times New Roman" w:cs="Times New Roman"/>
          <w:i/>
          <w:iCs/>
          <w:color w:val="222222"/>
          <w:sz w:val="24"/>
          <w:szCs w:val="24"/>
          <w:shd w:val="clear" w:color="auto" w:fill="FFFFFF"/>
        </w:rPr>
        <w:t>Weed Research</w:t>
      </w:r>
      <w:r w:rsidRPr="00204FAB">
        <w:rPr>
          <w:rFonts w:ascii="Times New Roman" w:hAnsi="Times New Roman" w:cs="Times New Roman"/>
          <w:color w:val="222222"/>
          <w:sz w:val="24"/>
          <w:szCs w:val="24"/>
          <w:shd w:val="clear" w:color="auto" w:fill="FFFFFF"/>
        </w:rPr>
        <w:t>, 48(1), 10-18.</w:t>
      </w:r>
    </w:p>
    <w:p w14:paraId="585F394A" w14:textId="03AAF68F"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Singh, R.P., Prasad, P.V</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Reddy, K.R.</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2013</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Impacts of changing climate and climate variability on seed production and seed industry. </w:t>
      </w:r>
      <w:r w:rsidRPr="00BE38E8">
        <w:rPr>
          <w:rFonts w:ascii="Times New Roman" w:hAnsi="Times New Roman" w:cs="Times New Roman"/>
          <w:i/>
          <w:iCs/>
          <w:color w:val="222222"/>
          <w:sz w:val="24"/>
          <w:szCs w:val="24"/>
          <w:shd w:val="clear" w:color="auto" w:fill="FFFFFF"/>
        </w:rPr>
        <w:t>Advances in Agronomy</w:t>
      </w:r>
      <w:r w:rsidRPr="00BE38E8">
        <w:rPr>
          <w:rFonts w:ascii="Times New Roman" w:hAnsi="Times New Roman" w:cs="Times New Roman"/>
          <w:color w:val="222222"/>
          <w:sz w:val="24"/>
          <w:szCs w:val="24"/>
          <w:shd w:val="clear" w:color="auto" w:fill="FFFFFF"/>
        </w:rPr>
        <w:t>, 118, 49-110.</w:t>
      </w:r>
    </w:p>
    <w:p w14:paraId="1A60F199" w14:textId="586B3696"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lastRenderedPageBreak/>
        <w:t>Skarpaas</w:t>
      </w:r>
      <w:proofErr w:type="spellEnd"/>
      <w:r w:rsidRPr="00301B99">
        <w:rPr>
          <w:rFonts w:ascii="Times New Roman" w:hAnsi="Times New Roman" w:cs="Times New Roman"/>
          <w:color w:val="222222"/>
          <w:sz w:val="24"/>
          <w:szCs w:val="24"/>
          <w:shd w:val="clear" w:color="auto" w:fill="FFFFFF"/>
        </w:rPr>
        <w:t>, O</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01B99">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301B99">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301B99">
        <w:rPr>
          <w:rFonts w:ascii="Times New Roman" w:hAnsi="Times New Roman" w:cs="Times New Roman"/>
          <w:color w:val="222222"/>
          <w:sz w:val="24"/>
          <w:szCs w:val="24"/>
          <w:shd w:val="clear" w:color="auto" w:fill="FFFFFF"/>
        </w:rPr>
        <w:t xml:space="preserve">. Dispersal patterns, dispersal mechanisms, and invasion wave speeds for invasive thistles. </w:t>
      </w:r>
      <w:r w:rsidRPr="00BE38E8">
        <w:rPr>
          <w:rFonts w:ascii="Times New Roman" w:hAnsi="Times New Roman" w:cs="Times New Roman"/>
          <w:i/>
          <w:iCs/>
          <w:color w:val="222222"/>
          <w:sz w:val="24"/>
          <w:szCs w:val="24"/>
          <w:shd w:val="clear" w:color="auto" w:fill="FFFFFF"/>
        </w:rPr>
        <w:t>The American Naturalist</w:t>
      </w:r>
      <w:r w:rsidRPr="00301B99">
        <w:rPr>
          <w:rFonts w:ascii="Times New Roman" w:hAnsi="Times New Roman" w:cs="Times New Roman"/>
          <w:color w:val="222222"/>
          <w:sz w:val="24"/>
          <w:szCs w:val="24"/>
          <w:shd w:val="clear" w:color="auto" w:fill="FFFFFF"/>
        </w:rPr>
        <w:t>, 170(3), 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Skinner, K., Smith, L., &amp; Rice, P. (2000). Using noxious weed lists to prioritize targets for developing weed management strategies. </w:t>
      </w:r>
      <w:r w:rsidRPr="00BE38E8">
        <w:rPr>
          <w:rFonts w:ascii="Times New Roman" w:hAnsi="Times New Roman" w:cs="Times New Roman"/>
          <w:i/>
          <w:iCs/>
          <w:color w:val="222222"/>
          <w:sz w:val="24"/>
          <w:szCs w:val="24"/>
          <w:shd w:val="clear" w:color="auto" w:fill="FFFFFF"/>
        </w:rPr>
        <w:t>Weed Science</w:t>
      </w:r>
      <w:r w:rsidRPr="008E002A">
        <w:rPr>
          <w:rFonts w:ascii="Times New Roman" w:hAnsi="Times New Roman" w:cs="Times New Roman"/>
          <w:color w:val="222222"/>
          <w:sz w:val="24"/>
          <w:szCs w:val="24"/>
          <w:shd w:val="clear" w:color="auto" w:fill="FFFFFF"/>
        </w:rPr>
        <w:t>, 48(5), 640-644.</w:t>
      </w:r>
    </w:p>
    <w:p w14:paraId="487B1DB3" w14:textId="0E7584A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Taylor, K., Brummer, T., Taper, M.L., Wing, 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w:t>
      </w:r>
      <w:r w:rsidR="00E1245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long‐distance dispersal: an empirical evaluation of seed dispersal by vehicles. </w:t>
      </w:r>
      <w:r w:rsidRPr="00BE38E8">
        <w:rPr>
          <w:rFonts w:ascii="Times New Roman" w:hAnsi="Times New Roman" w:cs="Times New Roman"/>
          <w:i/>
          <w:iCs/>
          <w:color w:val="222222"/>
          <w:sz w:val="24"/>
          <w:szCs w:val="24"/>
          <w:shd w:val="clear" w:color="auto" w:fill="FFFFFF"/>
        </w:rPr>
        <w:t>Diversity and Distributions</w:t>
      </w:r>
      <w:r w:rsidRPr="00394E95">
        <w:rPr>
          <w:rFonts w:ascii="Times New Roman" w:hAnsi="Times New Roman" w:cs="Times New Roman"/>
          <w:color w:val="222222"/>
          <w:sz w:val="24"/>
          <w:szCs w:val="24"/>
          <w:shd w:val="clear" w:color="auto" w:fill="FFFFFF"/>
        </w:rPr>
        <w:t>, 18(9), 942-951.</w:t>
      </w:r>
    </w:p>
    <w:p w14:paraId="72B2358F" w14:textId="09C98F3D" w:rsidR="00757024" w:rsidRDefault="0075702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757024">
        <w:rPr>
          <w:rFonts w:ascii="Times New Roman" w:hAnsi="Times New Roman" w:cs="Times New Roman"/>
          <w:color w:val="222222"/>
          <w:sz w:val="24"/>
          <w:szCs w:val="24"/>
          <w:shd w:val="clear" w:color="auto" w:fill="FFFFFF"/>
        </w:rPr>
        <w:t>Teller, B.J., Zhang, 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757024">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757024">
        <w:rPr>
          <w:rFonts w:ascii="Times New Roman" w:hAnsi="Times New Roman" w:cs="Times New Roman"/>
          <w:color w:val="222222"/>
          <w:sz w:val="24"/>
          <w:szCs w:val="24"/>
          <w:shd w:val="clear" w:color="auto" w:fill="FFFFFF"/>
        </w:rPr>
        <w:t>2016</w:t>
      </w:r>
      <w:r w:rsidR="00E1245E">
        <w:rPr>
          <w:rFonts w:ascii="Times New Roman" w:hAnsi="Times New Roman" w:cs="Times New Roman"/>
          <w:color w:val="222222"/>
          <w:sz w:val="24"/>
          <w:szCs w:val="24"/>
          <w:shd w:val="clear" w:color="auto" w:fill="FFFFFF"/>
        </w:rPr>
        <w:t>)</w:t>
      </w:r>
      <w:r w:rsidRPr="00757024">
        <w:rPr>
          <w:rFonts w:ascii="Times New Roman" w:hAnsi="Times New Roman" w:cs="Times New Roman"/>
          <w:color w:val="222222"/>
          <w:sz w:val="24"/>
          <w:szCs w:val="24"/>
          <w:shd w:val="clear" w:color="auto" w:fill="FFFFFF"/>
        </w:rPr>
        <w:t xml:space="preserve">. Seed release in a changing climate: initiation of movement increases spread of an invasive species under simulated climate warming. </w:t>
      </w:r>
      <w:r w:rsidRPr="00BE38E8">
        <w:rPr>
          <w:rFonts w:ascii="Times New Roman" w:hAnsi="Times New Roman" w:cs="Times New Roman"/>
          <w:i/>
          <w:iCs/>
          <w:color w:val="222222"/>
          <w:sz w:val="24"/>
          <w:szCs w:val="24"/>
          <w:shd w:val="clear" w:color="auto" w:fill="FFFFFF"/>
        </w:rPr>
        <w:t>Diversity and Distributions</w:t>
      </w:r>
      <w:r w:rsidRPr="00757024">
        <w:rPr>
          <w:rFonts w:ascii="Times New Roman" w:hAnsi="Times New Roman" w:cs="Times New Roman"/>
          <w:color w:val="222222"/>
          <w:sz w:val="24"/>
          <w:szCs w:val="24"/>
          <w:shd w:val="clear" w:color="auto" w:fill="FFFFFF"/>
        </w:rPr>
        <w:t>, 22(6), 708-716.</w:t>
      </w:r>
    </w:p>
    <w:p w14:paraId="540B0EE6" w14:textId="02D1F80F"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K.J., Allen, L.H., Gallo‐Meagher, 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C5462">
        <w:rPr>
          <w:rFonts w:ascii="Times New Roman" w:hAnsi="Times New Roman" w:cs="Times New Roman"/>
          <w:color w:val="222222"/>
          <w:sz w:val="24"/>
          <w:szCs w:val="24"/>
          <w:shd w:val="clear" w:color="auto" w:fill="FFFFFF"/>
        </w:rPr>
        <w:t>Davis, J.M.</w:t>
      </w:r>
      <w:r w:rsidR="00E1245E">
        <w:rPr>
          <w:rFonts w:ascii="Times New Roman" w:hAnsi="Times New Roman" w:cs="Times New Roman"/>
          <w:color w:val="222222"/>
          <w:sz w:val="24"/>
          <w:szCs w:val="24"/>
          <w:shd w:val="clear" w:color="auto" w:fill="FFFFFF"/>
        </w:rPr>
        <w:t xml:space="preserve"> (</w:t>
      </w:r>
      <w:r w:rsidRPr="002C5462">
        <w:rPr>
          <w:rFonts w:ascii="Times New Roman" w:hAnsi="Times New Roman" w:cs="Times New Roman"/>
          <w:color w:val="222222"/>
          <w:sz w:val="24"/>
          <w:szCs w:val="24"/>
          <w:shd w:val="clear" w:color="auto" w:fill="FFFFFF"/>
        </w:rPr>
        <w:t>2003</w:t>
      </w:r>
      <w:r w:rsidR="00E1245E">
        <w:rPr>
          <w:rFonts w:ascii="Times New Roman" w:hAnsi="Times New Roman" w:cs="Times New Roman"/>
          <w:color w:val="222222"/>
          <w:sz w:val="24"/>
          <w:szCs w:val="24"/>
          <w:shd w:val="clear" w:color="auto" w:fill="FFFFFF"/>
        </w:rPr>
        <w:t>)</w:t>
      </w:r>
      <w:r w:rsidRPr="002C5462">
        <w:rPr>
          <w:rFonts w:ascii="Times New Roman" w:hAnsi="Times New Roman" w:cs="Times New Roman"/>
          <w:color w:val="222222"/>
          <w:sz w:val="24"/>
          <w:szCs w:val="24"/>
          <w:shd w:val="clear" w:color="auto" w:fill="FFFFFF"/>
        </w:rPr>
        <w:t xml:space="preserve">. Elevated temperature and carbon dioxide effects on soybean seed composition and transcript abundance. </w:t>
      </w:r>
      <w:r w:rsidRPr="00BE38E8">
        <w:rPr>
          <w:rFonts w:ascii="Times New Roman" w:hAnsi="Times New Roman" w:cs="Times New Roman"/>
          <w:i/>
          <w:iCs/>
          <w:color w:val="222222"/>
          <w:sz w:val="24"/>
          <w:szCs w:val="24"/>
          <w:shd w:val="clear" w:color="auto" w:fill="FFFFFF"/>
        </w:rPr>
        <w:t>Crop Science</w:t>
      </w:r>
      <w:r w:rsidRPr="002C5462">
        <w:rPr>
          <w:rFonts w:ascii="Times New Roman" w:hAnsi="Times New Roman" w:cs="Times New Roman"/>
          <w:color w:val="222222"/>
          <w:sz w:val="24"/>
          <w:szCs w:val="24"/>
          <w:shd w:val="clear" w:color="auto" w:fill="FFFFFF"/>
        </w:rPr>
        <w:t>, 43(4), 1548-1557.</w:t>
      </w:r>
    </w:p>
    <w:p w14:paraId="506B85D5" w14:textId="6237B8F6" w:rsidR="005609D7" w:rsidRDefault="005609D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609D7">
        <w:rPr>
          <w:rFonts w:ascii="Times New Roman" w:hAnsi="Times New Roman" w:cs="Times New Roman"/>
          <w:color w:val="222222"/>
          <w:sz w:val="24"/>
          <w:szCs w:val="24"/>
          <w:shd w:val="clear" w:color="auto" w:fill="FFFFFF"/>
        </w:rPr>
        <w:t xml:space="preserve">Thomson, D.M. (2007). Do source–sink dynamics promote the spread of an invasive grass into a novel </w:t>
      </w:r>
      <w:proofErr w:type="gramStart"/>
      <w:r w:rsidRPr="005609D7">
        <w:rPr>
          <w:rFonts w:ascii="Times New Roman" w:hAnsi="Times New Roman" w:cs="Times New Roman"/>
          <w:color w:val="222222"/>
          <w:sz w:val="24"/>
          <w:szCs w:val="24"/>
          <w:shd w:val="clear" w:color="auto" w:fill="FFFFFF"/>
        </w:rPr>
        <w:t>habitat?.</w:t>
      </w:r>
      <w:proofErr w:type="gramEnd"/>
      <w:r w:rsidRPr="005609D7">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Ecology</w:t>
      </w:r>
      <w:r w:rsidRPr="005609D7">
        <w:rPr>
          <w:rFonts w:ascii="Times New Roman" w:hAnsi="Times New Roman" w:cs="Times New Roman"/>
          <w:color w:val="222222"/>
          <w:sz w:val="24"/>
          <w:szCs w:val="24"/>
          <w:shd w:val="clear" w:color="auto" w:fill="FFFFFF"/>
        </w:rPr>
        <w:t>, 88(12), 3126-3134.</w:t>
      </w:r>
    </w:p>
    <w:p w14:paraId="7F8922CE" w14:textId="7B5C6BA5"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C</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w:t>
      </w:r>
      <w:r w:rsidR="00E1245E">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2003</w:t>
      </w:r>
      <w:r w:rsidR="00E1245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Seed production and seed quality in a calcareous grassland in elevated CO2. </w:t>
      </w:r>
      <w:r w:rsidRPr="00BE38E8">
        <w:rPr>
          <w:rFonts w:ascii="Times New Roman" w:hAnsi="Times New Roman" w:cs="Times New Roman"/>
          <w:i/>
          <w:iCs/>
          <w:color w:val="222222"/>
          <w:sz w:val="24"/>
          <w:szCs w:val="24"/>
          <w:shd w:val="clear" w:color="auto" w:fill="FFFFFF"/>
        </w:rPr>
        <w:t>Global Change Biology</w:t>
      </w:r>
      <w:r w:rsidRPr="00B8707D">
        <w:rPr>
          <w:rFonts w:ascii="Times New Roman" w:hAnsi="Times New Roman" w:cs="Times New Roman"/>
          <w:color w:val="222222"/>
          <w:sz w:val="24"/>
          <w:szCs w:val="24"/>
          <w:shd w:val="clear" w:color="auto" w:fill="FFFFFF"/>
        </w:rPr>
        <w:t>, 9(6), 873-884.</w:t>
      </w:r>
    </w:p>
    <w:p w14:paraId="239A910E" w14:textId="70436AE1" w:rsidR="00327DCA" w:rsidRDefault="00327DCA"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27DCA">
        <w:rPr>
          <w:rFonts w:ascii="Times New Roman" w:hAnsi="Times New Roman" w:cs="Times New Roman"/>
          <w:color w:val="222222"/>
          <w:sz w:val="24"/>
          <w:szCs w:val="24"/>
          <w:shd w:val="clear" w:color="auto" w:fill="FFFFFF"/>
        </w:rPr>
        <w:t xml:space="preserve">Travis, J.M., Delgado, M., </w:t>
      </w:r>
      <w:proofErr w:type="spellStart"/>
      <w:r w:rsidRPr="00327DCA">
        <w:rPr>
          <w:rFonts w:ascii="Times New Roman" w:hAnsi="Times New Roman" w:cs="Times New Roman"/>
          <w:color w:val="222222"/>
          <w:sz w:val="24"/>
          <w:szCs w:val="24"/>
          <w:shd w:val="clear" w:color="auto" w:fill="FFFFFF"/>
        </w:rPr>
        <w:t>Bocedi</w:t>
      </w:r>
      <w:proofErr w:type="spellEnd"/>
      <w:r w:rsidRPr="00327DCA">
        <w:rPr>
          <w:rFonts w:ascii="Times New Roman" w:hAnsi="Times New Roman" w:cs="Times New Roman"/>
          <w:color w:val="222222"/>
          <w:sz w:val="24"/>
          <w:szCs w:val="24"/>
          <w:shd w:val="clear" w:color="auto" w:fill="FFFFFF"/>
        </w:rPr>
        <w:t xml:space="preserve">, G., Baguette, M., </w:t>
      </w:r>
      <w:proofErr w:type="spellStart"/>
      <w:r w:rsidRPr="00327DCA">
        <w:rPr>
          <w:rFonts w:ascii="Times New Roman" w:hAnsi="Times New Roman" w:cs="Times New Roman"/>
          <w:color w:val="222222"/>
          <w:sz w:val="24"/>
          <w:szCs w:val="24"/>
          <w:shd w:val="clear" w:color="auto" w:fill="FFFFFF"/>
        </w:rPr>
        <w:t>Bartoń</w:t>
      </w:r>
      <w:proofErr w:type="spellEnd"/>
      <w:r w:rsidRPr="00327DCA">
        <w:rPr>
          <w:rFonts w:ascii="Times New Roman" w:hAnsi="Times New Roman" w:cs="Times New Roman"/>
          <w:color w:val="222222"/>
          <w:sz w:val="24"/>
          <w:szCs w:val="24"/>
          <w:shd w:val="clear" w:color="auto" w:fill="FFFFFF"/>
        </w:rPr>
        <w:t xml:space="preserve">, K., </w:t>
      </w:r>
      <w:proofErr w:type="spellStart"/>
      <w:r w:rsidRPr="00327DCA">
        <w:rPr>
          <w:rFonts w:ascii="Times New Roman" w:hAnsi="Times New Roman" w:cs="Times New Roman"/>
          <w:color w:val="222222"/>
          <w:sz w:val="24"/>
          <w:szCs w:val="24"/>
          <w:shd w:val="clear" w:color="auto" w:fill="FFFFFF"/>
        </w:rPr>
        <w:t>Bonte</w:t>
      </w:r>
      <w:proofErr w:type="spellEnd"/>
      <w:r w:rsidRPr="00327DCA">
        <w:rPr>
          <w:rFonts w:ascii="Times New Roman" w:hAnsi="Times New Roman" w:cs="Times New Roman"/>
          <w:color w:val="222222"/>
          <w:sz w:val="24"/>
          <w:szCs w:val="24"/>
          <w:shd w:val="clear" w:color="auto" w:fill="FFFFFF"/>
        </w:rPr>
        <w:t xml:space="preserve">, D., </w:t>
      </w:r>
      <w:proofErr w:type="spellStart"/>
      <w:r>
        <w:rPr>
          <w:rFonts w:ascii="Times New Roman" w:hAnsi="Times New Roman" w:cs="Times New Roman"/>
          <w:color w:val="222222"/>
          <w:sz w:val="24"/>
          <w:szCs w:val="24"/>
          <w:shd w:val="clear" w:color="auto" w:fill="FFFFFF"/>
        </w:rPr>
        <w:t>Boulangeat</w:t>
      </w:r>
      <w:proofErr w:type="spellEnd"/>
      <w:r>
        <w:rPr>
          <w:rFonts w:ascii="Times New Roman" w:hAnsi="Times New Roman" w:cs="Times New Roman"/>
          <w:color w:val="222222"/>
          <w:sz w:val="24"/>
          <w:szCs w:val="24"/>
          <w:shd w:val="clear" w:color="auto" w:fill="FFFFFF"/>
        </w:rPr>
        <w:t xml:space="preserve">, I., Hodgson, J.A., </w:t>
      </w:r>
      <w:proofErr w:type="spellStart"/>
      <w:r>
        <w:rPr>
          <w:rFonts w:ascii="Times New Roman" w:hAnsi="Times New Roman" w:cs="Times New Roman"/>
          <w:color w:val="222222"/>
          <w:sz w:val="24"/>
          <w:szCs w:val="24"/>
          <w:shd w:val="clear" w:color="auto" w:fill="FFFFFF"/>
        </w:rPr>
        <w:t>Kubisch</w:t>
      </w:r>
      <w:proofErr w:type="spellEnd"/>
      <w:r>
        <w:rPr>
          <w:rFonts w:ascii="Times New Roman" w:hAnsi="Times New Roman" w:cs="Times New Roman"/>
          <w:color w:val="222222"/>
          <w:sz w:val="24"/>
          <w:szCs w:val="24"/>
          <w:shd w:val="clear" w:color="auto" w:fill="FFFFFF"/>
        </w:rPr>
        <w:t xml:space="preserve">, A., </w:t>
      </w:r>
      <w:proofErr w:type="spellStart"/>
      <w:r>
        <w:rPr>
          <w:rFonts w:ascii="Times New Roman" w:hAnsi="Times New Roman" w:cs="Times New Roman"/>
          <w:color w:val="222222"/>
          <w:sz w:val="24"/>
          <w:szCs w:val="24"/>
          <w:shd w:val="clear" w:color="auto" w:fill="FFFFFF"/>
        </w:rPr>
        <w:t>Penteriani</w:t>
      </w:r>
      <w:proofErr w:type="spellEnd"/>
      <w:r>
        <w:rPr>
          <w:rFonts w:ascii="Times New Roman" w:hAnsi="Times New Roman" w:cs="Times New Roman"/>
          <w:color w:val="222222"/>
          <w:sz w:val="24"/>
          <w:szCs w:val="24"/>
          <w:shd w:val="clear" w:color="auto" w:fill="FFFFFF"/>
        </w:rPr>
        <w:t xml:space="preserve">, V., </w:t>
      </w:r>
      <w:proofErr w:type="spellStart"/>
      <w:r>
        <w:rPr>
          <w:rFonts w:ascii="Times New Roman" w:hAnsi="Times New Roman" w:cs="Times New Roman"/>
          <w:color w:val="222222"/>
          <w:sz w:val="24"/>
          <w:szCs w:val="24"/>
          <w:shd w:val="clear" w:color="auto" w:fill="FFFFFF"/>
        </w:rPr>
        <w:t>Saastamoinen</w:t>
      </w:r>
      <w:proofErr w:type="spellEnd"/>
      <w:r>
        <w:rPr>
          <w:rFonts w:ascii="Times New Roman" w:hAnsi="Times New Roman" w:cs="Times New Roman"/>
          <w:color w:val="222222"/>
          <w:sz w:val="24"/>
          <w:szCs w:val="24"/>
          <w:shd w:val="clear" w:color="auto" w:fill="FFFFFF"/>
        </w:rPr>
        <w:t>, M., Stevens, V.M.,</w:t>
      </w:r>
      <w:r w:rsidRPr="00327DCA">
        <w:rPr>
          <w:rFonts w:ascii="Times New Roman" w:hAnsi="Times New Roman" w:cs="Times New Roman"/>
          <w:color w:val="222222"/>
          <w:sz w:val="24"/>
          <w:szCs w:val="24"/>
          <w:shd w:val="clear" w:color="auto" w:fill="FFFFFF"/>
        </w:rPr>
        <w:t xml:space="preserve"> &amp; Bullock, J.M. (2013). Dispersal and species’ responses to climate change. </w:t>
      </w:r>
      <w:r w:rsidRPr="001A7562">
        <w:rPr>
          <w:rFonts w:ascii="Times New Roman" w:hAnsi="Times New Roman" w:cs="Times New Roman"/>
          <w:i/>
          <w:iCs/>
          <w:color w:val="222222"/>
          <w:sz w:val="24"/>
          <w:szCs w:val="24"/>
          <w:shd w:val="clear" w:color="auto" w:fill="FFFFFF"/>
        </w:rPr>
        <w:t>Oikos</w:t>
      </w:r>
      <w:r w:rsidRPr="00327DCA">
        <w:rPr>
          <w:rFonts w:ascii="Times New Roman" w:hAnsi="Times New Roman" w:cs="Times New Roman"/>
          <w:color w:val="222222"/>
          <w:sz w:val="24"/>
          <w:szCs w:val="24"/>
          <w:shd w:val="clear" w:color="auto" w:fill="FFFFFF"/>
        </w:rPr>
        <w:t>, 122(11), 1532-1540.</w:t>
      </w:r>
    </w:p>
    <w:p w14:paraId="620C3731" w14:textId="58F86CF7"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J.T</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w:t>
      </w:r>
      <w:r w:rsidR="00E1245E">
        <w:rPr>
          <w:rFonts w:ascii="Times New Roman" w:hAnsi="Times New Roman" w:cs="Times New Roman"/>
          <w:color w:val="222222"/>
          <w:sz w:val="24"/>
          <w:szCs w:val="24"/>
          <w:shd w:val="clear" w:color="auto" w:fill="FFFFFF"/>
        </w:rPr>
        <w:t xml:space="preserve"> (</w:t>
      </w:r>
      <w:r w:rsidRPr="008E002A">
        <w:rPr>
          <w:rFonts w:ascii="Times New Roman" w:hAnsi="Times New Roman" w:cs="Times New Roman"/>
          <w:color w:val="222222"/>
          <w:sz w:val="24"/>
          <w:szCs w:val="24"/>
          <w:shd w:val="clear" w:color="auto" w:fill="FFFFFF"/>
        </w:rPr>
        <w:t>1982</w:t>
      </w:r>
      <w:r w:rsidR="00E1245E">
        <w:rPr>
          <w:rFonts w:ascii="Times New Roman" w:hAnsi="Times New Roman" w:cs="Times New Roman"/>
          <w:color w:val="222222"/>
          <w:sz w:val="24"/>
          <w:szCs w:val="24"/>
          <w:shd w:val="clear" w:color="auto" w:fill="FFFFFF"/>
        </w:rPr>
        <w:t>)</w:t>
      </w:r>
      <w:r w:rsidRPr="008E002A">
        <w:rPr>
          <w:rFonts w:ascii="Times New Roman" w:hAnsi="Times New Roman" w:cs="Times New Roman"/>
          <w:color w:val="222222"/>
          <w:sz w:val="24"/>
          <w:szCs w:val="24"/>
          <w:shd w:val="clear" w:color="auto" w:fill="FFFFFF"/>
        </w:rPr>
        <w:t xml:space="preserve">. Integrated pest management techniques in thistle suppression in pastures of North America. </w:t>
      </w:r>
      <w:r w:rsidRPr="00BE38E8">
        <w:rPr>
          <w:rFonts w:ascii="Times New Roman" w:hAnsi="Times New Roman" w:cs="Times New Roman"/>
          <w:i/>
          <w:iCs/>
          <w:color w:val="222222"/>
          <w:sz w:val="24"/>
          <w:szCs w:val="24"/>
          <w:shd w:val="clear" w:color="auto" w:fill="FFFFFF"/>
        </w:rPr>
        <w:t>Weed Research</w:t>
      </w:r>
      <w:r w:rsidRPr="008E002A">
        <w:rPr>
          <w:rFonts w:ascii="Times New Roman" w:hAnsi="Times New Roman" w:cs="Times New Roman"/>
          <w:color w:val="222222"/>
          <w:sz w:val="24"/>
          <w:szCs w:val="24"/>
          <w:shd w:val="clear" w:color="auto" w:fill="FFFFFF"/>
        </w:rPr>
        <w:t>, 22(6), 345-359.</w:t>
      </w:r>
    </w:p>
    <w:p w14:paraId="46859A31" w14:textId="3C354C6C"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w:t>
      </w:r>
      <w:r w:rsidR="00E1245E">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2001</w:t>
      </w:r>
      <w:r w:rsidR="00E1245E">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The evolutionary ecology of nut dispersal. </w:t>
      </w:r>
      <w:r w:rsidRPr="00BE38E8">
        <w:rPr>
          <w:rFonts w:ascii="Times New Roman" w:hAnsi="Times New Roman" w:cs="Times New Roman"/>
          <w:i/>
          <w:iCs/>
          <w:color w:val="222222"/>
          <w:sz w:val="24"/>
          <w:szCs w:val="24"/>
          <w:shd w:val="clear" w:color="auto" w:fill="FFFFFF"/>
        </w:rPr>
        <w:t>The Botanical Review</w:t>
      </w:r>
      <w:r w:rsidRPr="006D0C19">
        <w:rPr>
          <w:rFonts w:ascii="Times New Roman" w:hAnsi="Times New Roman" w:cs="Times New Roman"/>
          <w:color w:val="222222"/>
          <w:sz w:val="24"/>
          <w:szCs w:val="24"/>
          <w:shd w:val="clear" w:color="auto" w:fill="FFFFFF"/>
        </w:rPr>
        <w:t>, 67(1), 74-117.</w:t>
      </w:r>
    </w:p>
    <w:p w14:paraId="011491E7" w14:textId="3B4D6FC0"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Vander Wall, S.B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W.S.</w:t>
      </w:r>
      <w:r w:rsidR="00E1245E">
        <w:rPr>
          <w:rFonts w:ascii="Times New Roman" w:hAnsi="Times New Roman" w:cs="Times New Roman"/>
          <w:color w:val="222222"/>
          <w:sz w:val="24"/>
          <w:szCs w:val="24"/>
          <w:shd w:val="clear" w:color="auto" w:fill="FFFFFF"/>
        </w:rPr>
        <w:t xml:space="preserve"> (</w:t>
      </w:r>
      <w:r w:rsidRPr="006C2638">
        <w:rPr>
          <w:rFonts w:ascii="Times New Roman" w:hAnsi="Times New Roman" w:cs="Times New Roman"/>
          <w:color w:val="222222"/>
          <w:sz w:val="24"/>
          <w:szCs w:val="24"/>
          <w:shd w:val="clear" w:color="auto" w:fill="FFFFFF"/>
        </w:rPr>
        <w:t>2004</w:t>
      </w:r>
      <w:r w:rsidR="00E1245E">
        <w:rPr>
          <w:rFonts w:ascii="Times New Roman" w:hAnsi="Times New Roman" w:cs="Times New Roman"/>
          <w:color w:val="222222"/>
          <w:sz w:val="24"/>
          <w:szCs w:val="24"/>
          <w:shd w:val="clear" w:color="auto" w:fill="FFFFFF"/>
        </w:rPr>
        <w:t>)</w:t>
      </w:r>
      <w:r w:rsidRPr="006C2638">
        <w:rPr>
          <w:rFonts w:ascii="Times New Roman" w:hAnsi="Times New Roman" w:cs="Times New Roman"/>
          <w:color w:val="222222"/>
          <w:sz w:val="24"/>
          <w:szCs w:val="24"/>
          <w:shd w:val="clear" w:color="auto" w:fill="FFFFFF"/>
        </w:rPr>
        <w:t xml:space="preserve">.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xml:space="preserve">: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Trends in ecology &amp; evolution</w:t>
      </w:r>
      <w:r w:rsidRPr="006C2638">
        <w:rPr>
          <w:rFonts w:ascii="Times New Roman" w:hAnsi="Times New Roman" w:cs="Times New Roman"/>
          <w:color w:val="222222"/>
          <w:sz w:val="24"/>
          <w:szCs w:val="24"/>
          <w:shd w:val="clear" w:color="auto" w:fill="FFFFFF"/>
        </w:rPr>
        <w:t>, 19(3), 155-161.</w:t>
      </w:r>
    </w:p>
    <w:p w14:paraId="026036CA" w14:textId="37587AE4" w:rsidR="00EF67A7" w:rsidRDefault="00EF67A7"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
        <w:t xml:space="preserve">Vander Wall, S.B., Forget, P.M., Lambert, J.E., &amp; Hulme, P.E. (2005a). Seed fate pathways: filling the gap between parent and offspring. In </w:t>
      </w:r>
      <w:r w:rsidRPr="00BE38E8">
        <w:rPr>
          <w:rFonts w:ascii="Times New Roman" w:hAnsi="Times New Roman" w:cs="Times New Roman"/>
          <w:i/>
          <w:iCs/>
          <w:color w:val="222222"/>
          <w:sz w:val="24"/>
          <w:szCs w:val="24"/>
          <w:shd w:val="clear" w:color="auto" w:fill="FFFFFF"/>
        </w:rPr>
        <w:t>Seed fate: Predation, dispersal and seedling establishment</w:t>
      </w:r>
      <w:r w:rsidRPr="00EF67A7">
        <w:rPr>
          <w:rFonts w:ascii="Times New Roman" w:hAnsi="Times New Roman" w:cs="Times New Roman"/>
          <w:color w:val="222222"/>
          <w:sz w:val="24"/>
          <w:szCs w:val="24"/>
          <w:shd w:val="clear" w:color="auto" w:fill="FFFFFF"/>
        </w:rPr>
        <w:t>, 1-8.</w:t>
      </w:r>
    </w:p>
    <w:p w14:paraId="5078CEB1" w14:textId="1C632177"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5F553C">
        <w:rPr>
          <w:rFonts w:ascii="Times New Roman" w:hAnsi="Times New Roman" w:cs="Times New Roman"/>
          <w:color w:val="222222"/>
          <w:sz w:val="24"/>
          <w:szCs w:val="24"/>
          <w:shd w:val="clear" w:color="auto" w:fill="FFFFFF"/>
        </w:rPr>
        <w:t>Beck, M.J.</w:t>
      </w:r>
      <w:r w:rsidR="00E1245E">
        <w:rPr>
          <w:rFonts w:ascii="Times New Roman" w:hAnsi="Times New Roman" w:cs="Times New Roman"/>
          <w:color w:val="222222"/>
          <w:sz w:val="24"/>
          <w:szCs w:val="24"/>
          <w:shd w:val="clear" w:color="auto" w:fill="FFFFFF"/>
        </w:rPr>
        <w:t xml:space="preserve"> (</w:t>
      </w:r>
      <w:r w:rsidRPr="005F553C">
        <w:rPr>
          <w:rFonts w:ascii="Times New Roman" w:hAnsi="Times New Roman" w:cs="Times New Roman"/>
          <w:color w:val="222222"/>
          <w:sz w:val="24"/>
          <w:szCs w:val="24"/>
          <w:shd w:val="clear" w:color="auto" w:fill="FFFFFF"/>
        </w:rPr>
        <w:t>2005</w:t>
      </w:r>
      <w:r w:rsidR="00286EBE">
        <w:rPr>
          <w:rFonts w:ascii="Times New Roman" w:hAnsi="Times New Roman" w:cs="Times New Roman"/>
          <w:color w:val="222222"/>
          <w:sz w:val="24"/>
          <w:szCs w:val="24"/>
          <w:shd w:val="clear" w:color="auto" w:fill="FFFFFF"/>
        </w:rPr>
        <w:t>b</w:t>
      </w:r>
      <w:r w:rsidR="00E1245E">
        <w:rPr>
          <w:rFonts w:ascii="Times New Roman" w:hAnsi="Times New Roman" w:cs="Times New Roman"/>
          <w:color w:val="222222"/>
          <w:sz w:val="24"/>
          <w:szCs w:val="24"/>
          <w:shd w:val="clear" w:color="auto" w:fill="FFFFFF"/>
        </w:rPr>
        <w:t>)</w:t>
      </w:r>
      <w:r w:rsidRPr="005F553C">
        <w:rPr>
          <w:rFonts w:ascii="Times New Roman" w:hAnsi="Times New Roman" w:cs="Times New Roman"/>
          <w:color w:val="222222"/>
          <w:sz w:val="24"/>
          <w:szCs w:val="24"/>
          <w:shd w:val="clear" w:color="auto" w:fill="FFFFFF"/>
        </w:rPr>
        <w:t xml:space="preserve">. Seed removal, seed predation, and secondary dispersal. </w:t>
      </w:r>
      <w:r w:rsidRPr="00BE38E8">
        <w:rPr>
          <w:rFonts w:ascii="Times New Roman" w:hAnsi="Times New Roman" w:cs="Times New Roman"/>
          <w:i/>
          <w:iCs/>
          <w:color w:val="222222"/>
          <w:sz w:val="24"/>
          <w:szCs w:val="24"/>
          <w:shd w:val="clear" w:color="auto" w:fill="FFFFFF"/>
        </w:rPr>
        <w:t>Ecology</w:t>
      </w:r>
      <w:r w:rsidRPr="005F553C">
        <w:rPr>
          <w:rFonts w:ascii="Times New Roman" w:hAnsi="Times New Roman" w:cs="Times New Roman"/>
          <w:color w:val="222222"/>
          <w:sz w:val="24"/>
          <w:szCs w:val="24"/>
          <w:shd w:val="clear" w:color="auto" w:fill="FFFFFF"/>
        </w:rPr>
        <w:t>, 86(3), 801-806.</w:t>
      </w:r>
    </w:p>
    <w:p w14:paraId="68AD858C" w14:textId="608B4294"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Putz, F.E.</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2010</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Long‐distance dispersal of invasive grasses by logging vehicles in a tropical dry forest. </w:t>
      </w:r>
      <w:proofErr w:type="spellStart"/>
      <w:r w:rsidRPr="00BE38E8">
        <w:rPr>
          <w:rFonts w:ascii="Times New Roman" w:hAnsi="Times New Roman" w:cs="Times New Roman"/>
          <w:i/>
          <w:iCs/>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697-703.</w:t>
      </w:r>
    </w:p>
    <w:p w14:paraId="64CB48F6" w14:textId="6203AA51"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T.</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Wichmann, M.</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2013</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dispersal of seeds by the airflow of vehicles. </w:t>
      </w:r>
      <w:proofErr w:type="spellStart"/>
      <w:r w:rsidRPr="00BE38E8">
        <w:rPr>
          <w:rFonts w:ascii="Times New Roman" w:hAnsi="Times New Roman" w:cs="Times New Roman"/>
          <w:i/>
          <w:iCs/>
          <w:color w:val="222222"/>
          <w:sz w:val="24"/>
          <w:szCs w:val="24"/>
          <w:shd w:val="clear" w:color="auto" w:fill="FFFFFF"/>
        </w:rPr>
        <w:t>PloS</w:t>
      </w:r>
      <w:proofErr w:type="spellEnd"/>
      <w:r w:rsidRPr="00BE38E8">
        <w:rPr>
          <w:rFonts w:ascii="Times New Roman" w:hAnsi="Times New Roman" w:cs="Times New Roman"/>
          <w:i/>
          <w:iCs/>
          <w:color w:val="222222"/>
          <w:sz w:val="24"/>
          <w:szCs w:val="24"/>
          <w:shd w:val="clear" w:color="auto" w:fill="FFFFFF"/>
        </w:rPr>
        <w:t xml:space="preserve"> </w:t>
      </w:r>
      <w:r w:rsidR="00EF5B26">
        <w:rPr>
          <w:rFonts w:ascii="Times New Roman" w:hAnsi="Times New Roman" w:cs="Times New Roman"/>
          <w:i/>
          <w:iCs/>
          <w:color w:val="222222"/>
          <w:sz w:val="24"/>
          <w:szCs w:val="24"/>
          <w:shd w:val="clear" w:color="auto" w:fill="FFFFFF"/>
        </w:rPr>
        <w:t>O</w:t>
      </w:r>
      <w:r w:rsidRPr="00BE38E8">
        <w:rPr>
          <w:rFonts w:ascii="Times New Roman" w:hAnsi="Times New Roman" w:cs="Times New Roman"/>
          <w:i/>
          <w:iCs/>
          <w:color w:val="222222"/>
          <w:sz w:val="24"/>
          <w:szCs w:val="24"/>
          <w:shd w:val="clear" w:color="auto" w:fill="FFFFFF"/>
        </w:rPr>
        <w:t>ne</w:t>
      </w:r>
      <w:r w:rsidRPr="00394E95">
        <w:rPr>
          <w:rFonts w:ascii="Times New Roman" w:hAnsi="Times New Roman" w:cs="Times New Roman"/>
          <w:color w:val="222222"/>
          <w:sz w:val="24"/>
          <w:szCs w:val="24"/>
          <w:shd w:val="clear" w:color="auto" w:fill="FFFFFF"/>
        </w:rPr>
        <w:t>, 8(1), e52733.</w:t>
      </w:r>
    </w:p>
    <w:p w14:paraId="1C313538" w14:textId="19DF1268"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A.C.</w:t>
      </w:r>
      <w:r w:rsidR="00072E8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B8707D">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Jackson, R.B.</w:t>
      </w:r>
      <w:r w:rsidR="00072E8E">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2010</w:t>
      </w:r>
      <w:r w:rsidR="00072E8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w:t>
      </w:r>
      <w:r w:rsidRPr="00BE38E8">
        <w:rPr>
          <w:rFonts w:ascii="Times New Roman" w:hAnsi="Times New Roman" w:cs="Times New Roman"/>
          <w:i/>
          <w:iCs/>
          <w:color w:val="222222"/>
          <w:sz w:val="24"/>
          <w:szCs w:val="24"/>
          <w:shd w:val="clear" w:color="auto" w:fill="FFFFFF"/>
        </w:rPr>
        <w:t>Global Change Biology</w:t>
      </w:r>
      <w:r w:rsidRPr="00B8707D">
        <w:rPr>
          <w:rFonts w:ascii="Times New Roman" w:hAnsi="Times New Roman" w:cs="Times New Roman"/>
          <w:color w:val="222222"/>
          <w:sz w:val="24"/>
          <w:szCs w:val="24"/>
          <w:shd w:val="clear" w:color="auto" w:fill="FFFFFF"/>
        </w:rPr>
        <w:t>, 16(3), 1046-1056.</w:t>
      </w:r>
    </w:p>
    <w:p w14:paraId="37D4C15B" w14:textId="70C66A48"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Bullock, J.M.</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2009</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dispersal of seeds </w:t>
      </w:r>
      <w:r w:rsidRPr="00394E95">
        <w:rPr>
          <w:rFonts w:ascii="Times New Roman" w:hAnsi="Times New Roman" w:cs="Times New Roman"/>
          <w:color w:val="222222"/>
          <w:sz w:val="24"/>
          <w:szCs w:val="24"/>
          <w:shd w:val="clear" w:color="auto" w:fill="FFFFFF"/>
        </w:rPr>
        <w:lastRenderedPageBreak/>
        <w:t xml:space="preserve">over long distances. </w:t>
      </w:r>
      <w:r w:rsidRPr="00BE38E8">
        <w:rPr>
          <w:rFonts w:ascii="Times New Roman" w:hAnsi="Times New Roman" w:cs="Times New Roman"/>
          <w:i/>
          <w:iCs/>
          <w:color w:val="222222"/>
          <w:sz w:val="24"/>
          <w:szCs w:val="24"/>
          <w:shd w:val="clear" w:color="auto" w:fill="FFFFFF"/>
        </w:rPr>
        <w:t>Proceedings of the Royal Society B: Biological Sciences</w:t>
      </w:r>
      <w:r w:rsidRPr="00394E95">
        <w:rPr>
          <w:rFonts w:ascii="Times New Roman" w:hAnsi="Times New Roman" w:cs="Times New Roman"/>
          <w:color w:val="222222"/>
          <w:sz w:val="24"/>
          <w:szCs w:val="24"/>
          <w:shd w:val="clear" w:color="auto" w:fill="FFFFFF"/>
        </w:rPr>
        <w:t>, 276(1656), 523-532.</w:t>
      </w:r>
    </w:p>
    <w:p w14:paraId="702A28CB" w14:textId="7C142ECE"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Wilson, C.E., Castro, K.L., Thurston, G.B.</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w:t>
      </w:r>
      <w:r w:rsidR="00072E8E" w:rsidRPr="00BE38E8">
        <w:rPr>
          <w:rFonts w:ascii="Times New Roman" w:hAnsi="Times New Roman" w:cs="Times New Roman"/>
          <w:color w:val="222222"/>
          <w:sz w:val="24"/>
          <w:szCs w:val="24"/>
          <w:shd w:val="clear" w:color="auto" w:fill="FFFFFF"/>
        </w:rPr>
        <w:t xml:space="preserve">&amp; </w:t>
      </w:r>
      <w:proofErr w:type="spellStart"/>
      <w:r w:rsidRPr="00BE38E8">
        <w:rPr>
          <w:rFonts w:ascii="Times New Roman" w:hAnsi="Times New Roman" w:cs="Times New Roman"/>
          <w:color w:val="222222"/>
          <w:sz w:val="24"/>
          <w:szCs w:val="24"/>
          <w:shd w:val="clear" w:color="auto" w:fill="FFFFFF"/>
        </w:rPr>
        <w:t>Sissons</w:t>
      </w:r>
      <w:proofErr w:type="spellEnd"/>
      <w:r w:rsidRPr="00BE38E8">
        <w:rPr>
          <w:rFonts w:ascii="Times New Roman" w:hAnsi="Times New Roman" w:cs="Times New Roman"/>
          <w:color w:val="222222"/>
          <w:sz w:val="24"/>
          <w:szCs w:val="24"/>
          <w:shd w:val="clear" w:color="auto" w:fill="FFFFFF"/>
        </w:rPr>
        <w:t xml:space="preserve">, A. </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2016</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Pathway risk analysis of weed seeds in imported grain: A Canadian perspective. </w:t>
      </w:r>
      <w:proofErr w:type="spellStart"/>
      <w:r w:rsidRPr="00BE38E8">
        <w:rPr>
          <w:rFonts w:ascii="Times New Roman" w:hAnsi="Times New Roman" w:cs="Times New Roman"/>
          <w:i/>
          <w:iCs/>
          <w:color w:val="222222"/>
          <w:sz w:val="24"/>
          <w:szCs w:val="24"/>
          <w:shd w:val="clear" w:color="auto" w:fill="FFFFFF"/>
        </w:rPr>
        <w:t>NeoBiota</w:t>
      </w:r>
      <w:proofErr w:type="spellEnd"/>
      <w:r w:rsidRPr="00BE38E8">
        <w:rPr>
          <w:rFonts w:ascii="Times New Roman" w:hAnsi="Times New Roman" w:cs="Times New Roman"/>
          <w:color w:val="222222"/>
          <w:sz w:val="24"/>
          <w:szCs w:val="24"/>
          <w:shd w:val="clear" w:color="auto" w:fill="FFFFFF"/>
        </w:rPr>
        <w:t>, 30, 49</w:t>
      </w:r>
      <w:r w:rsidR="00A94658" w:rsidRPr="00BE38E8">
        <w:rPr>
          <w:rFonts w:ascii="Times New Roman" w:hAnsi="Times New Roman" w:cs="Times New Roman"/>
          <w:color w:val="222222"/>
          <w:sz w:val="24"/>
          <w:szCs w:val="24"/>
          <w:shd w:val="clear" w:color="auto" w:fill="FFFFFF"/>
        </w:rPr>
        <w:t>-74</w:t>
      </w:r>
      <w:r w:rsidRPr="00BE38E8">
        <w:rPr>
          <w:rFonts w:ascii="Times New Roman" w:hAnsi="Times New Roman" w:cs="Times New Roman"/>
          <w:color w:val="222222"/>
          <w:sz w:val="24"/>
          <w:szCs w:val="24"/>
          <w:shd w:val="clear" w:color="auto" w:fill="FFFFFF"/>
        </w:rPr>
        <w:t>.</w:t>
      </w:r>
    </w:p>
    <w:p w14:paraId="4B901E04" w14:textId="49737FCA"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Xiao, Z., Wang, Y., Harris, M.</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5545D4">
        <w:rPr>
          <w:rFonts w:ascii="Times New Roman" w:hAnsi="Times New Roman" w:cs="Times New Roman"/>
          <w:color w:val="222222"/>
          <w:sz w:val="24"/>
          <w:szCs w:val="24"/>
          <w:shd w:val="clear" w:color="auto" w:fill="FFFFFF"/>
        </w:rPr>
        <w:t xml:space="preserve"> </w:t>
      </w:r>
      <w:r w:rsidRPr="005545D4">
        <w:rPr>
          <w:rFonts w:ascii="Times New Roman" w:hAnsi="Times New Roman" w:cs="Times New Roman"/>
          <w:color w:val="222222"/>
          <w:sz w:val="24"/>
          <w:szCs w:val="24"/>
          <w:shd w:val="clear" w:color="auto" w:fill="FFFFFF"/>
        </w:rPr>
        <w:t xml:space="preserve">Zhang, Z. </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2006</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Spatial and temporal variation of seed predation and removal of sympatric large-seeded species in relation to innate seed traits in a subtropical forest, Southwest China. </w:t>
      </w:r>
      <w:r w:rsidRPr="00BE38E8">
        <w:rPr>
          <w:rFonts w:ascii="Times New Roman" w:hAnsi="Times New Roman" w:cs="Times New Roman"/>
          <w:i/>
          <w:iCs/>
          <w:color w:val="222222"/>
          <w:sz w:val="24"/>
          <w:szCs w:val="24"/>
          <w:shd w:val="clear" w:color="auto" w:fill="FFFFFF"/>
        </w:rPr>
        <w:t>Forest Ecology and Management</w:t>
      </w:r>
      <w:r w:rsidRPr="005545D4">
        <w:rPr>
          <w:rFonts w:ascii="Times New Roman" w:hAnsi="Times New Roman" w:cs="Times New Roman"/>
          <w:color w:val="222222"/>
          <w:sz w:val="24"/>
          <w:szCs w:val="24"/>
          <w:shd w:val="clear" w:color="auto" w:fill="FFFFFF"/>
        </w:rPr>
        <w:t>, 222(1-3), 46-54.</w:t>
      </w:r>
    </w:p>
    <w:p w14:paraId="5E85F5B7" w14:textId="43146B4C" w:rsidR="00520BB0" w:rsidRDefault="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BE38E8">
        <w:rPr>
          <w:rFonts w:ascii="Times New Roman" w:hAnsi="Times New Roman" w:cs="Times New Roman"/>
          <w:i/>
          <w:iCs/>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One</w:t>
      </w:r>
      <w:r w:rsidRPr="008E002A">
        <w:rPr>
          <w:rFonts w:ascii="Times New Roman" w:hAnsi="Times New Roman" w:cs="Times New Roman"/>
          <w:color w:val="222222"/>
          <w:sz w:val="24"/>
          <w:szCs w:val="24"/>
          <w:shd w:val="clear" w:color="auto" w:fill="FFFFFF"/>
        </w:rPr>
        <w:t>, 6(6), e21725.</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F12BB35" w14:textId="5C9E8639" w:rsidR="002D03DB" w:rsidRPr="00A45266" w:rsidRDefault="00520BB0" w:rsidP="002D03DB">
      <w:pPr>
        <w:spacing w:line="240" w:lineRule="auto"/>
        <w:jc w:val="both"/>
        <w:rPr>
          <w:rFonts w:ascii="Times New Roman" w:eastAsiaTheme="minorEastAsia" w:hAnsi="Times New Roman" w:cs="Times New Roman"/>
          <w:sz w:val="24"/>
          <w:szCs w:val="24"/>
          <w:rPrChange w:id="30" w:author="Drees, Trevor" w:date="2023-01-28T18:03:00Z">
            <w:rPr>
              <w:rFonts w:ascii="Times New Roman" w:hAnsi="Times New Roman" w:cs="Times New Roman"/>
              <w:color w:val="222222"/>
              <w:sz w:val="24"/>
              <w:szCs w:val="24"/>
              <w:shd w:val="clear" w:color="auto" w:fill="FFFFFF"/>
            </w:rPr>
          </w:rPrChange>
        </w:rPr>
        <w:pPrChange w:id="31" w:author="Drees, Trevor" w:date="2023-01-28T17:19:00Z">
          <w:pPr>
            <w:spacing w:after="120" w:line="240" w:lineRule="auto"/>
            <w:jc w:val="both"/>
          </w:pPr>
        </w:pPrChange>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w:t>
      </w:r>
      <w:r w:rsidR="008A5B33">
        <w:rPr>
          <w:rFonts w:ascii="Times New Roman" w:eastAsiaTheme="minorEastAsia" w:hAnsi="Times New Roman" w:cs="Times New Roman"/>
          <w:sz w:val="24"/>
          <w:szCs w:val="24"/>
        </w:rPr>
        <w:t xml:space="preserve">s </w:t>
      </w:r>
      <w:r w:rsidR="00C25B53">
        <w:rPr>
          <w:rFonts w:ascii="Times New Roman" w:eastAsiaTheme="minorEastAsia" w:hAnsi="Times New Roman" w:cs="Times New Roman"/>
          <w:sz w:val="24"/>
          <w:szCs w:val="24"/>
        </w:rPr>
        <w:t>of</w:t>
      </w:r>
      <w:r>
        <w:rPr>
          <w:rFonts w:ascii="Times New Roman" w:eastAsiaTheme="minorEastAsia" w:hAnsi="Times New Roman" w:cs="Times New Roman"/>
          <w:sz w:val="24"/>
          <w:szCs w:val="24"/>
        </w:rPr>
        <w:t xml:space="preserve">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w:t>
      </w:r>
      <w:del w:id="32" w:author="Drees, Trevor" w:date="2023-01-28T16:50:00Z">
        <w:r w:rsidDel="00D97EE3">
          <w:rPr>
            <w:rFonts w:ascii="Times New Roman" w:eastAsiaTheme="minorEastAsia" w:hAnsi="Times New Roman" w:cs="Times New Roman"/>
            <w:sz w:val="24"/>
            <w:szCs w:val="24"/>
          </w:rPr>
          <w:delText>24, and 48</w:delText>
        </w:r>
      </w:del>
      <w:ins w:id="33" w:author="Drees, Trevor" w:date="2023-01-28T16:50:00Z">
        <w:r w:rsidR="00D97EE3">
          <w:rPr>
            <w:rFonts w:ascii="Times New Roman" w:eastAsiaTheme="minorEastAsia" w:hAnsi="Times New Roman" w:cs="Times New Roman"/>
            <w:sz w:val="24"/>
            <w:szCs w:val="24"/>
          </w:rPr>
          <w:t>and 24</w:t>
        </w:r>
      </w:ins>
      <w:r>
        <w:rPr>
          <w:rFonts w:ascii="Times New Roman" w:eastAsiaTheme="minorEastAsia" w:hAnsi="Times New Roman" w:cs="Times New Roman"/>
          <w:sz w:val="24"/>
          <w:szCs w:val="24"/>
        </w:rPr>
        <w:t xml:space="preserve"> hours. The intercept (baseline) represents </w:t>
      </w:r>
      <w:del w:id="34" w:author="Drees, Trevor" w:date="2023-01-28T16:50:00Z">
        <w:r w:rsidDel="00F33B2F">
          <w:rPr>
            <w:rFonts w:ascii="Times New Roman" w:eastAsiaTheme="minorEastAsia" w:hAnsi="Times New Roman" w:cs="Times New Roman"/>
            <w:i/>
            <w:iCs/>
            <w:sz w:val="24"/>
            <w:szCs w:val="24"/>
          </w:rPr>
          <w:delText>C. acanthoides</w:delText>
        </w:r>
        <w:r w:rsidDel="00F33B2F">
          <w:rPr>
            <w:rFonts w:ascii="Times New Roman" w:eastAsiaTheme="minorEastAsia" w:hAnsi="Times New Roman" w:cs="Times New Roman"/>
            <w:sz w:val="24"/>
            <w:szCs w:val="24"/>
          </w:rPr>
          <w:delText xml:space="preserve"> </w:delText>
        </w:r>
      </w:del>
      <w:r>
        <w:rPr>
          <w:rFonts w:ascii="Times New Roman" w:eastAsiaTheme="minorEastAsia" w:hAnsi="Times New Roman" w:cs="Times New Roman"/>
          <w:sz w:val="24"/>
          <w:szCs w:val="24"/>
        </w:rPr>
        <w:t xml:space="preserve">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xml:space="preserve">. </w:t>
      </w:r>
      <w:r w:rsidR="008A5B33">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stimates must be transformed using the inverse logit function to yield the proportion of seeds removed</w:t>
      </w:r>
      <w:r w:rsidR="00C25B53">
        <w:rPr>
          <w:rFonts w:ascii="Times New Roman" w:eastAsiaTheme="minorEastAsia" w:hAnsi="Times New Roman" w:cs="Times New Roman"/>
          <w:sz w:val="24"/>
          <w:szCs w:val="24"/>
        </w:rPr>
        <w:t xml:space="preserve"> (see the main text for results)</w:t>
      </w:r>
      <w:r>
        <w:rPr>
          <w:rFonts w:ascii="Times New Roman" w:eastAsiaTheme="minorEastAsia" w:hAnsi="Times New Roman" w:cs="Times New Roman"/>
          <w:sz w:val="24"/>
          <w:szCs w:val="24"/>
        </w:rPr>
        <w:t>.</w:t>
      </w:r>
    </w:p>
    <w:tbl>
      <w:tblPr>
        <w:tblStyle w:val="TableGrid"/>
        <w:tblW w:w="9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35" w:author="Drees, Trevor" w:date="2023-01-28T17:17:00Z">
          <w:tblPr>
            <w:tblStyle w:val="TableGrid"/>
            <w:tblW w:w="9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PrChange>
      </w:tblPr>
      <w:tblGrid>
        <w:gridCol w:w="2023"/>
        <w:gridCol w:w="245"/>
        <w:gridCol w:w="1342"/>
        <w:gridCol w:w="245"/>
        <w:gridCol w:w="850"/>
        <w:gridCol w:w="850"/>
        <w:gridCol w:w="283"/>
        <w:gridCol w:w="1587"/>
        <w:gridCol w:w="851"/>
        <w:gridCol w:w="850"/>
        <w:tblGridChange w:id="36">
          <w:tblGrid>
            <w:gridCol w:w="2023"/>
            <w:gridCol w:w="245"/>
            <w:gridCol w:w="1342"/>
            <w:gridCol w:w="245"/>
            <w:gridCol w:w="57"/>
            <w:gridCol w:w="57"/>
            <w:gridCol w:w="736"/>
            <w:gridCol w:w="57"/>
            <w:gridCol w:w="57"/>
            <w:gridCol w:w="736"/>
            <w:gridCol w:w="57"/>
            <w:gridCol w:w="57"/>
            <w:gridCol w:w="169"/>
            <w:gridCol w:w="57"/>
            <w:gridCol w:w="1530"/>
            <w:gridCol w:w="171"/>
            <w:gridCol w:w="680"/>
            <w:gridCol w:w="171"/>
            <w:gridCol w:w="679"/>
            <w:gridCol w:w="171"/>
          </w:tblGrid>
        </w:tblGridChange>
      </w:tblGrid>
      <w:tr w:rsidR="002D03DB" w:rsidDel="002D03DB" w14:paraId="2A1C4037" w14:textId="77777777" w:rsidTr="002D03DB">
        <w:trPr>
          <w:gridAfter w:val="4"/>
          <w:del w:id="37" w:author="Drees, Trevor" w:date="2023-01-28T17:12:00Z"/>
          <w:trPrChange w:id="38" w:author="Drees, Trevor" w:date="2023-01-28T17:17:00Z">
            <w:trPr>
              <w:gridAfter w:val="4"/>
            </w:trPr>
          </w:trPrChange>
        </w:trPr>
        <w:tc>
          <w:tcPr>
            <w:tcW w:w="2268" w:type="dxa"/>
            <w:gridSpan w:val="2"/>
            <w:tcBorders>
              <w:bottom w:val="single" w:sz="4" w:space="0" w:color="auto"/>
            </w:tcBorders>
            <w:tcPrChange w:id="39" w:author="Drees, Trevor" w:date="2023-01-28T17:17:00Z">
              <w:tcPr>
                <w:tcW w:w="2268" w:type="dxa"/>
                <w:gridSpan w:val="2"/>
                <w:tcBorders>
                  <w:bottom w:val="single" w:sz="4" w:space="0" w:color="auto"/>
                </w:tcBorders>
              </w:tcPr>
            </w:tcPrChange>
          </w:tcPr>
          <w:p w14:paraId="77D83B17" w14:textId="5021C17A" w:rsidR="002D03DB" w:rsidRPr="00050DDB" w:rsidDel="002D03DB" w:rsidRDefault="002D03DB">
            <w:pPr>
              <w:rPr>
                <w:del w:id="40" w:author="Drees, Trevor" w:date="2023-01-28T17:12:00Z"/>
                <w:rFonts w:ascii="Times New Roman" w:hAnsi="Times New Roman" w:cs="Times New Roman"/>
                <w:b/>
                <w:bCs/>
              </w:rPr>
            </w:pPr>
          </w:p>
        </w:tc>
        <w:tc>
          <w:tcPr>
            <w:tcW w:w="1587" w:type="dxa"/>
            <w:gridSpan w:val="2"/>
            <w:tcBorders>
              <w:bottom w:val="single" w:sz="4" w:space="0" w:color="auto"/>
            </w:tcBorders>
            <w:tcPrChange w:id="41" w:author="Drees, Trevor" w:date="2023-01-28T17:17:00Z">
              <w:tcPr>
                <w:tcW w:w="1701" w:type="dxa"/>
                <w:gridSpan w:val="4"/>
                <w:tcBorders>
                  <w:bottom w:val="single" w:sz="4" w:space="0" w:color="auto"/>
                </w:tcBorders>
              </w:tcPr>
            </w:tcPrChange>
          </w:tcPr>
          <w:p w14:paraId="4AA49B56" w14:textId="424BF839" w:rsidR="002D03DB" w:rsidRPr="00D97EE3" w:rsidDel="002D03DB" w:rsidRDefault="002D03DB" w:rsidP="00ED00F1">
            <w:pPr>
              <w:jc w:val="center"/>
              <w:rPr>
                <w:del w:id="42" w:author="Drees, Trevor" w:date="2023-01-28T17:12:00Z"/>
                <w:rFonts w:ascii="Times New Roman" w:hAnsi="Times New Roman" w:cs="Times New Roman"/>
                <w:b/>
                <w:bCs/>
                <w:i/>
                <w:iCs/>
                <w:rPrChange w:id="43" w:author="Drees, Trevor" w:date="2023-01-28T16:44:00Z">
                  <w:rPr>
                    <w:del w:id="44" w:author="Drees, Trevor" w:date="2023-01-28T17:12:00Z"/>
                    <w:rFonts w:ascii="Times New Roman" w:hAnsi="Times New Roman" w:cs="Times New Roman"/>
                    <w:b/>
                    <w:bCs/>
                  </w:rPr>
                </w:rPrChange>
              </w:rPr>
            </w:pPr>
            <w:del w:id="45" w:author="Drees, Trevor" w:date="2023-01-28T16:44:00Z">
              <w:r w:rsidRPr="00D97EE3" w:rsidDel="00D97EE3">
                <w:rPr>
                  <w:rFonts w:ascii="Times New Roman" w:hAnsi="Times New Roman" w:cs="Times New Roman"/>
                  <w:b/>
                  <w:bCs/>
                  <w:i/>
                  <w:iCs/>
                  <w:rPrChange w:id="46" w:author="Drees, Trevor" w:date="2023-01-28T16:44:00Z">
                    <w:rPr>
                      <w:rFonts w:ascii="Times New Roman" w:hAnsi="Times New Roman" w:cs="Times New Roman"/>
                      <w:b/>
                      <w:bCs/>
                    </w:rPr>
                  </w:rPrChange>
                </w:rPr>
                <w:delText>6 Hours</w:delText>
              </w:r>
            </w:del>
          </w:p>
        </w:tc>
        <w:tc>
          <w:tcPr>
            <w:tcW w:w="850" w:type="dxa"/>
            <w:tcBorders>
              <w:bottom w:val="single" w:sz="4" w:space="0" w:color="auto"/>
            </w:tcBorders>
            <w:tcPrChange w:id="47" w:author="Drees, Trevor" w:date="2023-01-28T17:17:00Z">
              <w:tcPr>
                <w:tcW w:w="850" w:type="dxa"/>
                <w:gridSpan w:val="3"/>
                <w:tcBorders>
                  <w:bottom w:val="single" w:sz="4" w:space="0" w:color="auto"/>
                </w:tcBorders>
              </w:tcPr>
            </w:tcPrChange>
          </w:tcPr>
          <w:p w14:paraId="3DFE847A" w14:textId="777E7E91" w:rsidR="002D03DB" w:rsidRPr="002D03DB" w:rsidDel="002D03DB" w:rsidRDefault="002D03DB" w:rsidP="00ED00F1">
            <w:pPr>
              <w:jc w:val="center"/>
              <w:rPr>
                <w:del w:id="48" w:author="Drees, Trevor" w:date="2023-01-28T17:12:00Z"/>
                <w:rFonts w:ascii="Times New Roman" w:hAnsi="Times New Roman" w:cs="Times New Roman"/>
                <w:b/>
                <w:bCs/>
                <w:i/>
                <w:iCs/>
              </w:rPr>
            </w:pPr>
          </w:p>
        </w:tc>
        <w:tc>
          <w:tcPr>
            <w:tcW w:w="850" w:type="dxa"/>
            <w:tcBorders>
              <w:bottom w:val="single" w:sz="4" w:space="0" w:color="auto"/>
            </w:tcBorders>
            <w:tcPrChange w:id="49" w:author="Drees, Trevor" w:date="2023-01-28T17:17:00Z">
              <w:tcPr>
                <w:tcW w:w="850" w:type="dxa"/>
                <w:gridSpan w:val="3"/>
                <w:tcBorders>
                  <w:bottom w:val="single" w:sz="4" w:space="0" w:color="auto"/>
                </w:tcBorders>
              </w:tcPr>
            </w:tcPrChange>
          </w:tcPr>
          <w:p w14:paraId="725D38E4" w14:textId="0D665FAF" w:rsidR="002D03DB" w:rsidRPr="00D97EE3" w:rsidDel="002D03DB" w:rsidRDefault="002D03DB" w:rsidP="00ED00F1">
            <w:pPr>
              <w:jc w:val="center"/>
              <w:rPr>
                <w:del w:id="50" w:author="Drees, Trevor" w:date="2023-01-28T17:12:00Z"/>
                <w:rFonts w:ascii="Times New Roman" w:hAnsi="Times New Roman" w:cs="Times New Roman"/>
                <w:b/>
                <w:bCs/>
                <w:i/>
                <w:iCs/>
                <w:rPrChange w:id="51" w:author="Drees, Trevor" w:date="2023-01-28T16:44:00Z">
                  <w:rPr>
                    <w:del w:id="52" w:author="Drees, Trevor" w:date="2023-01-28T17:12:00Z"/>
                    <w:rFonts w:ascii="Times New Roman" w:hAnsi="Times New Roman" w:cs="Times New Roman"/>
                    <w:b/>
                    <w:bCs/>
                  </w:rPr>
                </w:rPrChange>
              </w:rPr>
            </w:pPr>
            <w:del w:id="53" w:author="Drees, Trevor" w:date="2023-01-28T16:44:00Z">
              <w:r w:rsidRPr="00D97EE3" w:rsidDel="00D97EE3">
                <w:rPr>
                  <w:rFonts w:ascii="Times New Roman" w:hAnsi="Times New Roman" w:cs="Times New Roman"/>
                  <w:b/>
                  <w:bCs/>
                  <w:i/>
                  <w:iCs/>
                  <w:rPrChange w:id="54" w:author="Drees, Trevor" w:date="2023-01-28T16:44:00Z">
                    <w:rPr>
                      <w:rFonts w:ascii="Times New Roman" w:hAnsi="Times New Roman" w:cs="Times New Roman"/>
                      <w:b/>
                      <w:bCs/>
                    </w:rPr>
                  </w:rPrChange>
                </w:rPr>
                <w:delText>12 Hours</w:delText>
              </w:r>
            </w:del>
          </w:p>
        </w:tc>
      </w:tr>
      <w:tr w:rsidR="002D03DB" w14:paraId="53C5DCB2" w14:textId="77777777" w:rsidTr="00242E89">
        <w:tblPrEx>
          <w:tblPrExChange w:id="55" w:author="Drees, Trevor" w:date="2023-01-28T17:21:00Z">
            <w:tblPrEx>
              <w:tblW w:w="9126" w:type="dxa"/>
            </w:tblPrEx>
          </w:tblPrExChange>
        </w:tblPrEx>
        <w:trPr>
          <w:ins w:id="56" w:author="Drees, Trevor" w:date="2023-01-28T17:18:00Z"/>
          <w:trPrChange w:id="57" w:author="Drees, Trevor" w:date="2023-01-28T17:21:00Z">
            <w:trPr>
              <w:gridAfter w:val="0"/>
            </w:trPr>
          </w:trPrChange>
        </w:trPr>
        <w:tc>
          <w:tcPr>
            <w:tcW w:w="2268" w:type="dxa"/>
            <w:gridSpan w:val="2"/>
            <w:tcBorders>
              <w:bottom w:val="single" w:sz="18" w:space="0" w:color="auto"/>
            </w:tcBorders>
            <w:tcPrChange w:id="58" w:author="Drees, Trevor" w:date="2023-01-28T17:21:00Z">
              <w:tcPr>
                <w:tcW w:w="2268" w:type="dxa"/>
                <w:gridSpan w:val="2"/>
                <w:tcBorders>
                  <w:top w:val="single" w:sz="4" w:space="0" w:color="auto"/>
                </w:tcBorders>
              </w:tcPr>
            </w:tcPrChange>
          </w:tcPr>
          <w:p w14:paraId="1B385016" w14:textId="77777777" w:rsidR="002D03DB" w:rsidRDefault="002D03DB" w:rsidP="00ED00F1">
            <w:pPr>
              <w:rPr>
                <w:ins w:id="59" w:author="Drees, Trevor" w:date="2023-01-28T17:18:00Z"/>
                <w:rFonts w:ascii="Times New Roman" w:hAnsi="Times New Roman" w:cs="Times New Roman"/>
                <w:b/>
                <w:bCs/>
              </w:rPr>
            </w:pPr>
          </w:p>
        </w:tc>
        <w:tc>
          <w:tcPr>
            <w:tcW w:w="3287" w:type="dxa"/>
            <w:gridSpan w:val="4"/>
            <w:tcBorders>
              <w:bottom w:val="single" w:sz="18" w:space="0" w:color="auto"/>
            </w:tcBorders>
            <w:tcPrChange w:id="60" w:author="Drees, Trevor" w:date="2023-01-28T17:21:00Z">
              <w:tcPr>
                <w:tcW w:w="3287" w:type="dxa"/>
                <w:gridSpan w:val="8"/>
                <w:tcBorders>
                  <w:top w:val="single" w:sz="4" w:space="0" w:color="auto"/>
                </w:tcBorders>
              </w:tcPr>
            </w:tcPrChange>
          </w:tcPr>
          <w:p w14:paraId="46477FA0" w14:textId="0A71B1AF" w:rsidR="002D03DB" w:rsidRPr="009D5A7E" w:rsidRDefault="002D03DB" w:rsidP="00ED00F1">
            <w:pPr>
              <w:jc w:val="center"/>
              <w:rPr>
                <w:ins w:id="61" w:author="Drees, Trevor" w:date="2023-01-28T17:18:00Z"/>
                <w:rFonts w:ascii="Times New Roman" w:hAnsi="Times New Roman" w:cs="Times New Roman"/>
                <w:b/>
                <w:bCs/>
                <w:i/>
                <w:iCs/>
              </w:rPr>
            </w:pPr>
            <w:ins w:id="62" w:author="Drees, Trevor" w:date="2023-01-28T17:18:00Z">
              <w:r>
                <w:rPr>
                  <w:rFonts w:ascii="Times New Roman" w:hAnsi="Times New Roman" w:cs="Times New Roman"/>
                  <w:b/>
                  <w:bCs/>
                  <w:i/>
                  <w:iCs/>
                </w:rPr>
                <w:t>C. nutans</w:t>
              </w:r>
            </w:ins>
          </w:p>
        </w:tc>
        <w:tc>
          <w:tcPr>
            <w:tcW w:w="283" w:type="dxa"/>
            <w:tcBorders>
              <w:bottom w:val="single" w:sz="18" w:space="0" w:color="auto"/>
            </w:tcBorders>
            <w:tcPrChange w:id="63" w:author="Drees, Trevor" w:date="2023-01-28T17:21:00Z">
              <w:tcPr>
                <w:tcW w:w="283" w:type="dxa"/>
                <w:gridSpan w:val="3"/>
                <w:tcBorders>
                  <w:top w:val="single" w:sz="4" w:space="0" w:color="auto"/>
                </w:tcBorders>
              </w:tcPr>
            </w:tcPrChange>
          </w:tcPr>
          <w:p w14:paraId="3FF7E62E" w14:textId="77777777" w:rsidR="002D03DB" w:rsidRPr="00050DDB" w:rsidRDefault="002D03DB" w:rsidP="00D97EE3">
            <w:pPr>
              <w:jc w:val="center"/>
              <w:rPr>
                <w:ins w:id="64" w:author="Drees, Trevor" w:date="2023-01-28T17:18:00Z"/>
                <w:rFonts w:ascii="Times New Roman" w:hAnsi="Times New Roman" w:cs="Times New Roman"/>
                <w:b/>
                <w:bCs/>
              </w:rPr>
            </w:pPr>
          </w:p>
        </w:tc>
        <w:tc>
          <w:tcPr>
            <w:tcW w:w="3288" w:type="dxa"/>
            <w:gridSpan w:val="3"/>
            <w:tcBorders>
              <w:bottom w:val="single" w:sz="18" w:space="0" w:color="auto"/>
            </w:tcBorders>
            <w:vAlign w:val="center"/>
            <w:tcPrChange w:id="65" w:author="Drees, Trevor" w:date="2023-01-28T17:21:00Z">
              <w:tcPr>
                <w:tcW w:w="3288" w:type="dxa"/>
                <w:gridSpan w:val="6"/>
                <w:tcBorders>
                  <w:top w:val="single" w:sz="4" w:space="0" w:color="auto"/>
                </w:tcBorders>
                <w:vAlign w:val="center"/>
              </w:tcPr>
            </w:tcPrChange>
          </w:tcPr>
          <w:p w14:paraId="0DC4D902" w14:textId="246922BE" w:rsidR="002D03DB" w:rsidRPr="009D5A7E" w:rsidRDefault="002D03DB" w:rsidP="00ED00F1">
            <w:pPr>
              <w:jc w:val="center"/>
              <w:rPr>
                <w:ins w:id="66" w:author="Drees, Trevor" w:date="2023-01-28T17:18:00Z"/>
                <w:rFonts w:ascii="Times New Roman" w:hAnsi="Times New Roman" w:cs="Times New Roman"/>
                <w:b/>
                <w:bCs/>
                <w:i/>
                <w:iCs/>
              </w:rPr>
            </w:pPr>
            <w:ins w:id="67" w:author="Drees, Trevor" w:date="2023-01-28T17:18:00Z">
              <w:r>
                <w:rPr>
                  <w:rFonts w:ascii="Times New Roman" w:hAnsi="Times New Roman" w:cs="Times New Roman"/>
                  <w:b/>
                  <w:bCs/>
                  <w:i/>
                  <w:iCs/>
                </w:rPr>
                <w:t xml:space="preserve">C. </w:t>
              </w:r>
              <w:proofErr w:type="spellStart"/>
              <w:r>
                <w:rPr>
                  <w:rFonts w:ascii="Times New Roman" w:hAnsi="Times New Roman" w:cs="Times New Roman"/>
                  <w:b/>
                  <w:bCs/>
                  <w:i/>
                  <w:iCs/>
                </w:rPr>
                <w:t>acanthoides</w:t>
              </w:r>
              <w:proofErr w:type="spellEnd"/>
            </w:ins>
          </w:p>
        </w:tc>
      </w:tr>
      <w:tr w:rsidR="002D03DB" w14:paraId="3354420B" w14:textId="77777777" w:rsidTr="00242E89">
        <w:tblPrEx>
          <w:tblPrExChange w:id="68" w:author="Drees, Trevor" w:date="2023-01-28T17:21:00Z">
            <w:tblPrEx>
              <w:tblW w:w="9126" w:type="dxa"/>
            </w:tblPrEx>
          </w:tblPrExChange>
        </w:tblPrEx>
        <w:trPr>
          <w:ins w:id="69" w:author="Drees, Trevor" w:date="2023-01-28T16:52:00Z"/>
          <w:trPrChange w:id="70" w:author="Drees, Trevor" w:date="2023-01-28T17:21:00Z">
            <w:trPr>
              <w:gridAfter w:val="0"/>
            </w:trPr>
          </w:trPrChange>
        </w:trPr>
        <w:tc>
          <w:tcPr>
            <w:tcW w:w="2268" w:type="dxa"/>
            <w:gridSpan w:val="2"/>
            <w:tcBorders>
              <w:top w:val="single" w:sz="18" w:space="0" w:color="auto"/>
            </w:tcBorders>
            <w:tcPrChange w:id="71" w:author="Drees, Trevor" w:date="2023-01-28T17:21:00Z">
              <w:tcPr>
                <w:tcW w:w="2268" w:type="dxa"/>
                <w:gridSpan w:val="2"/>
                <w:tcBorders>
                  <w:top w:val="single" w:sz="4" w:space="0" w:color="auto"/>
                </w:tcBorders>
              </w:tcPr>
            </w:tcPrChange>
          </w:tcPr>
          <w:p w14:paraId="183EE942" w14:textId="77777777" w:rsidR="002D03DB" w:rsidRDefault="002D03DB" w:rsidP="00ED00F1">
            <w:pPr>
              <w:rPr>
                <w:ins w:id="72" w:author="Drees, Trevor" w:date="2023-01-28T16:52:00Z"/>
                <w:rFonts w:ascii="Times New Roman" w:hAnsi="Times New Roman" w:cs="Times New Roman"/>
                <w:b/>
                <w:bCs/>
              </w:rPr>
            </w:pPr>
          </w:p>
        </w:tc>
        <w:tc>
          <w:tcPr>
            <w:tcW w:w="1587" w:type="dxa"/>
            <w:gridSpan w:val="2"/>
            <w:tcBorders>
              <w:top w:val="single" w:sz="18" w:space="0" w:color="auto"/>
            </w:tcBorders>
            <w:tcPrChange w:id="73" w:author="Drees, Trevor" w:date="2023-01-28T17:21:00Z">
              <w:tcPr>
                <w:tcW w:w="1587" w:type="dxa"/>
                <w:gridSpan w:val="2"/>
                <w:tcBorders>
                  <w:top w:val="single" w:sz="4" w:space="0" w:color="auto"/>
                </w:tcBorders>
              </w:tcPr>
            </w:tcPrChange>
          </w:tcPr>
          <w:p w14:paraId="4087575A" w14:textId="77777777" w:rsidR="002D03DB" w:rsidRPr="00050DDB" w:rsidRDefault="002D03DB" w:rsidP="00ED00F1">
            <w:pPr>
              <w:jc w:val="center"/>
              <w:rPr>
                <w:ins w:id="74" w:author="Drees, Trevor" w:date="2023-01-28T16:52:00Z"/>
                <w:rFonts w:ascii="Times New Roman" w:hAnsi="Times New Roman" w:cs="Times New Roman"/>
                <w:b/>
                <w:bCs/>
              </w:rPr>
            </w:pPr>
          </w:p>
        </w:tc>
        <w:tc>
          <w:tcPr>
            <w:tcW w:w="850" w:type="dxa"/>
            <w:tcBorders>
              <w:top w:val="single" w:sz="18" w:space="0" w:color="auto"/>
            </w:tcBorders>
            <w:tcPrChange w:id="75" w:author="Drees, Trevor" w:date="2023-01-28T17:21:00Z">
              <w:tcPr>
                <w:tcW w:w="850" w:type="dxa"/>
                <w:gridSpan w:val="3"/>
                <w:tcBorders>
                  <w:top w:val="single" w:sz="4" w:space="0" w:color="auto"/>
                </w:tcBorders>
              </w:tcPr>
            </w:tcPrChange>
          </w:tcPr>
          <w:p w14:paraId="232EF163" w14:textId="77777777" w:rsidR="002D03DB" w:rsidRPr="009D5A7E" w:rsidRDefault="002D03DB" w:rsidP="00ED00F1">
            <w:pPr>
              <w:jc w:val="center"/>
              <w:rPr>
                <w:ins w:id="76" w:author="Drees, Trevor" w:date="2023-01-28T16:52:00Z"/>
                <w:rFonts w:ascii="Times New Roman" w:hAnsi="Times New Roman" w:cs="Times New Roman"/>
                <w:b/>
                <w:bCs/>
                <w:i/>
                <w:iCs/>
              </w:rPr>
            </w:pPr>
          </w:p>
        </w:tc>
        <w:tc>
          <w:tcPr>
            <w:tcW w:w="850" w:type="dxa"/>
            <w:tcBorders>
              <w:top w:val="single" w:sz="18" w:space="0" w:color="auto"/>
            </w:tcBorders>
            <w:tcPrChange w:id="77" w:author="Drees, Trevor" w:date="2023-01-28T17:21:00Z">
              <w:tcPr>
                <w:tcW w:w="850" w:type="dxa"/>
                <w:gridSpan w:val="3"/>
                <w:tcBorders>
                  <w:top w:val="single" w:sz="4" w:space="0" w:color="auto"/>
                </w:tcBorders>
              </w:tcPr>
            </w:tcPrChange>
          </w:tcPr>
          <w:p w14:paraId="5AEF26B3" w14:textId="77777777" w:rsidR="002D03DB" w:rsidRPr="009D5A7E" w:rsidRDefault="002D03DB" w:rsidP="00ED00F1">
            <w:pPr>
              <w:jc w:val="center"/>
              <w:rPr>
                <w:ins w:id="78" w:author="Drees, Trevor" w:date="2023-01-28T16:52:00Z"/>
                <w:rFonts w:ascii="Times New Roman" w:hAnsi="Times New Roman" w:cs="Times New Roman"/>
                <w:b/>
                <w:bCs/>
                <w:i/>
                <w:iCs/>
              </w:rPr>
            </w:pPr>
          </w:p>
        </w:tc>
        <w:tc>
          <w:tcPr>
            <w:tcW w:w="283" w:type="dxa"/>
            <w:tcBorders>
              <w:top w:val="single" w:sz="18" w:space="0" w:color="auto"/>
            </w:tcBorders>
            <w:tcPrChange w:id="79" w:author="Drees, Trevor" w:date="2023-01-28T17:21:00Z">
              <w:tcPr>
                <w:tcW w:w="283" w:type="dxa"/>
                <w:gridSpan w:val="3"/>
                <w:tcBorders>
                  <w:top w:val="single" w:sz="4" w:space="0" w:color="auto"/>
                </w:tcBorders>
              </w:tcPr>
            </w:tcPrChange>
          </w:tcPr>
          <w:p w14:paraId="2644A2B9" w14:textId="77777777" w:rsidR="002D03DB" w:rsidRPr="00050DDB" w:rsidRDefault="002D03DB" w:rsidP="00D97EE3">
            <w:pPr>
              <w:jc w:val="center"/>
              <w:rPr>
                <w:ins w:id="80" w:author="Drees, Trevor" w:date="2023-01-28T17:11:00Z"/>
                <w:rFonts w:ascii="Times New Roman" w:hAnsi="Times New Roman" w:cs="Times New Roman"/>
                <w:b/>
                <w:bCs/>
              </w:rPr>
            </w:pPr>
          </w:p>
        </w:tc>
        <w:tc>
          <w:tcPr>
            <w:tcW w:w="1587" w:type="dxa"/>
            <w:tcBorders>
              <w:top w:val="single" w:sz="18" w:space="0" w:color="auto"/>
            </w:tcBorders>
            <w:vAlign w:val="center"/>
            <w:tcPrChange w:id="81" w:author="Drees, Trevor" w:date="2023-01-28T17:21:00Z">
              <w:tcPr>
                <w:tcW w:w="1587" w:type="dxa"/>
                <w:gridSpan w:val="2"/>
                <w:tcBorders>
                  <w:top w:val="single" w:sz="4" w:space="0" w:color="auto"/>
                </w:tcBorders>
                <w:vAlign w:val="center"/>
              </w:tcPr>
            </w:tcPrChange>
          </w:tcPr>
          <w:p w14:paraId="23AC82A9" w14:textId="682D207F" w:rsidR="002D03DB" w:rsidRPr="00050DDB" w:rsidRDefault="002D03DB" w:rsidP="00D97EE3">
            <w:pPr>
              <w:jc w:val="center"/>
              <w:rPr>
                <w:ins w:id="82" w:author="Drees, Trevor" w:date="2023-01-28T16:52:00Z"/>
                <w:rFonts w:ascii="Times New Roman" w:hAnsi="Times New Roman" w:cs="Times New Roman"/>
                <w:b/>
                <w:bCs/>
              </w:rPr>
            </w:pPr>
          </w:p>
        </w:tc>
        <w:tc>
          <w:tcPr>
            <w:tcW w:w="851" w:type="dxa"/>
            <w:tcBorders>
              <w:top w:val="single" w:sz="18" w:space="0" w:color="auto"/>
            </w:tcBorders>
            <w:tcPrChange w:id="83" w:author="Drees, Trevor" w:date="2023-01-28T17:21:00Z">
              <w:tcPr>
                <w:tcW w:w="851" w:type="dxa"/>
                <w:gridSpan w:val="2"/>
                <w:tcBorders>
                  <w:top w:val="single" w:sz="4" w:space="0" w:color="auto"/>
                </w:tcBorders>
              </w:tcPr>
            </w:tcPrChange>
          </w:tcPr>
          <w:p w14:paraId="2C1D5ADF" w14:textId="77777777" w:rsidR="002D03DB" w:rsidRPr="009D5A7E" w:rsidRDefault="002D03DB" w:rsidP="00ED00F1">
            <w:pPr>
              <w:jc w:val="center"/>
              <w:rPr>
                <w:ins w:id="84" w:author="Drees, Trevor" w:date="2023-01-28T16:52:00Z"/>
                <w:rFonts w:ascii="Times New Roman" w:hAnsi="Times New Roman" w:cs="Times New Roman"/>
                <w:b/>
                <w:bCs/>
                <w:i/>
                <w:iCs/>
              </w:rPr>
            </w:pPr>
          </w:p>
        </w:tc>
        <w:tc>
          <w:tcPr>
            <w:tcW w:w="850" w:type="dxa"/>
            <w:tcBorders>
              <w:top w:val="single" w:sz="18" w:space="0" w:color="auto"/>
            </w:tcBorders>
            <w:tcPrChange w:id="85" w:author="Drees, Trevor" w:date="2023-01-28T17:21:00Z">
              <w:tcPr>
                <w:tcW w:w="850" w:type="dxa"/>
                <w:gridSpan w:val="2"/>
                <w:tcBorders>
                  <w:top w:val="single" w:sz="4" w:space="0" w:color="auto"/>
                </w:tcBorders>
              </w:tcPr>
            </w:tcPrChange>
          </w:tcPr>
          <w:p w14:paraId="7D33EFCE" w14:textId="77777777" w:rsidR="002D03DB" w:rsidRPr="009D5A7E" w:rsidRDefault="002D03DB" w:rsidP="00ED00F1">
            <w:pPr>
              <w:jc w:val="center"/>
              <w:rPr>
                <w:ins w:id="86" w:author="Drees, Trevor" w:date="2023-01-28T16:52:00Z"/>
                <w:rFonts w:ascii="Times New Roman" w:hAnsi="Times New Roman" w:cs="Times New Roman"/>
                <w:b/>
                <w:bCs/>
                <w:i/>
                <w:iCs/>
              </w:rPr>
            </w:pPr>
          </w:p>
        </w:tc>
      </w:tr>
      <w:tr w:rsidR="002D03DB" w14:paraId="10335B94" w14:textId="77777777" w:rsidTr="002D03DB">
        <w:tc>
          <w:tcPr>
            <w:tcW w:w="2268" w:type="dxa"/>
            <w:gridSpan w:val="2"/>
            <w:tcBorders>
              <w:bottom w:val="single" w:sz="4" w:space="0" w:color="auto"/>
            </w:tcBorders>
          </w:tcPr>
          <w:p w14:paraId="622CAF71" w14:textId="68BDF2AA" w:rsidR="002D03DB" w:rsidRPr="00050DDB" w:rsidRDefault="002D03DB" w:rsidP="00ED00F1">
            <w:pPr>
              <w:rPr>
                <w:rFonts w:ascii="Times New Roman" w:hAnsi="Times New Roman" w:cs="Times New Roman"/>
                <w:b/>
                <w:bCs/>
              </w:rPr>
            </w:pPr>
            <w:ins w:id="87" w:author="Drees, Trevor" w:date="2023-01-28T16:48:00Z">
              <w:r>
                <w:rPr>
                  <w:rFonts w:ascii="Times New Roman" w:hAnsi="Times New Roman" w:cs="Times New Roman"/>
                  <w:b/>
                  <w:bCs/>
                </w:rPr>
                <w:t>6 Hours</w:t>
              </w:r>
            </w:ins>
          </w:p>
        </w:tc>
        <w:tc>
          <w:tcPr>
            <w:tcW w:w="1587" w:type="dxa"/>
            <w:gridSpan w:val="2"/>
            <w:tcBorders>
              <w:bottom w:val="single" w:sz="4" w:space="0" w:color="auto"/>
            </w:tcBorders>
          </w:tcPr>
          <w:p w14:paraId="67536195" w14:textId="175FEF5F" w:rsidR="002D03DB" w:rsidRPr="00050DDB" w:rsidRDefault="002D03DB"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50" w:type="dxa"/>
            <w:tcBorders>
              <w:bottom w:val="single" w:sz="4" w:space="0" w:color="auto"/>
            </w:tcBorders>
          </w:tcPr>
          <w:p w14:paraId="04D381AD" w14:textId="54728242"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50" w:type="dxa"/>
            <w:tcBorders>
              <w:bottom w:val="single" w:sz="4" w:space="0" w:color="auto"/>
            </w:tcBorders>
          </w:tcPr>
          <w:p w14:paraId="41227695" w14:textId="47FC0467"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283" w:type="dxa"/>
            <w:tcBorders>
              <w:bottom w:val="single" w:sz="4" w:space="0" w:color="auto"/>
            </w:tcBorders>
          </w:tcPr>
          <w:p w14:paraId="0F4CEE63" w14:textId="77777777" w:rsidR="002D03DB" w:rsidRPr="00050DDB" w:rsidRDefault="002D03DB" w:rsidP="00D97EE3">
            <w:pPr>
              <w:jc w:val="center"/>
              <w:rPr>
                <w:rFonts w:ascii="Times New Roman" w:hAnsi="Times New Roman" w:cs="Times New Roman"/>
                <w:b/>
                <w:bCs/>
              </w:rPr>
            </w:pPr>
          </w:p>
        </w:tc>
        <w:tc>
          <w:tcPr>
            <w:tcW w:w="1587" w:type="dxa"/>
            <w:tcBorders>
              <w:bottom w:val="single" w:sz="4" w:space="0" w:color="auto"/>
            </w:tcBorders>
            <w:vAlign w:val="center"/>
          </w:tcPr>
          <w:p w14:paraId="622BF676" w14:textId="32234CFA" w:rsidR="002D03DB" w:rsidRPr="00050DDB" w:rsidRDefault="002D03DB" w:rsidP="00D97EE3">
            <w:pPr>
              <w:jc w:val="center"/>
              <w:rPr>
                <w:rFonts w:ascii="Times New Roman" w:hAnsi="Times New Roman" w:cs="Times New Roman"/>
                <w:b/>
                <w:bCs/>
              </w:rPr>
            </w:pPr>
            <w:r w:rsidRPr="00050DDB">
              <w:rPr>
                <w:rFonts w:ascii="Times New Roman" w:hAnsi="Times New Roman" w:cs="Times New Roman"/>
                <w:b/>
                <w:bCs/>
              </w:rPr>
              <w:t>Estimate</w:t>
            </w:r>
          </w:p>
        </w:tc>
        <w:tc>
          <w:tcPr>
            <w:tcW w:w="851" w:type="dxa"/>
            <w:tcBorders>
              <w:bottom w:val="single" w:sz="4" w:space="0" w:color="auto"/>
            </w:tcBorders>
          </w:tcPr>
          <w:p w14:paraId="4B9AFFE2" w14:textId="618674DC"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50" w:type="dxa"/>
            <w:tcBorders>
              <w:bottom w:val="single" w:sz="4" w:space="0" w:color="auto"/>
            </w:tcBorders>
          </w:tcPr>
          <w:p w14:paraId="145753FA" w14:textId="7E3E0711"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2D03DB" w14:paraId="3A068C24" w14:textId="77777777" w:rsidTr="002D03DB">
        <w:trPr>
          <w:trHeight w:val="283"/>
        </w:trPr>
        <w:tc>
          <w:tcPr>
            <w:tcW w:w="2268" w:type="dxa"/>
            <w:gridSpan w:val="2"/>
          </w:tcPr>
          <w:p w14:paraId="4BC96944" w14:textId="5A2EB946" w:rsidR="002D03DB" w:rsidRPr="00242E89" w:rsidRDefault="002D03DB" w:rsidP="00ED00F1">
            <w:pPr>
              <w:rPr>
                <w:rFonts w:ascii="Times New Roman" w:hAnsi="Times New Roman" w:cs="Times New Roman"/>
                <w:rPrChange w:id="88" w:author="Drees, Trevor" w:date="2023-01-28T17:21:00Z">
                  <w:rPr>
                    <w:rFonts w:ascii="Times New Roman" w:hAnsi="Times New Roman" w:cs="Times New Roman"/>
                    <w:b/>
                    <w:bCs/>
                  </w:rPr>
                </w:rPrChange>
              </w:rPr>
            </w:pPr>
            <w:r w:rsidRPr="00242E89">
              <w:rPr>
                <w:rFonts w:ascii="Times New Roman" w:hAnsi="Times New Roman" w:cs="Times New Roman"/>
                <w:rPrChange w:id="89" w:author="Drees, Trevor" w:date="2023-01-28T17:21:00Z">
                  <w:rPr>
                    <w:rFonts w:ascii="Times New Roman" w:hAnsi="Times New Roman" w:cs="Times New Roman"/>
                    <w:b/>
                    <w:bCs/>
                  </w:rPr>
                </w:rPrChange>
              </w:rPr>
              <w:t>Intercept</w:t>
            </w:r>
          </w:p>
        </w:tc>
        <w:tc>
          <w:tcPr>
            <w:tcW w:w="1587" w:type="dxa"/>
            <w:gridSpan w:val="2"/>
            <w:vAlign w:val="center"/>
          </w:tcPr>
          <w:p w14:paraId="08D82774" w14:textId="2C151D5A" w:rsidR="002D03DB" w:rsidRPr="00A838EB" w:rsidRDefault="002D03DB" w:rsidP="00050DDB">
            <w:pPr>
              <w:jc w:val="right"/>
              <w:rPr>
                <w:rFonts w:ascii="Times New Roman" w:hAnsi="Times New Roman" w:cs="Times New Roman"/>
              </w:rPr>
            </w:pPr>
            <w:r w:rsidRPr="00A838EB">
              <w:rPr>
                <w:rFonts w:ascii="Times New Roman" w:hAnsi="Times New Roman" w:cs="Times New Roman"/>
              </w:rPr>
              <w:t>-3.</w:t>
            </w:r>
            <w:del w:id="90" w:author="Drees, Trevor" w:date="2023-01-28T16:54:00Z">
              <w:r w:rsidRPr="00A838EB" w:rsidDel="00F33B2F">
                <w:rPr>
                  <w:rFonts w:ascii="Times New Roman" w:hAnsi="Times New Roman" w:cs="Times New Roman"/>
                </w:rPr>
                <w:delText xml:space="preserve">220 </w:delText>
              </w:r>
            </w:del>
            <w:ins w:id="91" w:author="Drees, Trevor" w:date="2023-01-28T16:54:00Z">
              <w:r>
                <w:rPr>
                  <w:rFonts w:ascii="Times New Roman" w:hAnsi="Times New Roman" w:cs="Times New Roman"/>
                </w:rPr>
                <w:t>394</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92" w:author="Drees, Trevor" w:date="2023-01-28T16:55:00Z">
              <w:r w:rsidRPr="00A838EB" w:rsidDel="00F33B2F">
                <w:rPr>
                  <w:rFonts w:ascii="Times New Roman" w:eastAsiaTheme="minorEastAsia" w:hAnsi="Times New Roman" w:cs="Times New Roman"/>
                </w:rPr>
                <w:delText>426</w:delText>
              </w:r>
            </w:del>
            <w:ins w:id="93" w:author="Drees, Trevor" w:date="2023-01-28T16:55:00Z">
              <w:r>
                <w:rPr>
                  <w:rFonts w:ascii="Times New Roman" w:eastAsiaTheme="minorEastAsia" w:hAnsi="Times New Roman" w:cs="Times New Roman"/>
                </w:rPr>
                <w:t>515</w:t>
              </w:r>
            </w:ins>
          </w:p>
        </w:tc>
        <w:tc>
          <w:tcPr>
            <w:tcW w:w="850" w:type="dxa"/>
            <w:vAlign w:val="center"/>
          </w:tcPr>
          <w:p w14:paraId="676E4722" w14:textId="2D1F221A" w:rsidR="002D03DB" w:rsidRPr="00A838EB" w:rsidRDefault="002D03DB" w:rsidP="00ED00F1">
            <w:pPr>
              <w:jc w:val="right"/>
              <w:rPr>
                <w:rFonts w:ascii="Times New Roman" w:hAnsi="Times New Roman" w:cs="Times New Roman"/>
              </w:rPr>
            </w:pPr>
            <w:ins w:id="94" w:author="Drees, Trevor" w:date="2023-01-28T16:56:00Z">
              <w:r>
                <w:rPr>
                  <w:rFonts w:ascii="Times New Roman" w:hAnsi="Times New Roman" w:cs="Times New Roman"/>
                </w:rPr>
                <w:t>-6.596</w:t>
              </w:r>
            </w:ins>
            <w:del w:id="95" w:author="Drees, Trevor" w:date="2023-01-28T16:56:00Z">
              <w:r w:rsidRPr="00A838EB" w:rsidDel="00F33B2F">
                <w:rPr>
                  <w:rFonts w:ascii="Times New Roman" w:hAnsi="Times New Roman" w:cs="Times New Roman"/>
                </w:rPr>
                <w:delText>-7.569</w:delText>
              </w:r>
            </w:del>
          </w:p>
        </w:tc>
        <w:tc>
          <w:tcPr>
            <w:tcW w:w="850" w:type="dxa"/>
            <w:vAlign w:val="center"/>
          </w:tcPr>
          <w:p w14:paraId="0CABD3D3" w14:textId="7EB26748"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Pr>
          <w:p w14:paraId="6B5DA60C" w14:textId="77777777" w:rsidR="002D03DB" w:rsidRPr="00A838EB" w:rsidRDefault="002D03DB" w:rsidP="00050DDB">
            <w:pPr>
              <w:jc w:val="right"/>
              <w:rPr>
                <w:rFonts w:ascii="Times New Roman" w:hAnsi="Times New Roman" w:cs="Times New Roman"/>
              </w:rPr>
            </w:pPr>
          </w:p>
        </w:tc>
        <w:tc>
          <w:tcPr>
            <w:tcW w:w="1587" w:type="dxa"/>
            <w:vAlign w:val="center"/>
          </w:tcPr>
          <w:p w14:paraId="36E9EB6B" w14:textId="2E688B00" w:rsidR="002D03DB" w:rsidRPr="00A838EB" w:rsidRDefault="002D03DB" w:rsidP="00050DDB">
            <w:pPr>
              <w:jc w:val="right"/>
              <w:rPr>
                <w:rFonts w:ascii="Times New Roman" w:hAnsi="Times New Roman" w:cs="Times New Roman"/>
              </w:rPr>
            </w:pPr>
            <w:del w:id="96" w:author="Drees, Trevor" w:date="2023-01-28T17:11:00Z">
              <w:r w:rsidRPr="00A838EB" w:rsidDel="002D03DB">
                <w:rPr>
                  <w:rFonts w:ascii="Times New Roman" w:hAnsi="Times New Roman" w:cs="Times New Roman"/>
                </w:rPr>
                <w:delText>-</w:delText>
              </w:r>
            </w:del>
            <w:del w:id="97" w:author="Drees, Trevor" w:date="2023-01-28T17:04:00Z">
              <w:r w:rsidRPr="00A838EB" w:rsidDel="00EC4627">
                <w:rPr>
                  <w:rFonts w:ascii="Times New Roman" w:hAnsi="Times New Roman" w:cs="Times New Roman"/>
                </w:rPr>
                <w:delText>1.</w:delText>
              </w:r>
              <w:r w:rsidDel="00EC4627">
                <w:rPr>
                  <w:rFonts w:ascii="Times New Roman" w:hAnsi="Times New Roman" w:cs="Times New Roman"/>
                </w:rPr>
                <w:delText>777</w:delText>
              </w:r>
            </w:del>
            <w:ins w:id="98" w:author="Drees, Trevor" w:date="2023-01-28T17:04:00Z">
              <w:r>
                <w:rPr>
                  <w:rFonts w:ascii="Times New Roman" w:hAnsi="Times New Roman" w:cs="Times New Roman"/>
                </w:rPr>
                <w:t>-3.827</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99" w:author="Drees, Trevor" w:date="2023-01-28T17:04:00Z">
              <w:r w:rsidRPr="00A838EB" w:rsidDel="00EC4627">
                <w:rPr>
                  <w:rFonts w:ascii="Times New Roman" w:eastAsiaTheme="minorEastAsia" w:hAnsi="Times New Roman" w:cs="Times New Roman"/>
                </w:rPr>
                <w:delText>3</w:delText>
              </w:r>
              <w:r w:rsidDel="00EC4627">
                <w:rPr>
                  <w:rFonts w:ascii="Times New Roman" w:eastAsiaTheme="minorEastAsia" w:hAnsi="Times New Roman" w:cs="Times New Roman"/>
                </w:rPr>
                <w:delText>33</w:delText>
              </w:r>
            </w:del>
            <w:ins w:id="100" w:author="Drees, Trevor" w:date="2023-01-28T17:05:00Z">
              <w:r>
                <w:rPr>
                  <w:rFonts w:ascii="Times New Roman" w:eastAsiaTheme="minorEastAsia" w:hAnsi="Times New Roman" w:cs="Times New Roman"/>
                </w:rPr>
                <w:t>451</w:t>
              </w:r>
            </w:ins>
          </w:p>
        </w:tc>
        <w:tc>
          <w:tcPr>
            <w:tcW w:w="851" w:type="dxa"/>
            <w:vAlign w:val="center"/>
          </w:tcPr>
          <w:p w14:paraId="46F93054" w14:textId="2DAF2026" w:rsidR="002D03DB" w:rsidRPr="00A838EB" w:rsidRDefault="002D03DB" w:rsidP="00ED00F1">
            <w:pPr>
              <w:jc w:val="right"/>
              <w:rPr>
                <w:rFonts w:ascii="Times New Roman" w:hAnsi="Times New Roman" w:cs="Times New Roman"/>
              </w:rPr>
            </w:pPr>
            <w:r w:rsidRPr="00A838EB">
              <w:rPr>
                <w:rFonts w:ascii="Times New Roman" w:hAnsi="Times New Roman" w:cs="Times New Roman"/>
              </w:rPr>
              <w:t>-</w:t>
            </w:r>
            <w:del w:id="101" w:author="Drees, Trevor" w:date="2023-01-28T17:05:00Z">
              <w:r w:rsidRPr="00A838EB" w:rsidDel="00EC4627">
                <w:rPr>
                  <w:rFonts w:ascii="Times New Roman" w:hAnsi="Times New Roman" w:cs="Times New Roman"/>
                </w:rPr>
                <w:delText>5.</w:delText>
              </w:r>
              <w:r w:rsidDel="00EC4627">
                <w:rPr>
                  <w:rFonts w:ascii="Times New Roman" w:hAnsi="Times New Roman" w:cs="Times New Roman"/>
                </w:rPr>
                <w:delText>341</w:delText>
              </w:r>
            </w:del>
            <w:ins w:id="102" w:author="Drees, Trevor" w:date="2023-01-28T17:05:00Z">
              <w:r>
                <w:rPr>
                  <w:rFonts w:ascii="Times New Roman" w:hAnsi="Times New Roman" w:cs="Times New Roman"/>
                </w:rPr>
                <w:t>7.281</w:t>
              </w:r>
            </w:ins>
          </w:p>
        </w:tc>
        <w:tc>
          <w:tcPr>
            <w:tcW w:w="850" w:type="dxa"/>
            <w:vAlign w:val="center"/>
          </w:tcPr>
          <w:p w14:paraId="60BFD2CA" w14:textId="5353189F"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rsidDel="00D97EE3" w14:paraId="29528AD8" w14:textId="77777777" w:rsidTr="002D03DB">
        <w:trPr>
          <w:trHeight w:val="283"/>
          <w:del w:id="103" w:author="Drees, Trevor" w:date="2023-01-28T16:42:00Z"/>
        </w:trPr>
        <w:tc>
          <w:tcPr>
            <w:tcW w:w="2268" w:type="dxa"/>
            <w:gridSpan w:val="2"/>
          </w:tcPr>
          <w:p w14:paraId="283B051D" w14:textId="408C6284" w:rsidR="002D03DB" w:rsidRPr="00242E89" w:rsidDel="00D97EE3" w:rsidRDefault="002D03DB" w:rsidP="00ED00F1">
            <w:pPr>
              <w:rPr>
                <w:del w:id="104" w:author="Drees, Trevor" w:date="2023-01-28T16:42:00Z"/>
                <w:rFonts w:ascii="Times New Roman" w:hAnsi="Times New Roman" w:cs="Times New Roman"/>
                <w:rPrChange w:id="105" w:author="Drees, Trevor" w:date="2023-01-28T17:21:00Z">
                  <w:rPr>
                    <w:del w:id="106" w:author="Drees, Trevor" w:date="2023-01-28T16:42:00Z"/>
                    <w:rFonts w:ascii="Times New Roman" w:hAnsi="Times New Roman" w:cs="Times New Roman"/>
                    <w:b/>
                    <w:bCs/>
                  </w:rPr>
                </w:rPrChange>
              </w:rPr>
            </w:pPr>
            <w:del w:id="107" w:author="Drees, Trevor" w:date="2023-01-28T16:42:00Z">
              <w:r w:rsidRPr="00242E89" w:rsidDel="00D97EE3">
                <w:rPr>
                  <w:rFonts w:ascii="Times New Roman" w:hAnsi="Times New Roman" w:cs="Times New Roman"/>
                  <w:rPrChange w:id="108" w:author="Drees, Trevor" w:date="2023-01-28T17:21:00Z">
                    <w:rPr>
                      <w:rFonts w:ascii="Times New Roman" w:hAnsi="Times New Roman" w:cs="Times New Roman"/>
                      <w:b/>
                      <w:bCs/>
                    </w:rPr>
                  </w:rPrChange>
                </w:rPr>
                <w:delText>Species</w:delText>
              </w:r>
            </w:del>
          </w:p>
        </w:tc>
        <w:tc>
          <w:tcPr>
            <w:tcW w:w="1587" w:type="dxa"/>
            <w:gridSpan w:val="2"/>
            <w:vAlign w:val="center"/>
          </w:tcPr>
          <w:p w14:paraId="7B4000AC" w14:textId="28CDD848" w:rsidR="002D03DB" w:rsidRPr="00A838EB" w:rsidDel="00D97EE3" w:rsidRDefault="002D03DB" w:rsidP="00050DDB">
            <w:pPr>
              <w:jc w:val="right"/>
              <w:rPr>
                <w:del w:id="109" w:author="Drees, Trevor" w:date="2023-01-28T16:42:00Z"/>
                <w:rFonts w:ascii="Times New Roman" w:hAnsi="Times New Roman" w:cs="Times New Roman"/>
              </w:rPr>
            </w:pPr>
            <w:del w:id="110" w:author="Drees, Trevor" w:date="2023-01-28T16:42:00Z">
              <w:r w:rsidRPr="00A838EB" w:rsidDel="00D97EE3">
                <w:rPr>
                  <w:rFonts w:ascii="Times New Roman" w:eastAsiaTheme="minorEastAsia" w:hAnsi="Times New Roman" w:cs="Times New Roman"/>
                </w:rPr>
                <w:delText xml:space="preserve">-0.365 </w:delText>
              </w:r>
            </w:del>
            <m:oMath>
              <m:r>
                <w:del w:id="111" w:author="Drees, Trevor" w:date="2023-01-28T16:42:00Z">
                  <w:rPr>
                    <w:rFonts w:ascii="Cambria Math" w:hAnsi="Cambria Math" w:cs="Times New Roman"/>
                  </w:rPr>
                  <m:t>±</m:t>
                </w:del>
              </m:r>
            </m:oMath>
            <w:del w:id="112" w:author="Drees, Trevor" w:date="2023-01-28T16:42:00Z">
              <w:r w:rsidRPr="00A838EB" w:rsidDel="00D97EE3">
                <w:rPr>
                  <w:rFonts w:ascii="Times New Roman" w:eastAsiaTheme="minorEastAsia" w:hAnsi="Times New Roman" w:cs="Times New Roman"/>
                </w:rPr>
                <w:delText xml:space="preserve"> 0.290</w:delText>
              </w:r>
            </w:del>
          </w:p>
        </w:tc>
        <w:tc>
          <w:tcPr>
            <w:tcW w:w="850" w:type="dxa"/>
            <w:vAlign w:val="center"/>
          </w:tcPr>
          <w:p w14:paraId="6166D033" w14:textId="2439ED4D" w:rsidR="002D03DB" w:rsidRPr="00A838EB" w:rsidDel="00D97EE3" w:rsidRDefault="002D03DB" w:rsidP="00ED00F1">
            <w:pPr>
              <w:jc w:val="right"/>
              <w:rPr>
                <w:del w:id="113" w:author="Drees, Trevor" w:date="2023-01-28T16:42:00Z"/>
                <w:rFonts w:ascii="Times New Roman" w:hAnsi="Times New Roman" w:cs="Times New Roman"/>
              </w:rPr>
            </w:pPr>
            <w:del w:id="114" w:author="Drees, Trevor" w:date="2023-01-28T16:42:00Z">
              <w:r w:rsidRPr="00A838EB" w:rsidDel="00D97EE3">
                <w:rPr>
                  <w:rFonts w:ascii="Times New Roman" w:hAnsi="Times New Roman" w:cs="Times New Roman"/>
                </w:rPr>
                <w:delText>-1.259</w:delText>
              </w:r>
            </w:del>
          </w:p>
        </w:tc>
        <w:tc>
          <w:tcPr>
            <w:tcW w:w="850" w:type="dxa"/>
            <w:vAlign w:val="center"/>
          </w:tcPr>
          <w:p w14:paraId="404E2F56" w14:textId="17624970" w:rsidR="002D03DB" w:rsidRPr="00A838EB" w:rsidDel="00D97EE3" w:rsidRDefault="002D03DB" w:rsidP="00ED00F1">
            <w:pPr>
              <w:jc w:val="right"/>
              <w:rPr>
                <w:del w:id="115" w:author="Drees, Trevor" w:date="2023-01-28T16:42:00Z"/>
                <w:rFonts w:ascii="Times New Roman" w:hAnsi="Times New Roman" w:cs="Times New Roman"/>
              </w:rPr>
            </w:pPr>
            <w:del w:id="116" w:author="Drees, Trevor" w:date="2023-01-28T16:42:00Z">
              <w:r w:rsidRPr="00A838EB" w:rsidDel="00D97EE3">
                <w:rPr>
                  <w:rFonts w:ascii="Times New Roman" w:hAnsi="Times New Roman" w:cs="Times New Roman"/>
                </w:rPr>
                <w:delText>0.208</w:delText>
              </w:r>
            </w:del>
          </w:p>
        </w:tc>
        <w:tc>
          <w:tcPr>
            <w:tcW w:w="283" w:type="dxa"/>
          </w:tcPr>
          <w:p w14:paraId="6B6CDD3B" w14:textId="77777777" w:rsidR="002D03DB" w:rsidRPr="00A838EB" w:rsidDel="00D97EE3" w:rsidRDefault="002D03DB" w:rsidP="00050DDB">
            <w:pPr>
              <w:jc w:val="right"/>
              <w:rPr>
                <w:rFonts w:ascii="Times New Roman" w:hAnsi="Times New Roman" w:cs="Times New Roman"/>
              </w:rPr>
            </w:pPr>
          </w:p>
        </w:tc>
        <w:tc>
          <w:tcPr>
            <w:tcW w:w="1587" w:type="dxa"/>
            <w:vAlign w:val="center"/>
          </w:tcPr>
          <w:p w14:paraId="127AC4EC" w14:textId="1D3A6C85" w:rsidR="002D03DB" w:rsidRPr="00A838EB" w:rsidDel="00D97EE3" w:rsidRDefault="002D03DB" w:rsidP="00050DDB">
            <w:pPr>
              <w:jc w:val="right"/>
              <w:rPr>
                <w:del w:id="117" w:author="Drees, Trevor" w:date="2023-01-28T16:42:00Z"/>
                <w:rFonts w:ascii="Times New Roman" w:hAnsi="Times New Roman" w:cs="Times New Roman"/>
              </w:rPr>
            </w:pPr>
            <w:del w:id="118"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138</w:delText>
              </w:r>
              <w:r w:rsidRPr="00A838EB" w:rsidDel="00D97EE3">
                <w:rPr>
                  <w:rFonts w:ascii="Times New Roman" w:hAnsi="Times New Roman" w:cs="Times New Roman"/>
                </w:rPr>
                <w:delText xml:space="preserve"> </w:delText>
              </w:r>
            </w:del>
            <m:oMath>
              <m:r>
                <w:del w:id="119" w:author="Drees, Trevor" w:date="2023-01-28T16:42:00Z">
                  <w:rPr>
                    <w:rFonts w:ascii="Cambria Math" w:hAnsi="Cambria Math" w:cs="Times New Roman"/>
                  </w:rPr>
                  <m:t>±</m:t>
                </w:del>
              </m:r>
            </m:oMath>
            <w:del w:id="120" w:author="Drees, Trevor" w:date="2023-01-28T16:42:00Z">
              <w:r w:rsidRPr="00A838EB" w:rsidDel="00D97EE3">
                <w:rPr>
                  <w:rFonts w:ascii="Times New Roman" w:eastAsiaTheme="minorEastAsia" w:hAnsi="Times New Roman" w:cs="Times New Roman"/>
                </w:rPr>
                <w:delText xml:space="preserve"> 0.</w:delText>
              </w:r>
              <w:r w:rsidDel="00D97EE3">
                <w:rPr>
                  <w:rFonts w:ascii="Times New Roman" w:eastAsiaTheme="minorEastAsia" w:hAnsi="Times New Roman" w:cs="Times New Roman"/>
                </w:rPr>
                <w:delText>208</w:delText>
              </w:r>
            </w:del>
          </w:p>
        </w:tc>
        <w:tc>
          <w:tcPr>
            <w:tcW w:w="851" w:type="dxa"/>
            <w:vAlign w:val="center"/>
          </w:tcPr>
          <w:p w14:paraId="0AE13A93" w14:textId="2717599F" w:rsidR="002D03DB" w:rsidRPr="00A838EB" w:rsidDel="00D97EE3" w:rsidRDefault="002D03DB" w:rsidP="00ED00F1">
            <w:pPr>
              <w:jc w:val="right"/>
              <w:rPr>
                <w:del w:id="121" w:author="Drees, Trevor" w:date="2023-01-28T16:42:00Z"/>
                <w:rFonts w:ascii="Times New Roman" w:hAnsi="Times New Roman" w:cs="Times New Roman"/>
              </w:rPr>
            </w:pPr>
            <w:del w:id="122" w:author="Drees, Trevor" w:date="2023-01-28T16:42:00Z">
              <w:r w:rsidDel="00D97EE3">
                <w:rPr>
                  <w:rFonts w:ascii="Times New Roman" w:hAnsi="Times New Roman" w:cs="Times New Roman"/>
                </w:rPr>
                <w:delText>0.665</w:delText>
              </w:r>
            </w:del>
          </w:p>
        </w:tc>
        <w:tc>
          <w:tcPr>
            <w:tcW w:w="850" w:type="dxa"/>
            <w:vAlign w:val="center"/>
          </w:tcPr>
          <w:p w14:paraId="7D90CCA6" w14:textId="4D457D08" w:rsidR="002D03DB" w:rsidRPr="00A838EB" w:rsidDel="00D97EE3" w:rsidRDefault="002D03DB" w:rsidP="00ED00F1">
            <w:pPr>
              <w:jc w:val="right"/>
              <w:rPr>
                <w:del w:id="123" w:author="Drees, Trevor" w:date="2023-01-28T16:42:00Z"/>
                <w:rFonts w:ascii="Times New Roman" w:hAnsi="Times New Roman" w:cs="Times New Roman"/>
              </w:rPr>
            </w:pPr>
            <w:del w:id="124"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506</w:delText>
              </w:r>
            </w:del>
          </w:p>
        </w:tc>
      </w:tr>
      <w:tr w:rsidR="002D03DB" w14:paraId="54A5A7ED" w14:textId="77777777" w:rsidTr="002D03DB">
        <w:trPr>
          <w:trHeight w:val="283"/>
        </w:trPr>
        <w:tc>
          <w:tcPr>
            <w:tcW w:w="2268" w:type="dxa"/>
            <w:gridSpan w:val="2"/>
          </w:tcPr>
          <w:p w14:paraId="49D348F0" w14:textId="3E1640DC" w:rsidR="002D03DB" w:rsidRPr="00242E89" w:rsidRDefault="002D03DB" w:rsidP="00ED00F1">
            <w:pPr>
              <w:rPr>
                <w:rFonts w:ascii="Times New Roman" w:hAnsi="Times New Roman" w:cs="Times New Roman"/>
                <w:rPrChange w:id="125" w:author="Drees, Trevor" w:date="2023-01-28T17:21:00Z">
                  <w:rPr>
                    <w:rFonts w:ascii="Times New Roman" w:hAnsi="Times New Roman" w:cs="Times New Roman"/>
                    <w:b/>
                    <w:bCs/>
                  </w:rPr>
                </w:rPrChange>
              </w:rPr>
            </w:pPr>
            <w:r w:rsidRPr="00242E89">
              <w:rPr>
                <w:rFonts w:ascii="Times New Roman" w:hAnsi="Times New Roman" w:cs="Times New Roman"/>
                <w:rPrChange w:id="126" w:author="Drees, Trevor" w:date="2023-01-28T17:21:00Z">
                  <w:rPr>
                    <w:rFonts w:ascii="Times New Roman" w:hAnsi="Times New Roman" w:cs="Times New Roman"/>
                    <w:b/>
                    <w:bCs/>
                  </w:rPr>
                </w:rPrChange>
              </w:rPr>
              <w:t>Warming</w:t>
            </w:r>
          </w:p>
        </w:tc>
        <w:tc>
          <w:tcPr>
            <w:tcW w:w="1587" w:type="dxa"/>
            <w:gridSpan w:val="2"/>
            <w:vAlign w:val="center"/>
          </w:tcPr>
          <w:p w14:paraId="49A1F342" w14:textId="7A075E11" w:rsidR="002D03DB" w:rsidRPr="00A838EB" w:rsidRDefault="002D03DB" w:rsidP="00050DDB">
            <w:pPr>
              <w:jc w:val="right"/>
              <w:rPr>
                <w:rFonts w:ascii="Times New Roman" w:hAnsi="Times New Roman" w:cs="Times New Roman"/>
              </w:rPr>
            </w:pPr>
            <w:del w:id="127" w:author="Drees, Trevor" w:date="2023-01-28T16:55:00Z">
              <w:r w:rsidRPr="00A838EB" w:rsidDel="00F33B2F">
                <w:rPr>
                  <w:rFonts w:ascii="Times New Roman" w:hAnsi="Times New Roman" w:cs="Times New Roman"/>
                </w:rPr>
                <w:delText>1.767</w:delText>
              </w:r>
            </w:del>
            <w:ins w:id="128" w:author="Drees, Trevor" w:date="2023-01-28T16:55:00Z">
              <w:r>
                <w:rPr>
                  <w:rFonts w:ascii="Times New Roman" w:hAnsi="Times New Roman" w:cs="Times New Roman"/>
                </w:rPr>
                <w:t>2.273</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129" w:author="Drees, Trevor" w:date="2023-01-28T16:55:00Z">
              <w:r w:rsidRPr="00A838EB" w:rsidDel="00F33B2F">
                <w:rPr>
                  <w:rFonts w:ascii="Times New Roman" w:eastAsiaTheme="minorEastAsia" w:hAnsi="Times New Roman" w:cs="Times New Roman"/>
                </w:rPr>
                <w:delText>275</w:delText>
              </w:r>
            </w:del>
            <w:ins w:id="130" w:author="Drees, Trevor" w:date="2023-01-28T16:55:00Z">
              <w:r>
                <w:rPr>
                  <w:rFonts w:ascii="Times New Roman" w:eastAsiaTheme="minorEastAsia" w:hAnsi="Times New Roman" w:cs="Times New Roman"/>
                </w:rPr>
                <w:t>321</w:t>
              </w:r>
            </w:ins>
          </w:p>
        </w:tc>
        <w:tc>
          <w:tcPr>
            <w:tcW w:w="850" w:type="dxa"/>
            <w:vAlign w:val="center"/>
          </w:tcPr>
          <w:p w14:paraId="64FDFD2C" w14:textId="6C6447D1" w:rsidR="002D03DB" w:rsidRPr="00A838EB" w:rsidRDefault="002D03DB" w:rsidP="00ED00F1">
            <w:pPr>
              <w:jc w:val="right"/>
              <w:rPr>
                <w:rFonts w:ascii="Times New Roman" w:hAnsi="Times New Roman" w:cs="Times New Roman"/>
              </w:rPr>
            </w:pPr>
            <w:del w:id="131" w:author="Drees, Trevor" w:date="2023-01-28T16:57:00Z">
              <w:r w:rsidRPr="00A838EB" w:rsidDel="00F33B2F">
                <w:rPr>
                  <w:rFonts w:ascii="Times New Roman" w:hAnsi="Times New Roman" w:cs="Times New Roman"/>
                </w:rPr>
                <w:delText>6.426</w:delText>
              </w:r>
            </w:del>
            <w:ins w:id="132" w:author="Drees, Trevor" w:date="2023-01-28T16:57:00Z">
              <w:r>
                <w:rPr>
                  <w:rFonts w:ascii="Times New Roman" w:hAnsi="Times New Roman" w:cs="Times New Roman"/>
                </w:rPr>
                <w:t>7.085</w:t>
              </w:r>
            </w:ins>
          </w:p>
        </w:tc>
        <w:tc>
          <w:tcPr>
            <w:tcW w:w="850" w:type="dxa"/>
            <w:vAlign w:val="center"/>
          </w:tcPr>
          <w:p w14:paraId="7EE664C9" w14:textId="041C3199"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Pr>
          <w:p w14:paraId="47903945" w14:textId="77777777" w:rsidR="002D03DB" w:rsidRPr="00A838EB" w:rsidRDefault="002D03DB" w:rsidP="00050DDB">
            <w:pPr>
              <w:jc w:val="right"/>
              <w:rPr>
                <w:rFonts w:ascii="Times New Roman" w:hAnsi="Times New Roman" w:cs="Times New Roman"/>
              </w:rPr>
            </w:pPr>
          </w:p>
        </w:tc>
        <w:tc>
          <w:tcPr>
            <w:tcW w:w="1587" w:type="dxa"/>
            <w:vAlign w:val="center"/>
          </w:tcPr>
          <w:p w14:paraId="67B5711F" w14:textId="1DAFE7E8" w:rsidR="002D03DB" w:rsidRPr="00A838EB" w:rsidRDefault="002D03DB" w:rsidP="00050DDB">
            <w:pPr>
              <w:jc w:val="right"/>
              <w:rPr>
                <w:rFonts w:ascii="Times New Roman" w:hAnsi="Times New Roman" w:cs="Times New Roman"/>
              </w:rPr>
            </w:pPr>
            <w:r w:rsidRPr="00A838EB">
              <w:rPr>
                <w:rFonts w:ascii="Times New Roman" w:hAnsi="Times New Roman" w:cs="Times New Roman"/>
              </w:rPr>
              <w:t>1.</w:t>
            </w:r>
            <w:del w:id="133" w:author="Drees, Trevor" w:date="2023-01-28T17:05:00Z">
              <w:r w:rsidDel="00EC4627">
                <w:rPr>
                  <w:rFonts w:ascii="Times New Roman" w:hAnsi="Times New Roman" w:cs="Times New Roman"/>
                </w:rPr>
                <w:delText>766</w:delText>
              </w:r>
              <w:r w:rsidRPr="00A838EB" w:rsidDel="00EC4627">
                <w:rPr>
                  <w:rFonts w:ascii="Times New Roman" w:hAnsi="Times New Roman" w:cs="Times New Roman"/>
                </w:rPr>
                <w:delText xml:space="preserve"> </w:delText>
              </w:r>
            </w:del>
            <w:ins w:id="134" w:author="Drees, Trevor" w:date="2023-01-28T17:05:00Z">
              <w:r>
                <w:rPr>
                  <w:rFonts w:ascii="Times New Roman" w:hAnsi="Times New Roman" w:cs="Times New Roman"/>
                </w:rPr>
                <w:t>965</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135" w:author="Drees, Trevor" w:date="2023-01-28T17:05:00Z">
              <w:r w:rsidDel="00EC4627">
                <w:rPr>
                  <w:rFonts w:ascii="Times New Roman" w:eastAsiaTheme="minorEastAsia" w:hAnsi="Times New Roman" w:cs="Times New Roman"/>
                </w:rPr>
                <w:delText>204</w:delText>
              </w:r>
            </w:del>
            <w:ins w:id="136" w:author="Drees, Trevor" w:date="2023-01-28T17:05:00Z">
              <w:r>
                <w:rPr>
                  <w:rFonts w:ascii="Times New Roman" w:eastAsiaTheme="minorEastAsia" w:hAnsi="Times New Roman" w:cs="Times New Roman"/>
                </w:rPr>
                <w:t>334</w:t>
              </w:r>
            </w:ins>
          </w:p>
        </w:tc>
        <w:tc>
          <w:tcPr>
            <w:tcW w:w="851" w:type="dxa"/>
            <w:vAlign w:val="center"/>
          </w:tcPr>
          <w:p w14:paraId="36C1A713" w14:textId="49847116" w:rsidR="002D03DB" w:rsidRPr="00A838EB" w:rsidRDefault="002D03DB" w:rsidP="00ED00F1">
            <w:pPr>
              <w:jc w:val="right"/>
              <w:rPr>
                <w:rFonts w:ascii="Times New Roman" w:hAnsi="Times New Roman" w:cs="Times New Roman"/>
              </w:rPr>
            </w:pPr>
            <w:del w:id="137" w:author="Drees, Trevor" w:date="2023-01-28T17:05:00Z">
              <w:r w:rsidDel="00EC4627">
                <w:rPr>
                  <w:rFonts w:ascii="Times New Roman" w:hAnsi="Times New Roman" w:cs="Times New Roman"/>
                </w:rPr>
                <w:delText>8.642</w:delText>
              </w:r>
            </w:del>
            <w:ins w:id="138" w:author="Drees, Trevor" w:date="2023-01-28T17:05:00Z">
              <w:r>
                <w:rPr>
                  <w:rFonts w:ascii="Times New Roman" w:hAnsi="Times New Roman" w:cs="Times New Roman"/>
                </w:rPr>
                <w:t>5.887</w:t>
              </w:r>
            </w:ins>
          </w:p>
        </w:tc>
        <w:tc>
          <w:tcPr>
            <w:tcW w:w="850" w:type="dxa"/>
            <w:vAlign w:val="center"/>
          </w:tcPr>
          <w:p w14:paraId="3E33648F" w14:textId="35E47436"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14:paraId="380DDC9E" w14:textId="77777777" w:rsidTr="002D03DB">
        <w:trPr>
          <w:trHeight w:val="283"/>
        </w:trPr>
        <w:tc>
          <w:tcPr>
            <w:tcW w:w="2268" w:type="dxa"/>
            <w:gridSpan w:val="2"/>
          </w:tcPr>
          <w:p w14:paraId="7228111A" w14:textId="76C308C4" w:rsidR="002D03DB" w:rsidRPr="00242E89" w:rsidRDefault="002D03DB" w:rsidP="00ED00F1">
            <w:pPr>
              <w:rPr>
                <w:rFonts w:ascii="Times New Roman" w:hAnsi="Times New Roman" w:cs="Times New Roman"/>
                <w:rPrChange w:id="139" w:author="Drees, Trevor" w:date="2023-01-28T17:21:00Z">
                  <w:rPr>
                    <w:rFonts w:ascii="Times New Roman" w:hAnsi="Times New Roman" w:cs="Times New Roman"/>
                    <w:b/>
                    <w:bCs/>
                  </w:rPr>
                </w:rPrChange>
              </w:rPr>
            </w:pPr>
            <w:proofErr w:type="spellStart"/>
            <w:r w:rsidRPr="00242E89">
              <w:rPr>
                <w:rFonts w:ascii="Times New Roman" w:hAnsi="Times New Roman" w:cs="Times New Roman"/>
                <w:rPrChange w:id="140" w:author="Drees, Trevor" w:date="2023-01-28T17:21:00Z">
                  <w:rPr>
                    <w:rFonts w:ascii="Times New Roman" w:hAnsi="Times New Roman" w:cs="Times New Roman"/>
                    <w:b/>
                    <w:bCs/>
                  </w:rPr>
                </w:rPrChange>
              </w:rPr>
              <w:t>Elaiosome</w:t>
            </w:r>
            <w:proofErr w:type="spellEnd"/>
          </w:p>
        </w:tc>
        <w:tc>
          <w:tcPr>
            <w:tcW w:w="1587" w:type="dxa"/>
            <w:gridSpan w:val="2"/>
            <w:vAlign w:val="center"/>
          </w:tcPr>
          <w:p w14:paraId="062502C4" w14:textId="0DB952A4" w:rsidR="002D03DB" w:rsidRPr="00A838EB" w:rsidRDefault="002D03DB" w:rsidP="00050DDB">
            <w:pPr>
              <w:jc w:val="right"/>
              <w:rPr>
                <w:rFonts w:ascii="Times New Roman" w:hAnsi="Times New Roman" w:cs="Times New Roman"/>
              </w:rPr>
            </w:pPr>
            <w:del w:id="141" w:author="Drees, Trevor" w:date="2023-01-28T16:55:00Z">
              <w:r w:rsidRPr="00A838EB" w:rsidDel="00F33B2F">
                <w:rPr>
                  <w:rFonts w:ascii="Times New Roman" w:hAnsi="Times New Roman" w:cs="Times New Roman"/>
                </w:rPr>
                <w:delText>1.564</w:delText>
              </w:r>
            </w:del>
            <w:ins w:id="142" w:author="Drees, Trevor" w:date="2023-01-28T16:55:00Z">
              <w:r>
                <w:rPr>
                  <w:rFonts w:ascii="Times New Roman" w:hAnsi="Times New Roman" w:cs="Times New Roman"/>
                </w:rPr>
                <w:t>2.374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143" w:author="Drees, Trevor" w:date="2023-01-28T16:55:00Z">
              <w:r w:rsidRPr="00A838EB" w:rsidDel="00F33B2F">
                <w:rPr>
                  <w:rFonts w:ascii="Times New Roman" w:eastAsiaTheme="minorEastAsia" w:hAnsi="Times New Roman" w:cs="Times New Roman"/>
                </w:rPr>
                <w:delText>276</w:delText>
              </w:r>
            </w:del>
            <w:ins w:id="144" w:author="Drees, Trevor" w:date="2023-01-28T16:55:00Z">
              <w:r>
                <w:rPr>
                  <w:rFonts w:ascii="Times New Roman" w:eastAsiaTheme="minorEastAsia" w:hAnsi="Times New Roman" w:cs="Times New Roman"/>
                </w:rPr>
                <w:t>321</w:t>
              </w:r>
            </w:ins>
          </w:p>
        </w:tc>
        <w:tc>
          <w:tcPr>
            <w:tcW w:w="850" w:type="dxa"/>
            <w:vAlign w:val="center"/>
          </w:tcPr>
          <w:p w14:paraId="54E7D778" w14:textId="0D80F8CD" w:rsidR="002D03DB" w:rsidRPr="00A838EB" w:rsidRDefault="002D03DB" w:rsidP="00ED00F1">
            <w:pPr>
              <w:jc w:val="right"/>
              <w:rPr>
                <w:rFonts w:ascii="Times New Roman" w:hAnsi="Times New Roman" w:cs="Times New Roman"/>
              </w:rPr>
            </w:pPr>
            <w:del w:id="145" w:author="Drees, Trevor" w:date="2023-01-28T16:57:00Z">
              <w:r w:rsidRPr="00A838EB" w:rsidDel="00F33B2F">
                <w:rPr>
                  <w:rFonts w:ascii="Times New Roman" w:hAnsi="Times New Roman" w:cs="Times New Roman"/>
                </w:rPr>
                <w:delText>5.674</w:delText>
              </w:r>
            </w:del>
            <w:ins w:id="146" w:author="Drees, Trevor" w:date="2023-01-28T16:57:00Z">
              <w:r>
                <w:rPr>
                  <w:rFonts w:ascii="Times New Roman" w:hAnsi="Times New Roman" w:cs="Times New Roman"/>
                </w:rPr>
                <w:t>7.398</w:t>
              </w:r>
            </w:ins>
          </w:p>
        </w:tc>
        <w:tc>
          <w:tcPr>
            <w:tcW w:w="850" w:type="dxa"/>
            <w:vAlign w:val="center"/>
          </w:tcPr>
          <w:p w14:paraId="5D41EE42" w14:textId="48A77DDE"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Pr>
          <w:p w14:paraId="168C15C1" w14:textId="77777777" w:rsidR="002D03DB" w:rsidRPr="00A838EB" w:rsidRDefault="002D03DB" w:rsidP="00050DDB">
            <w:pPr>
              <w:jc w:val="right"/>
              <w:rPr>
                <w:rFonts w:ascii="Times New Roman" w:hAnsi="Times New Roman" w:cs="Times New Roman"/>
              </w:rPr>
            </w:pPr>
          </w:p>
        </w:tc>
        <w:tc>
          <w:tcPr>
            <w:tcW w:w="1587" w:type="dxa"/>
            <w:vAlign w:val="center"/>
          </w:tcPr>
          <w:p w14:paraId="455E47BF" w14:textId="48A4A9CD" w:rsidR="002D03DB" w:rsidRPr="00A838EB" w:rsidRDefault="002D03DB" w:rsidP="00050DDB">
            <w:pPr>
              <w:jc w:val="right"/>
              <w:rPr>
                <w:rFonts w:ascii="Times New Roman" w:hAnsi="Times New Roman" w:cs="Times New Roman"/>
              </w:rPr>
            </w:pPr>
            <w:r w:rsidRPr="00A838EB">
              <w:rPr>
                <w:rFonts w:ascii="Times New Roman" w:hAnsi="Times New Roman" w:cs="Times New Roman"/>
              </w:rPr>
              <w:t>1.</w:t>
            </w:r>
            <w:del w:id="147" w:author="Drees, Trevor" w:date="2023-01-28T17:05:00Z">
              <w:r w:rsidRPr="00A838EB" w:rsidDel="00EC4627">
                <w:rPr>
                  <w:rFonts w:ascii="Times New Roman" w:hAnsi="Times New Roman" w:cs="Times New Roman"/>
                </w:rPr>
                <w:delText>8</w:delText>
              </w:r>
              <w:r w:rsidDel="00EC4627">
                <w:rPr>
                  <w:rFonts w:ascii="Times New Roman" w:hAnsi="Times New Roman" w:cs="Times New Roman"/>
                </w:rPr>
                <w:delText>41</w:delText>
              </w:r>
              <w:r w:rsidRPr="00A838EB" w:rsidDel="00EC4627">
                <w:rPr>
                  <w:rFonts w:ascii="Times New Roman" w:hAnsi="Times New Roman" w:cs="Times New Roman"/>
                </w:rPr>
                <w:delText xml:space="preserve"> </w:delText>
              </w:r>
            </w:del>
            <w:ins w:id="148" w:author="Drees, Trevor" w:date="2023-01-28T17:05:00Z">
              <w:r>
                <w:rPr>
                  <w:rFonts w:ascii="Times New Roman" w:hAnsi="Times New Roman" w:cs="Times New Roman"/>
                </w:rPr>
                <w:t>775</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149" w:author="Drees, Trevor" w:date="2023-01-28T17:05:00Z">
              <w:r w:rsidRPr="00A838EB" w:rsidDel="00EC4627">
                <w:rPr>
                  <w:rFonts w:ascii="Times New Roman" w:eastAsiaTheme="minorEastAsia" w:hAnsi="Times New Roman" w:cs="Times New Roman"/>
                </w:rPr>
                <w:delText>20</w:delText>
              </w:r>
              <w:r w:rsidDel="00EC4627">
                <w:rPr>
                  <w:rFonts w:ascii="Times New Roman" w:eastAsiaTheme="minorEastAsia" w:hAnsi="Times New Roman" w:cs="Times New Roman"/>
                </w:rPr>
                <w:delText>5</w:delText>
              </w:r>
            </w:del>
            <w:ins w:id="150" w:author="Drees, Trevor" w:date="2023-01-28T17:05:00Z">
              <w:r>
                <w:rPr>
                  <w:rFonts w:ascii="Times New Roman" w:eastAsiaTheme="minorEastAsia" w:hAnsi="Times New Roman" w:cs="Times New Roman"/>
                </w:rPr>
                <w:t>336</w:t>
              </w:r>
            </w:ins>
          </w:p>
        </w:tc>
        <w:tc>
          <w:tcPr>
            <w:tcW w:w="851" w:type="dxa"/>
            <w:vAlign w:val="center"/>
          </w:tcPr>
          <w:p w14:paraId="4CF34832" w14:textId="16DBA012" w:rsidR="002D03DB" w:rsidRPr="00A838EB" w:rsidRDefault="002D03DB" w:rsidP="00ED00F1">
            <w:pPr>
              <w:jc w:val="right"/>
              <w:rPr>
                <w:rFonts w:ascii="Times New Roman" w:hAnsi="Times New Roman" w:cs="Times New Roman"/>
              </w:rPr>
            </w:pPr>
            <w:del w:id="151" w:author="Drees, Trevor" w:date="2023-01-28T17:06:00Z">
              <w:r w:rsidRPr="00A838EB" w:rsidDel="00EC4627">
                <w:rPr>
                  <w:rFonts w:ascii="Times New Roman" w:hAnsi="Times New Roman" w:cs="Times New Roman"/>
                </w:rPr>
                <w:delText>9.</w:delText>
              </w:r>
              <w:r w:rsidDel="00EC4627">
                <w:rPr>
                  <w:rFonts w:ascii="Times New Roman" w:hAnsi="Times New Roman" w:cs="Times New Roman"/>
                </w:rPr>
                <w:delText>000</w:delText>
              </w:r>
            </w:del>
            <w:ins w:id="152" w:author="Drees, Trevor" w:date="2023-01-28T17:06:00Z">
              <w:r>
                <w:rPr>
                  <w:rFonts w:ascii="Times New Roman" w:hAnsi="Times New Roman" w:cs="Times New Roman"/>
                </w:rPr>
                <w:t>5.290</w:t>
              </w:r>
            </w:ins>
          </w:p>
        </w:tc>
        <w:tc>
          <w:tcPr>
            <w:tcW w:w="850" w:type="dxa"/>
            <w:vAlign w:val="center"/>
          </w:tcPr>
          <w:p w14:paraId="2C258FE4" w14:textId="184B1D67"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rsidDel="00D97EE3" w14:paraId="4FFF67CC" w14:textId="77777777" w:rsidTr="002D03DB">
        <w:trPr>
          <w:trHeight w:val="283"/>
          <w:del w:id="153" w:author="Drees, Trevor" w:date="2023-01-28T16:42:00Z"/>
        </w:trPr>
        <w:tc>
          <w:tcPr>
            <w:tcW w:w="2268" w:type="dxa"/>
            <w:gridSpan w:val="2"/>
          </w:tcPr>
          <w:p w14:paraId="1F11F785" w14:textId="247F950D" w:rsidR="002D03DB" w:rsidRPr="00242E89" w:rsidDel="00D97EE3" w:rsidRDefault="002D03DB" w:rsidP="00ED00F1">
            <w:pPr>
              <w:rPr>
                <w:del w:id="154" w:author="Drees, Trevor" w:date="2023-01-28T16:42:00Z"/>
                <w:rFonts w:ascii="Times New Roman" w:hAnsi="Times New Roman" w:cs="Times New Roman"/>
                <w:rPrChange w:id="155" w:author="Drees, Trevor" w:date="2023-01-28T17:21:00Z">
                  <w:rPr>
                    <w:del w:id="156" w:author="Drees, Trevor" w:date="2023-01-28T16:42:00Z"/>
                    <w:rFonts w:ascii="Times New Roman" w:hAnsi="Times New Roman" w:cs="Times New Roman"/>
                    <w:b/>
                    <w:bCs/>
                  </w:rPr>
                </w:rPrChange>
              </w:rPr>
            </w:pPr>
            <w:del w:id="157" w:author="Drees, Trevor" w:date="2023-01-28T16:42:00Z">
              <w:r w:rsidRPr="00242E89" w:rsidDel="00D97EE3">
                <w:rPr>
                  <w:rFonts w:ascii="Times New Roman" w:hAnsi="Times New Roman" w:cs="Times New Roman"/>
                  <w:rPrChange w:id="158" w:author="Drees, Trevor" w:date="2023-01-28T17:21:00Z">
                    <w:rPr>
                      <w:rFonts w:ascii="Times New Roman" w:hAnsi="Times New Roman" w:cs="Times New Roman"/>
                      <w:b/>
                      <w:bCs/>
                    </w:rPr>
                  </w:rPrChange>
                </w:rPr>
                <w:delText>Species:Warming</w:delText>
              </w:r>
            </w:del>
          </w:p>
        </w:tc>
        <w:tc>
          <w:tcPr>
            <w:tcW w:w="1587" w:type="dxa"/>
            <w:gridSpan w:val="2"/>
            <w:vAlign w:val="center"/>
          </w:tcPr>
          <w:p w14:paraId="0F515A19" w14:textId="25C4EDD6" w:rsidR="002D03DB" w:rsidRPr="00A838EB" w:rsidDel="00D97EE3" w:rsidRDefault="002D03DB" w:rsidP="00050DDB">
            <w:pPr>
              <w:jc w:val="right"/>
              <w:rPr>
                <w:del w:id="159" w:author="Drees, Trevor" w:date="2023-01-28T16:42:00Z"/>
                <w:rFonts w:ascii="Times New Roman" w:hAnsi="Times New Roman" w:cs="Times New Roman"/>
              </w:rPr>
            </w:pPr>
            <w:del w:id="160" w:author="Drees, Trevor" w:date="2023-01-28T16:42:00Z">
              <w:r w:rsidRPr="00A838EB" w:rsidDel="00D97EE3">
                <w:rPr>
                  <w:rFonts w:ascii="Times New Roman" w:hAnsi="Times New Roman" w:cs="Times New Roman"/>
                </w:rPr>
                <w:delText xml:space="preserve">1.170 </w:delText>
              </w:r>
            </w:del>
            <m:oMath>
              <m:r>
                <w:del w:id="161" w:author="Drees, Trevor" w:date="2023-01-28T16:42:00Z">
                  <w:rPr>
                    <w:rFonts w:ascii="Cambria Math" w:hAnsi="Cambria Math" w:cs="Times New Roman"/>
                  </w:rPr>
                  <m:t>±</m:t>
                </w:del>
              </m:r>
            </m:oMath>
            <w:del w:id="162" w:author="Drees, Trevor" w:date="2023-01-28T16:42:00Z">
              <w:r w:rsidRPr="00A838EB" w:rsidDel="00D97EE3">
                <w:rPr>
                  <w:rFonts w:ascii="Times New Roman" w:eastAsiaTheme="minorEastAsia" w:hAnsi="Times New Roman" w:cs="Times New Roman"/>
                </w:rPr>
                <w:delText xml:space="preserve"> 0.270</w:delText>
              </w:r>
            </w:del>
          </w:p>
        </w:tc>
        <w:tc>
          <w:tcPr>
            <w:tcW w:w="850" w:type="dxa"/>
            <w:vAlign w:val="center"/>
          </w:tcPr>
          <w:p w14:paraId="3EFA2E13" w14:textId="10E77BAE" w:rsidR="002D03DB" w:rsidRPr="00A838EB" w:rsidDel="00D97EE3" w:rsidRDefault="002D03DB" w:rsidP="00ED00F1">
            <w:pPr>
              <w:jc w:val="right"/>
              <w:rPr>
                <w:del w:id="163" w:author="Drees, Trevor" w:date="2023-01-28T16:42:00Z"/>
                <w:rFonts w:ascii="Times New Roman" w:hAnsi="Times New Roman" w:cs="Times New Roman"/>
              </w:rPr>
            </w:pPr>
            <w:del w:id="164" w:author="Drees, Trevor" w:date="2023-01-28T16:42:00Z">
              <w:r w:rsidRPr="00A838EB" w:rsidDel="00D97EE3">
                <w:rPr>
                  <w:rFonts w:ascii="Times New Roman" w:hAnsi="Times New Roman" w:cs="Times New Roman"/>
                </w:rPr>
                <w:delText>4.338</w:delText>
              </w:r>
            </w:del>
          </w:p>
        </w:tc>
        <w:tc>
          <w:tcPr>
            <w:tcW w:w="850" w:type="dxa"/>
            <w:vAlign w:val="center"/>
          </w:tcPr>
          <w:p w14:paraId="1EC66333" w14:textId="2B2127BF" w:rsidR="002D03DB" w:rsidRPr="00A838EB" w:rsidDel="00D97EE3" w:rsidRDefault="002D03DB" w:rsidP="00ED00F1">
            <w:pPr>
              <w:jc w:val="right"/>
              <w:rPr>
                <w:del w:id="165" w:author="Drees, Trevor" w:date="2023-01-28T16:42:00Z"/>
                <w:rFonts w:ascii="Times New Roman" w:hAnsi="Times New Roman" w:cs="Times New Roman"/>
              </w:rPr>
            </w:pPr>
            <w:del w:id="166" w:author="Drees, Trevor" w:date="2023-01-28T16:42:00Z">
              <w:r w:rsidRPr="00A838EB" w:rsidDel="00D97EE3">
                <w:rPr>
                  <w:rFonts w:ascii="Times New Roman" w:hAnsi="Times New Roman" w:cs="Times New Roman"/>
                </w:rPr>
                <w:delText>&lt;0.001</w:delText>
              </w:r>
            </w:del>
          </w:p>
        </w:tc>
        <w:tc>
          <w:tcPr>
            <w:tcW w:w="283" w:type="dxa"/>
          </w:tcPr>
          <w:p w14:paraId="7561BB19" w14:textId="77777777" w:rsidR="002D03DB" w:rsidDel="00D97EE3" w:rsidRDefault="002D03DB" w:rsidP="00050DDB">
            <w:pPr>
              <w:jc w:val="right"/>
              <w:rPr>
                <w:rFonts w:ascii="Times New Roman" w:hAnsi="Times New Roman" w:cs="Times New Roman"/>
              </w:rPr>
            </w:pPr>
          </w:p>
        </w:tc>
        <w:tc>
          <w:tcPr>
            <w:tcW w:w="1587" w:type="dxa"/>
            <w:vAlign w:val="center"/>
          </w:tcPr>
          <w:p w14:paraId="3BD85C44" w14:textId="7E530ED2" w:rsidR="002D03DB" w:rsidRPr="00A838EB" w:rsidDel="00D97EE3" w:rsidRDefault="002D03DB" w:rsidP="00050DDB">
            <w:pPr>
              <w:jc w:val="right"/>
              <w:rPr>
                <w:del w:id="167" w:author="Drees, Trevor" w:date="2023-01-28T16:42:00Z"/>
                <w:rFonts w:ascii="Times New Roman" w:hAnsi="Times New Roman" w:cs="Times New Roman"/>
              </w:rPr>
            </w:pPr>
            <w:del w:id="168" w:author="Drees, Trevor" w:date="2023-01-28T16:42:00Z">
              <w:r w:rsidDel="00D97EE3">
                <w:rPr>
                  <w:rFonts w:ascii="Times New Roman" w:hAnsi="Times New Roman" w:cs="Times New Roman"/>
                </w:rPr>
                <w:delText>0</w:delText>
              </w:r>
              <w:r w:rsidRPr="00A838EB" w:rsidDel="00D97EE3">
                <w:rPr>
                  <w:rFonts w:ascii="Times New Roman" w:hAnsi="Times New Roman" w:cs="Times New Roman"/>
                </w:rPr>
                <w:delText>.</w:delText>
              </w:r>
              <w:r w:rsidDel="00D97EE3">
                <w:rPr>
                  <w:rFonts w:ascii="Times New Roman" w:hAnsi="Times New Roman" w:cs="Times New Roman"/>
                </w:rPr>
                <w:delText>231</w:delText>
              </w:r>
              <w:r w:rsidRPr="00A838EB" w:rsidDel="00D97EE3">
                <w:rPr>
                  <w:rFonts w:ascii="Times New Roman" w:hAnsi="Times New Roman" w:cs="Times New Roman"/>
                </w:rPr>
                <w:delText xml:space="preserve"> </w:delText>
              </w:r>
            </w:del>
            <m:oMath>
              <m:r>
                <w:del w:id="169" w:author="Drees, Trevor" w:date="2023-01-28T16:42:00Z">
                  <w:rPr>
                    <w:rFonts w:ascii="Cambria Math" w:hAnsi="Cambria Math" w:cs="Times New Roman"/>
                  </w:rPr>
                  <m:t>±</m:t>
                </w:del>
              </m:r>
            </m:oMath>
            <w:del w:id="170" w:author="Drees, Trevor" w:date="2023-01-28T16:42:00Z">
              <w:r w:rsidRPr="00A838EB" w:rsidDel="00D97EE3">
                <w:rPr>
                  <w:rFonts w:ascii="Times New Roman" w:eastAsiaTheme="minorEastAsia" w:hAnsi="Times New Roman" w:cs="Times New Roman"/>
                </w:rPr>
                <w:delText xml:space="preserve"> 0.2</w:delText>
              </w:r>
              <w:r w:rsidDel="00D97EE3">
                <w:rPr>
                  <w:rFonts w:ascii="Times New Roman" w:eastAsiaTheme="minorEastAsia" w:hAnsi="Times New Roman" w:cs="Times New Roman"/>
                </w:rPr>
                <w:delText>15</w:delText>
              </w:r>
            </w:del>
          </w:p>
        </w:tc>
        <w:tc>
          <w:tcPr>
            <w:tcW w:w="851" w:type="dxa"/>
            <w:vAlign w:val="center"/>
          </w:tcPr>
          <w:p w14:paraId="76587424" w14:textId="36BE16B0" w:rsidR="002D03DB" w:rsidRPr="00A838EB" w:rsidDel="00D97EE3" w:rsidRDefault="002D03DB" w:rsidP="00ED00F1">
            <w:pPr>
              <w:jc w:val="right"/>
              <w:rPr>
                <w:del w:id="171" w:author="Drees, Trevor" w:date="2023-01-28T16:42:00Z"/>
                <w:rFonts w:ascii="Times New Roman" w:hAnsi="Times New Roman" w:cs="Times New Roman"/>
              </w:rPr>
            </w:pPr>
            <w:del w:id="172" w:author="Drees, Trevor" w:date="2023-01-28T16:42:00Z">
              <w:r w:rsidDel="00D97EE3">
                <w:rPr>
                  <w:rFonts w:ascii="Times New Roman" w:hAnsi="Times New Roman" w:cs="Times New Roman"/>
                </w:rPr>
                <w:delText>1.073</w:delText>
              </w:r>
            </w:del>
          </w:p>
        </w:tc>
        <w:tc>
          <w:tcPr>
            <w:tcW w:w="850" w:type="dxa"/>
            <w:vAlign w:val="center"/>
          </w:tcPr>
          <w:p w14:paraId="3A6C884F" w14:textId="02F6A628" w:rsidR="002D03DB" w:rsidRPr="00A838EB" w:rsidDel="00D97EE3" w:rsidRDefault="002D03DB" w:rsidP="00ED00F1">
            <w:pPr>
              <w:jc w:val="right"/>
              <w:rPr>
                <w:del w:id="173" w:author="Drees, Trevor" w:date="2023-01-28T16:42:00Z"/>
                <w:rFonts w:ascii="Times New Roman" w:hAnsi="Times New Roman" w:cs="Times New Roman"/>
              </w:rPr>
            </w:pPr>
            <w:del w:id="174" w:author="Drees, Trevor" w:date="2023-01-28T16:42:00Z">
              <w:r w:rsidDel="00D97EE3">
                <w:rPr>
                  <w:rFonts w:ascii="Times New Roman" w:hAnsi="Times New Roman" w:cs="Times New Roman"/>
                </w:rPr>
                <w:delText>0.283</w:delText>
              </w:r>
            </w:del>
          </w:p>
        </w:tc>
      </w:tr>
      <w:tr w:rsidR="002D03DB" w:rsidDel="00D97EE3" w14:paraId="1CD1A963" w14:textId="77777777" w:rsidTr="002D03DB">
        <w:trPr>
          <w:trHeight w:val="283"/>
          <w:del w:id="175" w:author="Drees, Trevor" w:date="2023-01-28T16:42:00Z"/>
        </w:trPr>
        <w:tc>
          <w:tcPr>
            <w:tcW w:w="2268" w:type="dxa"/>
            <w:gridSpan w:val="2"/>
          </w:tcPr>
          <w:p w14:paraId="49408913" w14:textId="39BD175C" w:rsidR="002D03DB" w:rsidRPr="00242E89" w:rsidDel="00D97EE3" w:rsidRDefault="002D03DB" w:rsidP="00ED00F1">
            <w:pPr>
              <w:rPr>
                <w:del w:id="176" w:author="Drees, Trevor" w:date="2023-01-28T16:42:00Z"/>
                <w:rFonts w:ascii="Times New Roman" w:hAnsi="Times New Roman" w:cs="Times New Roman"/>
                <w:rPrChange w:id="177" w:author="Drees, Trevor" w:date="2023-01-28T17:21:00Z">
                  <w:rPr>
                    <w:del w:id="178" w:author="Drees, Trevor" w:date="2023-01-28T16:42:00Z"/>
                    <w:rFonts w:ascii="Times New Roman" w:hAnsi="Times New Roman" w:cs="Times New Roman"/>
                    <w:b/>
                    <w:bCs/>
                  </w:rPr>
                </w:rPrChange>
              </w:rPr>
            </w:pPr>
            <w:del w:id="179" w:author="Drees, Trevor" w:date="2023-01-28T16:42:00Z">
              <w:r w:rsidRPr="00242E89" w:rsidDel="00D97EE3">
                <w:rPr>
                  <w:rFonts w:ascii="Times New Roman" w:hAnsi="Times New Roman" w:cs="Times New Roman"/>
                  <w:rPrChange w:id="180" w:author="Drees, Trevor" w:date="2023-01-28T17:21:00Z">
                    <w:rPr>
                      <w:rFonts w:ascii="Times New Roman" w:hAnsi="Times New Roman" w:cs="Times New Roman"/>
                      <w:b/>
                      <w:bCs/>
                    </w:rPr>
                  </w:rPrChange>
                </w:rPr>
                <w:delText>Species:Elaiosome</w:delText>
              </w:r>
            </w:del>
          </w:p>
        </w:tc>
        <w:tc>
          <w:tcPr>
            <w:tcW w:w="1587" w:type="dxa"/>
            <w:gridSpan w:val="2"/>
            <w:vAlign w:val="center"/>
          </w:tcPr>
          <w:p w14:paraId="4BD7854E" w14:textId="06D14774" w:rsidR="002D03DB" w:rsidRPr="00A838EB" w:rsidDel="00D97EE3" w:rsidRDefault="002D03DB" w:rsidP="00050DDB">
            <w:pPr>
              <w:jc w:val="right"/>
              <w:rPr>
                <w:del w:id="181" w:author="Drees, Trevor" w:date="2023-01-28T16:42:00Z"/>
                <w:rFonts w:ascii="Times New Roman" w:hAnsi="Times New Roman" w:cs="Times New Roman"/>
              </w:rPr>
            </w:pPr>
            <w:del w:id="182" w:author="Drees, Trevor" w:date="2023-01-28T16:42:00Z">
              <w:r w:rsidRPr="00A838EB" w:rsidDel="00D97EE3">
                <w:rPr>
                  <w:rFonts w:ascii="Times New Roman" w:hAnsi="Times New Roman" w:cs="Times New Roman"/>
                </w:rPr>
                <w:delText xml:space="preserve">1.242 </w:delText>
              </w:r>
            </w:del>
            <m:oMath>
              <m:r>
                <w:del w:id="183" w:author="Drees, Trevor" w:date="2023-01-28T16:42:00Z">
                  <w:rPr>
                    <w:rFonts w:ascii="Cambria Math" w:hAnsi="Cambria Math" w:cs="Times New Roman"/>
                  </w:rPr>
                  <m:t>±</m:t>
                </w:del>
              </m:r>
            </m:oMath>
            <w:del w:id="184" w:author="Drees, Trevor" w:date="2023-01-28T16:42:00Z">
              <w:r w:rsidRPr="00A838EB" w:rsidDel="00D97EE3">
                <w:rPr>
                  <w:rFonts w:ascii="Times New Roman" w:eastAsiaTheme="minorEastAsia" w:hAnsi="Times New Roman" w:cs="Times New Roman"/>
                </w:rPr>
                <w:delText xml:space="preserve"> 0.270</w:delText>
              </w:r>
            </w:del>
          </w:p>
        </w:tc>
        <w:tc>
          <w:tcPr>
            <w:tcW w:w="850" w:type="dxa"/>
            <w:vAlign w:val="center"/>
          </w:tcPr>
          <w:p w14:paraId="2621CE4A" w14:textId="38B21615" w:rsidR="002D03DB" w:rsidRPr="00A838EB" w:rsidDel="00D97EE3" w:rsidRDefault="002D03DB" w:rsidP="00ED00F1">
            <w:pPr>
              <w:jc w:val="right"/>
              <w:rPr>
                <w:del w:id="185" w:author="Drees, Trevor" w:date="2023-01-28T16:42:00Z"/>
                <w:rFonts w:ascii="Times New Roman" w:hAnsi="Times New Roman" w:cs="Times New Roman"/>
              </w:rPr>
            </w:pPr>
            <w:del w:id="186" w:author="Drees, Trevor" w:date="2023-01-28T16:42:00Z">
              <w:r w:rsidRPr="00A838EB" w:rsidDel="00D97EE3">
                <w:rPr>
                  <w:rFonts w:ascii="Times New Roman" w:hAnsi="Times New Roman" w:cs="Times New Roman"/>
                </w:rPr>
                <w:delText>4.593</w:delText>
              </w:r>
            </w:del>
          </w:p>
        </w:tc>
        <w:tc>
          <w:tcPr>
            <w:tcW w:w="850" w:type="dxa"/>
            <w:vAlign w:val="center"/>
          </w:tcPr>
          <w:p w14:paraId="79F3B543" w14:textId="352AB52D" w:rsidR="002D03DB" w:rsidRPr="00A838EB" w:rsidDel="00D97EE3" w:rsidRDefault="002D03DB" w:rsidP="00ED00F1">
            <w:pPr>
              <w:jc w:val="right"/>
              <w:rPr>
                <w:del w:id="187" w:author="Drees, Trevor" w:date="2023-01-28T16:42:00Z"/>
                <w:rFonts w:ascii="Times New Roman" w:hAnsi="Times New Roman" w:cs="Times New Roman"/>
              </w:rPr>
            </w:pPr>
            <w:del w:id="188" w:author="Drees, Trevor" w:date="2023-01-28T16:42:00Z">
              <w:r w:rsidRPr="00A838EB" w:rsidDel="00D97EE3">
                <w:rPr>
                  <w:rFonts w:ascii="Times New Roman" w:hAnsi="Times New Roman" w:cs="Times New Roman"/>
                </w:rPr>
                <w:delText>&lt;0.001</w:delText>
              </w:r>
            </w:del>
          </w:p>
        </w:tc>
        <w:tc>
          <w:tcPr>
            <w:tcW w:w="283" w:type="dxa"/>
          </w:tcPr>
          <w:p w14:paraId="4365EBDA" w14:textId="77777777" w:rsidR="002D03DB" w:rsidRPr="00A838EB" w:rsidDel="00D97EE3" w:rsidRDefault="002D03DB" w:rsidP="00050DDB">
            <w:pPr>
              <w:jc w:val="right"/>
              <w:rPr>
                <w:rFonts w:ascii="Times New Roman" w:hAnsi="Times New Roman" w:cs="Times New Roman"/>
              </w:rPr>
            </w:pPr>
          </w:p>
        </w:tc>
        <w:tc>
          <w:tcPr>
            <w:tcW w:w="1587" w:type="dxa"/>
            <w:vAlign w:val="center"/>
          </w:tcPr>
          <w:p w14:paraId="157DB704" w14:textId="4383E132" w:rsidR="002D03DB" w:rsidRPr="00A838EB" w:rsidDel="00D97EE3" w:rsidRDefault="002D03DB" w:rsidP="00050DDB">
            <w:pPr>
              <w:jc w:val="right"/>
              <w:rPr>
                <w:del w:id="189" w:author="Drees, Trevor" w:date="2023-01-28T16:42:00Z"/>
                <w:rFonts w:ascii="Times New Roman" w:hAnsi="Times New Roman" w:cs="Times New Roman"/>
              </w:rPr>
            </w:pPr>
            <w:del w:id="190"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768</w:delText>
              </w:r>
              <w:r w:rsidRPr="00A838EB" w:rsidDel="00D97EE3">
                <w:rPr>
                  <w:rFonts w:ascii="Times New Roman" w:hAnsi="Times New Roman" w:cs="Times New Roman"/>
                </w:rPr>
                <w:delText xml:space="preserve"> </w:delText>
              </w:r>
            </w:del>
            <m:oMath>
              <m:r>
                <w:del w:id="191" w:author="Drees, Trevor" w:date="2023-01-28T16:42:00Z">
                  <w:rPr>
                    <w:rFonts w:ascii="Cambria Math" w:hAnsi="Cambria Math" w:cs="Times New Roman"/>
                  </w:rPr>
                  <m:t>±</m:t>
                </w:del>
              </m:r>
            </m:oMath>
            <w:del w:id="192" w:author="Drees, Trevor" w:date="2023-01-28T16:42:00Z">
              <w:r w:rsidRPr="00A838EB" w:rsidDel="00D97EE3">
                <w:rPr>
                  <w:rFonts w:ascii="Times New Roman" w:eastAsiaTheme="minorEastAsia" w:hAnsi="Times New Roman" w:cs="Times New Roman"/>
                </w:rPr>
                <w:delText xml:space="preserve"> 0.21</w:delText>
              </w:r>
              <w:r w:rsidDel="00D97EE3">
                <w:rPr>
                  <w:rFonts w:ascii="Times New Roman" w:eastAsiaTheme="minorEastAsia" w:hAnsi="Times New Roman" w:cs="Times New Roman"/>
                </w:rPr>
                <w:delText>5</w:delText>
              </w:r>
            </w:del>
          </w:p>
        </w:tc>
        <w:tc>
          <w:tcPr>
            <w:tcW w:w="851" w:type="dxa"/>
            <w:vAlign w:val="center"/>
          </w:tcPr>
          <w:p w14:paraId="12E2C8AE" w14:textId="7BE632DD" w:rsidR="002D03DB" w:rsidRPr="00A838EB" w:rsidDel="00D97EE3" w:rsidRDefault="002D03DB" w:rsidP="00ED00F1">
            <w:pPr>
              <w:jc w:val="right"/>
              <w:rPr>
                <w:del w:id="193" w:author="Drees, Trevor" w:date="2023-01-28T16:42:00Z"/>
                <w:rFonts w:ascii="Times New Roman" w:hAnsi="Times New Roman" w:cs="Times New Roman"/>
              </w:rPr>
            </w:pPr>
            <w:del w:id="194" w:author="Drees, Trevor" w:date="2023-01-28T16:42:00Z">
              <w:r w:rsidRPr="00A838EB" w:rsidDel="00D97EE3">
                <w:rPr>
                  <w:rFonts w:ascii="Times New Roman" w:hAnsi="Times New Roman" w:cs="Times New Roman"/>
                </w:rPr>
                <w:delText>3.</w:delText>
              </w:r>
              <w:r w:rsidDel="00D97EE3">
                <w:rPr>
                  <w:rFonts w:ascii="Times New Roman" w:hAnsi="Times New Roman" w:cs="Times New Roman"/>
                </w:rPr>
                <w:delText>570</w:delText>
              </w:r>
            </w:del>
          </w:p>
        </w:tc>
        <w:tc>
          <w:tcPr>
            <w:tcW w:w="850" w:type="dxa"/>
            <w:vAlign w:val="center"/>
          </w:tcPr>
          <w:p w14:paraId="213985D7" w14:textId="5C211366" w:rsidR="002D03DB" w:rsidRPr="00A838EB" w:rsidDel="00D97EE3" w:rsidRDefault="002D03DB" w:rsidP="00ED00F1">
            <w:pPr>
              <w:jc w:val="right"/>
              <w:rPr>
                <w:del w:id="195" w:author="Drees, Trevor" w:date="2023-01-28T16:42:00Z"/>
                <w:rFonts w:ascii="Times New Roman" w:hAnsi="Times New Roman" w:cs="Times New Roman"/>
              </w:rPr>
            </w:pPr>
            <w:del w:id="196" w:author="Drees, Trevor" w:date="2023-01-28T16:42:00Z">
              <w:r w:rsidRPr="00A838EB" w:rsidDel="00D97EE3">
                <w:rPr>
                  <w:rFonts w:ascii="Times New Roman" w:hAnsi="Times New Roman" w:cs="Times New Roman"/>
                </w:rPr>
                <w:delText>&lt;0.001</w:delText>
              </w:r>
            </w:del>
          </w:p>
        </w:tc>
      </w:tr>
      <w:tr w:rsidR="002D03DB" w14:paraId="269FDEDE" w14:textId="77777777" w:rsidTr="002D03DB">
        <w:trPr>
          <w:trHeight w:val="283"/>
        </w:trPr>
        <w:tc>
          <w:tcPr>
            <w:tcW w:w="2268" w:type="dxa"/>
            <w:gridSpan w:val="2"/>
          </w:tcPr>
          <w:p w14:paraId="0725F280" w14:textId="0806225C" w:rsidR="002D03DB" w:rsidRPr="00242E89" w:rsidRDefault="002D03DB" w:rsidP="00ED00F1">
            <w:pPr>
              <w:rPr>
                <w:rFonts w:ascii="Times New Roman" w:hAnsi="Times New Roman" w:cs="Times New Roman"/>
                <w:rPrChange w:id="197" w:author="Drees, Trevor" w:date="2023-01-28T17:21:00Z">
                  <w:rPr>
                    <w:rFonts w:ascii="Times New Roman" w:hAnsi="Times New Roman" w:cs="Times New Roman"/>
                    <w:b/>
                    <w:bCs/>
                  </w:rPr>
                </w:rPrChange>
              </w:rPr>
            </w:pPr>
            <w:proofErr w:type="spellStart"/>
            <w:proofErr w:type="gramStart"/>
            <w:r w:rsidRPr="00242E89">
              <w:rPr>
                <w:rFonts w:ascii="Times New Roman" w:hAnsi="Times New Roman" w:cs="Times New Roman"/>
                <w:rPrChange w:id="198" w:author="Drees, Trevor" w:date="2023-01-28T17:21:00Z">
                  <w:rPr>
                    <w:rFonts w:ascii="Times New Roman" w:hAnsi="Times New Roman" w:cs="Times New Roman"/>
                    <w:b/>
                    <w:bCs/>
                  </w:rPr>
                </w:rPrChange>
              </w:rPr>
              <w:t>Warming:Elaiosome</w:t>
            </w:r>
            <w:proofErr w:type="spellEnd"/>
            <w:proofErr w:type="gramEnd"/>
          </w:p>
        </w:tc>
        <w:tc>
          <w:tcPr>
            <w:tcW w:w="1587" w:type="dxa"/>
            <w:gridSpan w:val="2"/>
            <w:vAlign w:val="center"/>
          </w:tcPr>
          <w:p w14:paraId="55D4CFF3" w14:textId="36296D87" w:rsidR="002D03DB" w:rsidRPr="00A838EB" w:rsidRDefault="002D03DB" w:rsidP="00050DDB">
            <w:pPr>
              <w:jc w:val="right"/>
              <w:rPr>
                <w:rFonts w:ascii="Times New Roman" w:hAnsi="Times New Roman" w:cs="Times New Roman"/>
              </w:rPr>
            </w:pPr>
            <w:r w:rsidRPr="00A838EB">
              <w:rPr>
                <w:rFonts w:ascii="Times New Roman" w:hAnsi="Times New Roman" w:cs="Times New Roman"/>
              </w:rPr>
              <w:t>-</w:t>
            </w:r>
            <w:del w:id="199" w:author="Drees, Trevor" w:date="2023-01-28T16:55:00Z">
              <w:r w:rsidRPr="00A838EB" w:rsidDel="00F33B2F">
                <w:rPr>
                  <w:rFonts w:ascii="Times New Roman" w:hAnsi="Times New Roman" w:cs="Times New Roman"/>
                </w:rPr>
                <w:delText>1.921</w:delText>
              </w:r>
            </w:del>
            <w:ins w:id="200" w:author="Drees, Trevor" w:date="2023-01-28T16:55:00Z">
              <w:r>
                <w:rPr>
                  <w:rFonts w:ascii="Times New Roman" w:hAnsi="Times New Roman" w:cs="Times New Roman"/>
                </w:rPr>
                <w:t>0</w:t>
              </w:r>
            </w:ins>
            <w:ins w:id="201" w:author="Drees, Trevor" w:date="2023-01-28T16:56:00Z">
              <w:r>
                <w:rPr>
                  <w:rFonts w:ascii="Times New Roman" w:hAnsi="Times New Roman" w:cs="Times New Roman"/>
                </w:rPr>
                <w:t>.924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202" w:author="Drees, Trevor" w:date="2023-01-28T16:56:00Z">
              <w:r w:rsidRPr="00A838EB" w:rsidDel="00F33B2F">
                <w:rPr>
                  <w:rFonts w:ascii="Times New Roman" w:eastAsiaTheme="minorEastAsia" w:hAnsi="Times New Roman" w:cs="Times New Roman"/>
                </w:rPr>
                <w:delText>294</w:delText>
              </w:r>
            </w:del>
            <w:ins w:id="203" w:author="Drees, Trevor" w:date="2023-01-28T16:56:00Z">
              <w:r>
                <w:rPr>
                  <w:rFonts w:ascii="Times New Roman" w:eastAsiaTheme="minorEastAsia" w:hAnsi="Times New Roman" w:cs="Times New Roman"/>
                </w:rPr>
                <w:t>385</w:t>
              </w:r>
            </w:ins>
          </w:p>
        </w:tc>
        <w:tc>
          <w:tcPr>
            <w:tcW w:w="850" w:type="dxa"/>
            <w:vAlign w:val="center"/>
          </w:tcPr>
          <w:p w14:paraId="603A77A1" w14:textId="5096CDF4" w:rsidR="002D03DB" w:rsidRPr="00A838EB" w:rsidRDefault="002D03DB" w:rsidP="00ED00F1">
            <w:pPr>
              <w:jc w:val="right"/>
              <w:rPr>
                <w:rFonts w:ascii="Times New Roman" w:hAnsi="Times New Roman" w:cs="Times New Roman"/>
              </w:rPr>
            </w:pPr>
            <w:del w:id="204" w:author="Drees, Trevor" w:date="2023-01-28T16:57:00Z">
              <w:r w:rsidRPr="00A838EB" w:rsidDel="00F33B2F">
                <w:rPr>
                  <w:rFonts w:ascii="Times New Roman" w:hAnsi="Times New Roman" w:cs="Times New Roman"/>
                </w:rPr>
                <w:delText>-6.542</w:delText>
              </w:r>
            </w:del>
            <w:ins w:id="205" w:author="Drees, Trevor" w:date="2023-01-28T16:57:00Z">
              <w:r>
                <w:rPr>
                  <w:rFonts w:ascii="Times New Roman" w:hAnsi="Times New Roman" w:cs="Times New Roman"/>
                </w:rPr>
                <w:t>-2.399</w:t>
              </w:r>
            </w:ins>
          </w:p>
        </w:tc>
        <w:tc>
          <w:tcPr>
            <w:tcW w:w="850" w:type="dxa"/>
            <w:vAlign w:val="center"/>
          </w:tcPr>
          <w:p w14:paraId="3E0C4EA7" w14:textId="2DE38072" w:rsidR="002D03DB" w:rsidRPr="00A838EB" w:rsidRDefault="002D03DB" w:rsidP="00ED00F1">
            <w:pPr>
              <w:jc w:val="right"/>
              <w:rPr>
                <w:rFonts w:ascii="Times New Roman" w:hAnsi="Times New Roman" w:cs="Times New Roman"/>
              </w:rPr>
            </w:pPr>
            <w:del w:id="206" w:author="Drees, Trevor" w:date="2023-01-28T16:57:00Z">
              <w:r w:rsidRPr="00A838EB" w:rsidDel="00F33B2F">
                <w:rPr>
                  <w:rFonts w:ascii="Times New Roman" w:hAnsi="Times New Roman" w:cs="Times New Roman"/>
                </w:rPr>
                <w:delText>&lt;0.001</w:delText>
              </w:r>
            </w:del>
            <w:ins w:id="207" w:author="Drees, Trevor" w:date="2023-01-28T16:57:00Z">
              <w:r>
                <w:rPr>
                  <w:rFonts w:ascii="Times New Roman" w:hAnsi="Times New Roman" w:cs="Times New Roman"/>
                </w:rPr>
                <w:t>0.016</w:t>
              </w:r>
            </w:ins>
          </w:p>
        </w:tc>
        <w:tc>
          <w:tcPr>
            <w:tcW w:w="283" w:type="dxa"/>
          </w:tcPr>
          <w:p w14:paraId="3A082862" w14:textId="77777777" w:rsidR="002D03DB" w:rsidRPr="00A838EB" w:rsidRDefault="002D03DB" w:rsidP="00050DDB">
            <w:pPr>
              <w:jc w:val="right"/>
              <w:rPr>
                <w:rFonts w:ascii="Times New Roman" w:hAnsi="Times New Roman" w:cs="Times New Roman"/>
              </w:rPr>
            </w:pPr>
          </w:p>
        </w:tc>
        <w:tc>
          <w:tcPr>
            <w:tcW w:w="1587" w:type="dxa"/>
            <w:vAlign w:val="center"/>
          </w:tcPr>
          <w:p w14:paraId="79323D79" w14:textId="4AE04EAA" w:rsidR="002D03DB" w:rsidRPr="00A838EB" w:rsidRDefault="002D03DB" w:rsidP="00050DDB">
            <w:pPr>
              <w:jc w:val="right"/>
              <w:rPr>
                <w:rFonts w:ascii="Times New Roman" w:hAnsi="Times New Roman" w:cs="Times New Roman"/>
              </w:rPr>
            </w:pPr>
            <w:r w:rsidRPr="00A838EB">
              <w:rPr>
                <w:rFonts w:ascii="Times New Roman" w:hAnsi="Times New Roman" w:cs="Times New Roman"/>
              </w:rPr>
              <w:t>-</w:t>
            </w:r>
            <w:del w:id="208" w:author="Drees, Trevor" w:date="2023-01-28T17:05:00Z">
              <w:r w:rsidRPr="00A838EB" w:rsidDel="00EC4627">
                <w:rPr>
                  <w:rFonts w:ascii="Times New Roman" w:hAnsi="Times New Roman" w:cs="Times New Roman"/>
                </w:rPr>
                <w:delText>1.7</w:delText>
              </w:r>
              <w:r w:rsidDel="00EC4627">
                <w:rPr>
                  <w:rFonts w:ascii="Times New Roman" w:hAnsi="Times New Roman" w:cs="Times New Roman"/>
                </w:rPr>
                <w:delText>31</w:delText>
              </w:r>
            </w:del>
            <w:ins w:id="209" w:author="Drees, Trevor" w:date="2023-01-28T17:05:00Z">
              <w:r>
                <w:rPr>
                  <w:rFonts w:ascii="Times New Roman" w:hAnsi="Times New Roman" w:cs="Times New Roman"/>
                </w:rPr>
                <w:t>2.397</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210" w:author="Drees, Trevor" w:date="2023-01-28T17:05:00Z">
              <w:r w:rsidRPr="00A838EB" w:rsidDel="00EC4627">
                <w:rPr>
                  <w:rFonts w:ascii="Times New Roman" w:eastAsiaTheme="minorEastAsia" w:hAnsi="Times New Roman" w:cs="Times New Roman"/>
                </w:rPr>
                <w:delText>222</w:delText>
              </w:r>
            </w:del>
            <w:ins w:id="211" w:author="Drees, Trevor" w:date="2023-01-28T17:05:00Z">
              <w:r>
                <w:rPr>
                  <w:rFonts w:ascii="Times New Roman" w:eastAsiaTheme="minorEastAsia" w:hAnsi="Times New Roman" w:cs="Times New Roman"/>
                </w:rPr>
                <w:t>418</w:t>
              </w:r>
            </w:ins>
          </w:p>
        </w:tc>
        <w:tc>
          <w:tcPr>
            <w:tcW w:w="851" w:type="dxa"/>
            <w:vAlign w:val="center"/>
          </w:tcPr>
          <w:p w14:paraId="176D3EE0" w14:textId="1833FD27" w:rsidR="002D03DB" w:rsidRPr="00A838EB" w:rsidRDefault="002D03DB" w:rsidP="00ED00F1">
            <w:pPr>
              <w:jc w:val="right"/>
              <w:rPr>
                <w:rFonts w:ascii="Times New Roman" w:hAnsi="Times New Roman" w:cs="Times New Roman"/>
              </w:rPr>
            </w:pPr>
            <w:r w:rsidRPr="00A838EB">
              <w:rPr>
                <w:rFonts w:ascii="Times New Roman" w:hAnsi="Times New Roman" w:cs="Times New Roman"/>
              </w:rPr>
              <w:t>-</w:t>
            </w:r>
            <w:del w:id="212" w:author="Drees, Trevor" w:date="2023-01-28T17:06:00Z">
              <w:r w:rsidRPr="00A838EB" w:rsidDel="00EC4627">
                <w:rPr>
                  <w:rFonts w:ascii="Times New Roman" w:hAnsi="Times New Roman" w:cs="Times New Roman"/>
                </w:rPr>
                <w:delText>7.</w:delText>
              </w:r>
              <w:r w:rsidDel="00EC4627">
                <w:rPr>
                  <w:rFonts w:ascii="Times New Roman" w:hAnsi="Times New Roman" w:cs="Times New Roman"/>
                </w:rPr>
                <w:delText>793</w:delText>
              </w:r>
            </w:del>
            <w:ins w:id="213" w:author="Drees, Trevor" w:date="2023-01-28T17:06:00Z">
              <w:r>
                <w:rPr>
                  <w:rFonts w:ascii="Times New Roman" w:hAnsi="Times New Roman" w:cs="Times New Roman"/>
                </w:rPr>
                <w:t>5.733</w:t>
              </w:r>
            </w:ins>
          </w:p>
        </w:tc>
        <w:tc>
          <w:tcPr>
            <w:tcW w:w="850" w:type="dxa"/>
            <w:vAlign w:val="center"/>
          </w:tcPr>
          <w:p w14:paraId="5511CADA" w14:textId="4C129F26"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rsidDel="00D97EE3" w14:paraId="4262B02F" w14:textId="77777777" w:rsidTr="002D03DB">
        <w:tblPrEx>
          <w:tblPrExChange w:id="214" w:author="Drees, Trevor" w:date="2023-01-28T17:17:00Z">
            <w:tblPrEx>
              <w:tblW w:w="8189" w:type="dxa"/>
            </w:tblPrEx>
          </w:tblPrExChange>
        </w:tblPrEx>
        <w:trPr>
          <w:gridAfter w:val="7"/>
          <w:del w:id="215" w:author="Drees, Trevor" w:date="2023-01-28T16:45:00Z"/>
          <w:trPrChange w:id="216" w:author="Drees, Trevor" w:date="2023-01-28T17:17:00Z">
            <w:trPr>
              <w:gridAfter w:val="7"/>
            </w:trPr>
          </w:trPrChange>
        </w:trPr>
        <w:tc>
          <w:tcPr>
            <w:tcW w:w="2023" w:type="dxa"/>
            <w:tcPrChange w:id="217" w:author="Drees, Trevor" w:date="2023-01-28T17:17:00Z">
              <w:tcPr>
                <w:tcW w:w="2023" w:type="dxa"/>
              </w:tcPr>
            </w:tcPrChange>
          </w:tcPr>
          <w:p w14:paraId="7769D8F9" w14:textId="77777777" w:rsidR="002D03DB" w:rsidRPr="00050DDB" w:rsidDel="00D97EE3" w:rsidRDefault="002D03DB" w:rsidP="00050DDB">
            <w:pPr>
              <w:jc w:val="right"/>
              <w:rPr>
                <w:rFonts w:ascii="Times New Roman" w:hAnsi="Times New Roman" w:cs="Times New Roman"/>
                <w:b/>
                <w:bCs/>
              </w:rPr>
            </w:pPr>
          </w:p>
        </w:tc>
        <w:tc>
          <w:tcPr>
            <w:tcW w:w="1587" w:type="dxa"/>
            <w:gridSpan w:val="2"/>
            <w:vAlign w:val="center"/>
            <w:tcPrChange w:id="218" w:author="Drees, Trevor" w:date="2023-01-28T17:17:00Z">
              <w:tcPr>
                <w:tcW w:w="1587" w:type="dxa"/>
                <w:gridSpan w:val="2"/>
                <w:vAlign w:val="center"/>
              </w:tcPr>
            </w:tcPrChange>
          </w:tcPr>
          <w:p w14:paraId="5DABE592" w14:textId="66020AEB" w:rsidR="002D03DB" w:rsidRPr="00050DDB" w:rsidDel="00D97EE3" w:rsidRDefault="002D03DB" w:rsidP="00050DDB">
            <w:pPr>
              <w:jc w:val="right"/>
              <w:rPr>
                <w:del w:id="219" w:author="Drees, Trevor" w:date="2023-01-28T16:45:00Z"/>
                <w:rFonts w:ascii="Times New Roman" w:hAnsi="Times New Roman" w:cs="Times New Roman"/>
                <w:b/>
                <w:bCs/>
              </w:rPr>
            </w:pPr>
          </w:p>
        </w:tc>
      </w:tr>
      <w:tr w:rsidR="002D03DB" w:rsidDel="00D97EE3" w14:paraId="1AAF786D" w14:textId="77777777" w:rsidTr="002D03DB">
        <w:tblPrEx>
          <w:tblPrExChange w:id="220" w:author="Drees, Trevor" w:date="2023-01-28T17:17:00Z">
            <w:tblPrEx>
              <w:tblW w:w="9240" w:type="dxa"/>
            </w:tblPrEx>
          </w:tblPrExChange>
        </w:tblPrEx>
        <w:trPr>
          <w:gridAfter w:val="4"/>
          <w:del w:id="221" w:author="Drees, Trevor" w:date="2023-01-28T16:45:00Z"/>
          <w:trPrChange w:id="222" w:author="Drees, Trevor" w:date="2023-01-28T17:17:00Z">
            <w:trPr>
              <w:gridAfter w:val="4"/>
            </w:trPr>
          </w:trPrChange>
        </w:trPr>
        <w:tc>
          <w:tcPr>
            <w:tcW w:w="2268" w:type="dxa"/>
            <w:gridSpan w:val="2"/>
            <w:tcPrChange w:id="223" w:author="Drees, Trevor" w:date="2023-01-28T17:17:00Z">
              <w:tcPr>
                <w:tcW w:w="2268" w:type="dxa"/>
                <w:gridSpan w:val="2"/>
              </w:tcPr>
            </w:tcPrChange>
          </w:tcPr>
          <w:p w14:paraId="1DB6ABE4" w14:textId="7CDC6ECC" w:rsidR="002D03DB" w:rsidRPr="00050DDB" w:rsidDel="00D97EE3" w:rsidRDefault="002D03DB" w:rsidP="00ED00F1">
            <w:pPr>
              <w:rPr>
                <w:del w:id="224" w:author="Drees, Trevor" w:date="2023-01-28T16:45:00Z"/>
                <w:rFonts w:ascii="Times New Roman" w:hAnsi="Times New Roman" w:cs="Times New Roman"/>
                <w:b/>
                <w:bCs/>
              </w:rPr>
            </w:pPr>
          </w:p>
        </w:tc>
        <w:tc>
          <w:tcPr>
            <w:tcW w:w="1587" w:type="dxa"/>
            <w:gridSpan w:val="2"/>
            <w:vAlign w:val="center"/>
            <w:tcPrChange w:id="225" w:author="Drees, Trevor" w:date="2023-01-28T17:17:00Z">
              <w:tcPr>
                <w:tcW w:w="1587" w:type="dxa"/>
                <w:gridSpan w:val="2"/>
                <w:vAlign w:val="center"/>
              </w:tcPr>
            </w:tcPrChange>
          </w:tcPr>
          <w:p w14:paraId="552A35F6" w14:textId="495FDCB4" w:rsidR="002D03DB" w:rsidRPr="00050DDB" w:rsidDel="00D97EE3" w:rsidRDefault="002D03DB" w:rsidP="00050DDB">
            <w:pPr>
              <w:jc w:val="center"/>
              <w:rPr>
                <w:del w:id="226" w:author="Drees, Trevor" w:date="2023-01-28T16:45:00Z"/>
                <w:rFonts w:ascii="Times New Roman" w:hAnsi="Times New Roman" w:cs="Times New Roman"/>
                <w:b/>
                <w:bCs/>
              </w:rPr>
            </w:pPr>
            <w:del w:id="227" w:author="Drees, Trevor" w:date="2023-01-28T16:45:00Z">
              <w:r w:rsidRPr="00050DDB" w:rsidDel="00D97EE3">
                <w:rPr>
                  <w:rFonts w:ascii="Times New Roman" w:hAnsi="Times New Roman" w:cs="Times New Roman"/>
                  <w:b/>
                  <w:bCs/>
                </w:rPr>
                <w:delText>24 Hours</w:delText>
              </w:r>
            </w:del>
          </w:p>
        </w:tc>
        <w:tc>
          <w:tcPr>
            <w:tcW w:w="850" w:type="dxa"/>
            <w:tcPrChange w:id="228" w:author="Drees, Trevor" w:date="2023-01-28T17:17:00Z">
              <w:tcPr>
                <w:tcW w:w="850" w:type="dxa"/>
                <w:gridSpan w:val="3"/>
              </w:tcPr>
            </w:tcPrChange>
          </w:tcPr>
          <w:p w14:paraId="7F0B9950" w14:textId="77777777" w:rsidR="002D03DB" w:rsidRPr="00050DDB" w:rsidDel="00D97EE3" w:rsidRDefault="002D03DB" w:rsidP="00ED00F1">
            <w:pPr>
              <w:jc w:val="center"/>
              <w:rPr>
                <w:rFonts w:ascii="Times New Roman" w:hAnsi="Times New Roman" w:cs="Times New Roman"/>
                <w:b/>
                <w:bCs/>
              </w:rPr>
            </w:pPr>
          </w:p>
        </w:tc>
        <w:tc>
          <w:tcPr>
            <w:tcW w:w="850" w:type="dxa"/>
            <w:tcPrChange w:id="229" w:author="Drees, Trevor" w:date="2023-01-28T17:17:00Z">
              <w:tcPr>
                <w:tcW w:w="850" w:type="dxa"/>
                <w:gridSpan w:val="3"/>
              </w:tcPr>
            </w:tcPrChange>
          </w:tcPr>
          <w:p w14:paraId="5B8A66AC" w14:textId="32B5AF1C" w:rsidR="002D03DB" w:rsidRPr="00050DDB" w:rsidDel="00D97EE3" w:rsidRDefault="002D03DB" w:rsidP="00ED00F1">
            <w:pPr>
              <w:jc w:val="center"/>
              <w:rPr>
                <w:del w:id="230" w:author="Drees, Trevor" w:date="2023-01-28T16:45:00Z"/>
                <w:rFonts w:ascii="Times New Roman" w:hAnsi="Times New Roman" w:cs="Times New Roman"/>
                <w:b/>
                <w:bCs/>
              </w:rPr>
            </w:pPr>
            <w:del w:id="231" w:author="Drees, Trevor" w:date="2023-01-28T16:45:00Z">
              <w:r w:rsidRPr="00050DDB" w:rsidDel="00D97EE3">
                <w:rPr>
                  <w:rFonts w:ascii="Times New Roman" w:hAnsi="Times New Roman" w:cs="Times New Roman"/>
                  <w:b/>
                  <w:bCs/>
                </w:rPr>
                <w:delText>48 Hours</w:delText>
              </w:r>
            </w:del>
          </w:p>
        </w:tc>
      </w:tr>
      <w:tr w:rsidR="002D03DB" w14:paraId="4050BFA4" w14:textId="77777777" w:rsidTr="002D03DB">
        <w:tc>
          <w:tcPr>
            <w:tcW w:w="2268" w:type="dxa"/>
            <w:gridSpan w:val="2"/>
          </w:tcPr>
          <w:p w14:paraId="0A6CB388" w14:textId="77777777" w:rsidR="002D03DB" w:rsidRPr="00050DDB" w:rsidRDefault="002D03DB" w:rsidP="00A838EB">
            <w:pPr>
              <w:rPr>
                <w:rFonts w:ascii="Times New Roman" w:hAnsi="Times New Roman" w:cs="Times New Roman"/>
                <w:b/>
                <w:bCs/>
              </w:rPr>
            </w:pPr>
          </w:p>
        </w:tc>
        <w:tc>
          <w:tcPr>
            <w:tcW w:w="1587" w:type="dxa"/>
            <w:gridSpan w:val="2"/>
          </w:tcPr>
          <w:p w14:paraId="247BEBE3" w14:textId="533966D1" w:rsidR="002D03DB" w:rsidRPr="00050DDB" w:rsidRDefault="002D03DB" w:rsidP="00A838EB">
            <w:pPr>
              <w:jc w:val="center"/>
              <w:rPr>
                <w:rFonts w:ascii="Times New Roman" w:hAnsi="Times New Roman" w:cs="Times New Roman"/>
                <w:b/>
                <w:bCs/>
              </w:rPr>
            </w:pPr>
            <w:del w:id="232" w:author="Drees, Trevor" w:date="2023-01-28T16:46:00Z">
              <w:r w:rsidRPr="00050DDB" w:rsidDel="00D97EE3">
                <w:rPr>
                  <w:rFonts w:ascii="Times New Roman" w:hAnsi="Times New Roman" w:cs="Times New Roman"/>
                  <w:b/>
                  <w:bCs/>
                </w:rPr>
                <w:delText>Estimate</w:delText>
              </w:r>
            </w:del>
          </w:p>
        </w:tc>
        <w:tc>
          <w:tcPr>
            <w:tcW w:w="850" w:type="dxa"/>
          </w:tcPr>
          <w:p w14:paraId="41153A3C" w14:textId="03C26215" w:rsidR="002D03DB" w:rsidRPr="009D5A7E" w:rsidRDefault="002D03DB" w:rsidP="00A838EB">
            <w:pPr>
              <w:jc w:val="center"/>
              <w:rPr>
                <w:rFonts w:ascii="Times New Roman" w:hAnsi="Times New Roman" w:cs="Times New Roman"/>
                <w:b/>
                <w:bCs/>
                <w:i/>
                <w:iCs/>
              </w:rPr>
            </w:pPr>
            <w:del w:id="233" w:author="Drees, Trevor" w:date="2023-01-28T16:46:00Z">
              <w:r w:rsidRPr="009D5A7E" w:rsidDel="00D97EE3">
                <w:rPr>
                  <w:rFonts w:ascii="Times New Roman" w:hAnsi="Times New Roman" w:cs="Times New Roman"/>
                  <w:b/>
                  <w:bCs/>
                  <w:i/>
                  <w:iCs/>
                </w:rPr>
                <w:delText>z</w:delText>
              </w:r>
            </w:del>
          </w:p>
        </w:tc>
        <w:tc>
          <w:tcPr>
            <w:tcW w:w="850" w:type="dxa"/>
          </w:tcPr>
          <w:p w14:paraId="0730295F" w14:textId="62F24809" w:rsidR="002D03DB" w:rsidRPr="009D5A7E" w:rsidRDefault="002D03DB" w:rsidP="00A838EB">
            <w:pPr>
              <w:jc w:val="center"/>
              <w:rPr>
                <w:rFonts w:ascii="Times New Roman" w:hAnsi="Times New Roman" w:cs="Times New Roman"/>
                <w:b/>
                <w:bCs/>
                <w:i/>
                <w:iCs/>
              </w:rPr>
            </w:pPr>
            <w:del w:id="234" w:author="Drees, Trevor" w:date="2023-01-28T16:46:00Z">
              <w:r w:rsidRPr="009D5A7E" w:rsidDel="00D97EE3">
                <w:rPr>
                  <w:rFonts w:ascii="Times New Roman" w:hAnsi="Times New Roman" w:cs="Times New Roman"/>
                  <w:b/>
                  <w:bCs/>
                  <w:i/>
                  <w:iCs/>
                </w:rPr>
                <w:delText>p</w:delText>
              </w:r>
            </w:del>
          </w:p>
        </w:tc>
        <w:tc>
          <w:tcPr>
            <w:tcW w:w="283" w:type="dxa"/>
          </w:tcPr>
          <w:p w14:paraId="1FAF2DB1" w14:textId="77777777" w:rsidR="002D03DB" w:rsidRPr="00050DDB" w:rsidDel="00D97EE3" w:rsidRDefault="002D03DB" w:rsidP="00A838EB">
            <w:pPr>
              <w:jc w:val="center"/>
              <w:rPr>
                <w:rFonts w:ascii="Times New Roman" w:hAnsi="Times New Roman" w:cs="Times New Roman"/>
                <w:b/>
                <w:bCs/>
              </w:rPr>
            </w:pPr>
          </w:p>
        </w:tc>
        <w:tc>
          <w:tcPr>
            <w:tcW w:w="1587" w:type="dxa"/>
          </w:tcPr>
          <w:p w14:paraId="008FE819" w14:textId="7B059196" w:rsidR="002D03DB" w:rsidRPr="00050DDB" w:rsidRDefault="002D03DB" w:rsidP="00A838EB">
            <w:pPr>
              <w:jc w:val="center"/>
              <w:rPr>
                <w:rFonts w:ascii="Times New Roman" w:hAnsi="Times New Roman" w:cs="Times New Roman"/>
                <w:b/>
                <w:bCs/>
              </w:rPr>
            </w:pPr>
            <w:del w:id="235" w:author="Drees, Trevor" w:date="2023-01-28T16:46:00Z">
              <w:r w:rsidRPr="00050DDB" w:rsidDel="00D97EE3">
                <w:rPr>
                  <w:rFonts w:ascii="Times New Roman" w:hAnsi="Times New Roman" w:cs="Times New Roman"/>
                  <w:b/>
                  <w:bCs/>
                </w:rPr>
                <w:delText>Estimate</w:delText>
              </w:r>
            </w:del>
          </w:p>
        </w:tc>
        <w:tc>
          <w:tcPr>
            <w:tcW w:w="851" w:type="dxa"/>
          </w:tcPr>
          <w:p w14:paraId="2BC7C1E7" w14:textId="1D324CEC" w:rsidR="002D03DB" w:rsidRPr="009D5A7E" w:rsidRDefault="002D03DB" w:rsidP="00A838EB">
            <w:pPr>
              <w:jc w:val="center"/>
              <w:rPr>
                <w:rFonts w:ascii="Times New Roman" w:hAnsi="Times New Roman" w:cs="Times New Roman"/>
                <w:b/>
                <w:bCs/>
                <w:i/>
                <w:iCs/>
              </w:rPr>
            </w:pPr>
            <w:del w:id="236" w:author="Drees, Trevor" w:date="2023-01-28T16:46:00Z">
              <w:r w:rsidRPr="009D5A7E" w:rsidDel="00D97EE3">
                <w:rPr>
                  <w:rFonts w:ascii="Times New Roman" w:hAnsi="Times New Roman" w:cs="Times New Roman"/>
                  <w:b/>
                  <w:bCs/>
                  <w:i/>
                  <w:iCs/>
                </w:rPr>
                <w:delText>z</w:delText>
              </w:r>
            </w:del>
          </w:p>
        </w:tc>
        <w:tc>
          <w:tcPr>
            <w:tcW w:w="850" w:type="dxa"/>
          </w:tcPr>
          <w:p w14:paraId="5DAFE77E" w14:textId="5DE10965" w:rsidR="002D03DB" w:rsidRPr="009D5A7E" w:rsidRDefault="002D03DB" w:rsidP="00A838EB">
            <w:pPr>
              <w:jc w:val="center"/>
              <w:rPr>
                <w:rFonts w:ascii="Times New Roman" w:hAnsi="Times New Roman" w:cs="Times New Roman"/>
                <w:b/>
                <w:bCs/>
                <w:i/>
                <w:iCs/>
              </w:rPr>
            </w:pPr>
            <w:del w:id="237" w:author="Drees, Trevor" w:date="2023-01-28T16:46:00Z">
              <w:r w:rsidRPr="009D5A7E" w:rsidDel="00D97EE3">
                <w:rPr>
                  <w:rFonts w:ascii="Times New Roman" w:hAnsi="Times New Roman" w:cs="Times New Roman"/>
                  <w:b/>
                  <w:bCs/>
                  <w:i/>
                  <w:iCs/>
                </w:rPr>
                <w:delText>p</w:delText>
              </w:r>
            </w:del>
          </w:p>
        </w:tc>
      </w:tr>
      <w:tr w:rsidR="002D03DB" w14:paraId="33FF21FE" w14:textId="77777777" w:rsidTr="002D03DB">
        <w:trPr>
          <w:trHeight w:val="283"/>
          <w:ins w:id="238" w:author="Drees, Trevor" w:date="2023-01-28T16:46:00Z"/>
        </w:trPr>
        <w:tc>
          <w:tcPr>
            <w:tcW w:w="2268" w:type="dxa"/>
            <w:gridSpan w:val="2"/>
            <w:tcBorders>
              <w:bottom w:val="single" w:sz="4" w:space="0" w:color="auto"/>
            </w:tcBorders>
          </w:tcPr>
          <w:p w14:paraId="24F53D38" w14:textId="78FDAAAF" w:rsidR="002D03DB" w:rsidRPr="00050DDB" w:rsidRDefault="002D03DB" w:rsidP="00ED00F1">
            <w:pPr>
              <w:rPr>
                <w:ins w:id="239" w:author="Drees, Trevor" w:date="2023-01-28T16:46:00Z"/>
                <w:rFonts w:ascii="Times New Roman" w:hAnsi="Times New Roman" w:cs="Times New Roman"/>
                <w:b/>
                <w:bCs/>
              </w:rPr>
            </w:pPr>
            <w:ins w:id="240" w:author="Drees, Trevor" w:date="2023-01-28T16:48:00Z">
              <w:r>
                <w:rPr>
                  <w:rFonts w:ascii="Times New Roman" w:hAnsi="Times New Roman" w:cs="Times New Roman"/>
                  <w:b/>
                  <w:bCs/>
                </w:rPr>
                <w:t>12 Hours</w:t>
              </w:r>
            </w:ins>
          </w:p>
        </w:tc>
        <w:tc>
          <w:tcPr>
            <w:tcW w:w="1587" w:type="dxa"/>
            <w:gridSpan w:val="2"/>
            <w:tcBorders>
              <w:bottom w:val="single" w:sz="4" w:space="0" w:color="auto"/>
            </w:tcBorders>
            <w:vAlign w:val="center"/>
          </w:tcPr>
          <w:p w14:paraId="6F3A52CD" w14:textId="77777777" w:rsidR="002D03DB" w:rsidRPr="00A838EB" w:rsidRDefault="002D03DB" w:rsidP="00050DDB">
            <w:pPr>
              <w:jc w:val="right"/>
              <w:rPr>
                <w:ins w:id="241" w:author="Drees, Trevor" w:date="2023-01-28T16:46:00Z"/>
                <w:rFonts w:ascii="Times New Roman" w:hAnsi="Times New Roman" w:cs="Times New Roman"/>
              </w:rPr>
            </w:pPr>
          </w:p>
        </w:tc>
        <w:tc>
          <w:tcPr>
            <w:tcW w:w="850" w:type="dxa"/>
            <w:tcBorders>
              <w:bottom w:val="single" w:sz="4" w:space="0" w:color="auto"/>
            </w:tcBorders>
            <w:vAlign w:val="center"/>
          </w:tcPr>
          <w:p w14:paraId="2B87766D" w14:textId="77777777" w:rsidR="002D03DB" w:rsidRPr="00A838EB" w:rsidRDefault="002D03DB" w:rsidP="00ED00F1">
            <w:pPr>
              <w:jc w:val="right"/>
              <w:rPr>
                <w:ins w:id="242" w:author="Drees, Trevor" w:date="2023-01-28T16:46:00Z"/>
                <w:rFonts w:ascii="Times New Roman" w:hAnsi="Times New Roman" w:cs="Times New Roman"/>
              </w:rPr>
            </w:pPr>
          </w:p>
        </w:tc>
        <w:tc>
          <w:tcPr>
            <w:tcW w:w="850" w:type="dxa"/>
            <w:tcBorders>
              <w:bottom w:val="single" w:sz="4" w:space="0" w:color="auto"/>
            </w:tcBorders>
            <w:vAlign w:val="center"/>
          </w:tcPr>
          <w:p w14:paraId="06D6FDB5" w14:textId="77777777" w:rsidR="002D03DB" w:rsidRPr="00A838EB" w:rsidRDefault="002D03DB" w:rsidP="00ED00F1">
            <w:pPr>
              <w:jc w:val="right"/>
              <w:rPr>
                <w:ins w:id="243" w:author="Drees, Trevor" w:date="2023-01-28T16:46:00Z"/>
                <w:rFonts w:ascii="Times New Roman" w:hAnsi="Times New Roman" w:cs="Times New Roman"/>
              </w:rPr>
            </w:pPr>
          </w:p>
        </w:tc>
        <w:tc>
          <w:tcPr>
            <w:tcW w:w="283" w:type="dxa"/>
            <w:tcBorders>
              <w:bottom w:val="single" w:sz="4" w:space="0" w:color="auto"/>
            </w:tcBorders>
          </w:tcPr>
          <w:p w14:paraId="147B18C2" w14:textId="77777777" w:rsidR="002D03DB" w:rsidRPr="00A838EB" w:rsidRDefault="002D03DB" w:rsidP="00050DDB">
            <w:pPr>
              <w:jc w:val="right"/>
              <w:rPr>
                <w:ins w:id="244" w:author="Drees, Trevor" w:date="2023-01-28T17:11:00Z"/>
                <w:rFonts w:ascii="Times New Roman" w:hAnsi="Times New Roman" w:cs="Times New Roman"/>
              </w:rPr>
            </w:pPr>
          </w:p>
        </w:tc>
        <w:tc>
          <w:tcPr>
            <w:tcW w:w="1587" w:type="dxa"/>
            <w:tcBorders>
              <w:bottom w:val="single" w:sz="4" w:space="0" w:color="auto"/>
            </w:tcBorders>
            <w:vAlign w:val="center"/>
          </w:tcPr>
          <w:p w14:paraId="00CFAE86" w14:textId="1E789F11" w:rsidR="002D03DB" w:rsidRPr="00A838EB" w:rsidRDefault="002D03DB" w:rsidP="00050DDB">
            <w:pPr>
              <w:jc w:val="right"/>
              <w:rPr>
                <w:ins w:id="245" w:author="Drees, Trevor" w:date="2023-01-28T16:46:00Z"/>
                <w:rFonts w:ascii="Times New Roman" w:hAnsi="Times New Roman" w:cs="Times New Roman"/>
              </w:rPr>
            </w:pPr>
          </w:p>
        </w:tc>
        <w:tc>
          <w:tcPr>
            <w:tcW w:w="851" w:type="dxa"/>
            <w:tcBorders>
              <w:bottom w:val="single" w:sz="4" w:space="0" w:color="auto"/>
            </w:tcBorders>
            <w:vAlign w:val="center"/>
          </w:tcPr>
          <w:p w14:paraId="3A66ECC6" w14:textId="77777777" w:rsidR="002D03DB" w:rsidRPr="00A838EB" w:rsidRDefault="002D03DB" w:rsidP="00ED00F1">
            <w:pPr>
              <w:jc w:val="right"/>
              <w:rPr>
                <w:ins w:id="246" w:author="Drees, Trevor" w:date="2023-01-28T16:46:00Z"/>
                <w:rFonts w:ascii="Times New Roman" w:hAnsi="Times New Roman" w:cs="Times New Roman"/>
              </w:rPr>
            </w:pPr>
          </w:p>
        </w:tc>
        <w:tc>
          <w:tcPr>
            <w:tcW w:w="850" w:type="dxa"/>
            <w:tcBorders>
              <w:bottom w:val="single" w:sz="4" w:space="0" w:color="auto"/>
            </w:tcBorders>
            <w:vAlign w:val="center"/>
          </w:tcPr>
          <w:p w14:paraId="19963436" w14:textId="77777777" w:rsidR="002D03DB" w:rsidRPr="00A838EB" w:rsidRDefault="002D03DB" w:rsidP="00ED00F1">
            <w:pPr>
              <w:jc w:val="right"/>
              <w:rPr>
                <w:ins w:id="247" w:author="Drees, Trevor" w:date="2023-01-28T16:46:00Z"/>
                <w:rFonts w:ascii="Times New Roman" w:hAnsi="Times New Roman" w:cs="Times New Roman"/>
              </w:rPr>
            </w:pPr>
          </w:p>
        </w:tc>
      </w:tr>
      <w:tr w:rsidR="002D03DB" w14:paraId="18DFD452" w14:textId="77777777" w:rsidTr="00242E89">
        <w:tblPrEx>
          <w:tblPrExChange w:id="248" w:author="Drees, Trevor" w:date="2023-01-28T17:26:00Z">
            <w:tblPrEx>
              <w:tblW w:w="9126" w:type="dxa"/>
            </w:tblPrEx>
          </w:tblPrExChange>
        </w:tblPrEx>
        <w:trPr>
          <w:trHeight w:val="283"/>
          <w:trPrChange w:id="249" w:author="Drees, Trevor" w:date="2023-01-28T17:26:00Z">
            <w:trPr>
              <w:gridAfter w:val="0"/>
              <w:trHeight w:val="283"/>
            </w:trPr>
          </w:trPrChange>
        </w:trPr>
        <w:tc>
          <w:tcPr>
            <w:tcW w:w="2268" w:type="dxa"/>
            <w:gridSpan w:val="2"/>
            <w:tcBorders>
              <w:top w:val="single" w:sz="4" w:space="0" w:color="auto"/>
            </w:tcBorders>
            <w:tcPrChange w:id="250" w:author="Drees, Trevor" w:date="2023-01-28T17:26:00Z">
              <w:tcPr>
                <w:tcW w:w="2268" w:type="dxa"/>
                <w:gridSpan w:val="2"/>
                <w:tcBorders>
                  <w:top w:val="single" w:sz="4" w:space="0" w:color="auto"/>
                </w:tcBorders>
              </w:tcPr>
            </w:tcPrChange>
          </w:tcPr>
          <w:p w14:paraId="2215D5A5" w14:textId="41B82634" w:rsidR="002D03DB" w:rsidRPr="00242E89" w:rsidRDefault="002D03DB" w:rsidP="00ED00F1">
            <w:pPr>
              <w:rPr>
                <w:rFonts w:ascii="Times New Roman" w:hAnsi="Times New Roman" w:cs="Times New Roman"/>
                <w:rPrChange w:id="251" w:author="Drees, Trevor" w:date="2023-01-28T17:21:00Z">
                  <w:rPr>
                    <w:rFonts w:ascii="Times New Roman" w:hAnsi="Times New Roman" w:cs="Times New Roman"/>
                    <w:b/>
                    <w:bCs/>
                  </w:rPr>
                </w:rPrChange>
              </w:rPr>
            </w:pPr>
            <w:r w:rsidRPr="00242E89">
              <w:rPr>
                <w:rFonts w:ascii="Times New Roman" w:hAnsi="Times New Roman" w:cs="Times New Roman"/>
                <w:rPrChange w:id="252" w:author="Drees, Trevor" w:date="2023-01-28T17:21:00Z">
                  <w:rPr>
                    <w:rFonts w:ascii="Times New Roman" w:hAnsi="Times New Roman" w:cs="Times New Roman"/>
                    <w:b/>
                    <w:bCs/>
                  </w:rPr>
                </w:rPrChange>
              </w:rPr>
              <w:t>Intercept</w:t>
            </w:r>
          </w:p>
        </w:tc>
        <w:tc>
          <w:tcPr>
            <w:tcW w:w="1587" w:type="dxa"/>
            <w:gridSpan w:val="2"/>
            <w:tcBorders>
              <w:top w:val="single" w:sz="4" w:space="0" w:color="auto"/>
            </w:tcBorders>
            <w:vAlign w:val="center"/>
            <w:tcPrChange w:id="253" w:author="Drees, Trevor" w:date="2023-01-28T17:26:00Z">
              <w:tcPr>
                <w:tcW w:w="1587" w:type="dxa"/>
                <w:gridSpan w:val="2"/>
                <w:tcBorders>
                  <w:top w:val="single" w:sz="4" w:space="0" w:color="auto"/>
                </w:tcBorders>
                <w:vAlign w:val="center"/>
              </w:tcPr>
            </w:tcPrChange>
          </w:tcPr>
          <w:p w14:paraId="3AB1D323" w14:textId="4389E08B" w:rsidR="002D03DB" w:rsidRPr="00A838EB" w:rsidRDefault="002D03DB" w:rsidP="00050DDB">
            <w:pPr>
              <w:jc w:val="right"/>
              <w:rPr>
                <w:rFonts w:ascii="Times New Roman" w:hAnsi="Times New Roman" w:cs="Times New Roman"/>
              </w:rPr>
            </w:pPr>
            <w:del w:id="254" w:author="Drees, Trevor" w:date="2023-01-28T16:59:00Z">
              <w:r w:rsidRPr="00A838EB" w:rsidDel="00F33B2F">
                <w:rPr>
                  <w:rFonts w:ascii="Times New Roman" w:hAnsi="Times New Roman" w:cs="Times New Roman"/>
                </w:rPr>
                <w:delText>1.339</w:delText>
              </w:r>
            </w:del>
            <w:ins w:id="255" w:author="Drees, Trevor" w:date="2023-01-28T16:59:00Z">
              <w:r>
                <w:rPr>
                  <w:rFonts w:ascii="Times New Roman" w:hAnsi="Times New Roman" w:cs="Times New Roman"/>
                </w:rPr>
                <w:t>-1.662</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256" w:author="Drees, Trevor" w:date="2023-01-28T17:00:00Z">
              <w:r w:rsidRPr="00A838EB" w:rsidDel="00F33B2F">
                <w:rPr>
                  <w:rFonts w:ascii="Times New Roman" w:eastAsiaTheme="minorEastAsia" w:hAnsi="Times New Roman" w:cs="Times New Roman"/>
                </w:rPr>
                <w:delText>343</w:delText>
              </w:r>
            </w:del>
            <w:ins w:id="257" w:author="Drees, Trevor" w:date="2023-01-28T17:00:00Z">
              <w:r>
                <w:rPr>
                  <w:rFonts w:ascii="Times New Roman" w:eastAsiaTheme="minorEastAsia" w:hAnsi="Times New Roman" w:cs="Times New Roman"/>
                </w:rPr>
                <w:t>426</w:t>
              </w:r>
            </w:ins>
          </w:p>
        </w:tc>
        <w:tc>
          <w:tcPr>
            <w:tcW w:w="850" w:type="dxa"/>
            <w:tcBorders>
              <w:top w:val="single" w:sz="4" w:space="0" w:color="auto"/>
            </w:tcBorders>
            <w:vAlign w:val="center"/>
            <w:tcPrChange w:id="258" w:author="Drees, Trevor" w:date="2023-01-28T17:26:00Z">
              <w:tcPr>
                <w:tcW w:w="850" w:type="dxa"/>
                <w:gridSpan w:val="3"/>
                <w:tcBorders>
                  <w:top w:val="single" w:sz="4" w:space="0" w:color="auto"/>
                </w:tcBorders>
                <w:vAlign w:val="center"/>
              </w:tcPr>
            </w:tcPrChange>
          </w:tcPr>
          <w:p w14:paraId="52FDC865" w14:textId="22ED9389" w:rsidR="002D03DB" w:rsidRPr="00A838EB" w:rsidRDefault="002D03DB" w:rsidP="00ED00F1">
            <w:pPr>
              <w:jc w:val="right"/>
              <w:rPr>
                <w:rFonts w:ascii="Times New Roman" w:hAnsi="Times New Roman" w:cs="Times New Roman"/>
              </w:rPr>
            </w:pPr>
            <w:ins w:id="259" w:author="Drees, Trevor" w:date="2023-01-28T17:00:00Z">
              <w:r>
                <w:rPr>
                  <w:rFonts w:ascii="Times New Roman" w:hAnsi="Times New Roman" w:cs="Times New Roman"/>
                </w:rPr>
                <w:t>-</w:t>
              </w:r>
            </w:ins>
            <w:r w:rsidRPr="00A838EB">
              <w:rPr>
                <w:rFonts w:ascii="Times New Roman" w:hAnsi="Times New Roman" w:cs="Times New Roman"/>
              </w:rPr>
              <w:t>3.90</w:t>
            </w:r>
            <w:ins w:id="260" w:author="Drees, Trevor" w:date="2023-01-28T17:00:00Z">
              <w:r>
                <w:rPr>
                  <w:rFonts w:ascii="Times New Roman" w:hAnsi="Times New Roman" w:cs="Times New Roman"/>
                </w:rPr>
                <w:t>4</w:t>
              </w:r>
            </w:ins>
            <w:del w:id="261" w:author="Drees, Trevor" w:date="2023-01-28T17:00:00Z">
              <w:r w:rsidRPr="00A838EB" w:rsidDel="00EC4627">
                <w:rPr>
                  <w:rFonts w:ascii="Times New Roman" w:hAnsi="Times New Roman" w:cs="Times New Roman"/>
                </w:rPr>
                <w:delText>1</w:delText>
              </w:r>
            </w:del>
          </w:p>
        </w:tc>
        <w:tc>
          <w:tcPr>
            <w:tcW w:w="850" w:type="dxa"/>
            <w:tcBorders>
              <w:top w:val="single" w:sz="4" w:space="0" w:color="auto"/>
            </w:tcBorders>
            <w:vAlign w:val="center"/>
            <w:tcPrChange w:id="262" w:author="Drees, Trevor" w:date="2023-01-28T17:26:00Z">
              <w:tcPr>
                <w:tcW w:w="850" w:type="dxa"/>
                <w:gridSpan w:val="3"/>
                <w:tcBorders>
                  <w:top w:val="single" w:sz="4" w:space="0" w:color="auto"/>
                </w:tcBorders>
                <w:vAlign w:val="center"/>
              </w:tcPr>
            </w:tcPrChange>
          </w:tcPr>
          <w:p w14:paraId="6CFDACFF" w14:textId="790D4128"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Borders>
              <w:top w:val="single" w:sz="4" w:space="0" w:color="auto"/>
            </w:tcBorders>
            <w:tcPrChange w:id="263" w:author="Drees, Trevor" w:date="2023-01-28T17:26:00Z">
              <w:tcPr>
                <w:tcW w:w="283" w:type="dxa"/>
                <w:gridSpan w:val="3"/>
                <w:tcBorders>
                  <w:top w:val="single" w:sz="4" w:space="0" w:color="auto"/>
                </w:tcBorders>
              </w:tcPr>
            </w:tcPrChange>
          </w:tcPr>
          <w:p w14:paraId="0C1BF2BE" w14:textId="77777777" w:rsidR="002D03DB" w:rsidRPr="00A838EB" w:rsidDel="00EC4627" w:rsidRDefault="002D03DB" w:rsidP="00050DDB">
            <w:pPr>
              <w:jc w:val="right"/>
              <w:rPr>
                <w:rFonts w:ascii="Times New Roman" w:hAnsi="Times New Roman" w:cs="Times New Roman"/>
              </w:rPr>
            </w:pPr>
          </w:p>
        </w:tc>
        <w:tc>
          <w:tcPr>
            <w:tcW w:w="1587" w:type="dxa"/>
            <w:tcBorders>
              <w:top w:val="single" w:sz="4" w:space="0" w:color="auto"/>
            </w:tcBorders>
            <w:vAlign w:val="center"/>
            <w:tcPrChange w:id="264" w:author="Drees, Trevor" w:date="2023-01-28T17:26:00Z">
              <w:tcPr>
                <w:tcW w:w="1587" w:type="dxa"/>
                <w:gridSpan w:val="2"/>
                <w:tcBorders>
                  <w:top w:val="single" w:sz="4" w:space="0" w:color="auto"/>
                </w:tcBorders>
                <w:vAlign w:val="center"/>
              </w:tcPr>
            </w:tcPrChange>
          </w:tcPr>
          <w:p w14:paraId="5AE29877" w14:textId="6A62CD0A" w:rsidR="002D03DB" w:rsidRPr="00A838EB" w:rsidRDefault="002D03DB" w:rsidP="00050DDB">
            <w:pPr>
              <w:jc w:val="right"/>
              <w:rPr>
                <w:rFonts w:ascii="Times New Roman" w:hAnsi="Times New Roman" w:cs="Times New Roman"/>
              </w:rPr>
            </w:pPr>
            <w:del w:id="265" w:author="Drees, Trevor" w:date="2023-01-28T17:06:00Z">
              <w:r w:rsidRPr="00A838EB" w:rsidDel="00EC4627">
                <w:rPr>
                  <w:rFonts w:ascii="Times New Roman" w:hAnsi="Times New Roman" w:cs="Times New Roman"/>
                </w:rPr>
                <w:delText>2.</w:delText>
              </w:r>
              <w:r w:rsidDel="00EC4627">
                <w:rPr>
                  <w:rFonts w:ascii="Times New Roman" w:hAnsi="Times New Roman" w:cs="Times New Roman"/>
                </w:rPr>
                <w:delText>578</w:delText>
              </w:r>
            </w:del>
            <w:ins w:id="266" w:author="Drees, Trevor" w:date="2023-01-28T17:06:00Z">
              <w:r>
                <w:rPr>
                  <w:rFonts w:ascii="Times New Roman" w:hAnsi="Times New Roman" w:cs="Times New Roman"/>
                </w:rPr>
                <w:t>-3.295</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267" w:author="Drees, Trevor" w:date="2023-01-28T17:06:00Z">
              <w:r w:rsidRPr="00A838EB" w:rsidDel="00EC4627">
                <w:rPr>
                  <w:rFonts w:ascii="Times New Roman" w:eastAsiaTheme="minorEastAsia" w:hAnsi="Times New Roman" w:cs="Times New Roman"/>
                </w:rPr>
                <w:delText>4</w:delText>
              </w:r>
              <w:r w:rsidDel="00EC4627">
                <w:rPr>
                  <w:rFonts w:ascii="Times New Roman" w:eastAsiaTheme="minorEastAsia" w:hAnsi="Times New Roman" w:cs="Times New Roman"/>
                </w:rPr>
                <w:delText>75</w:delText>
              </w:r>
            </w:del>
            <w:ins w:id="268" w:author="Drees, Trevor" w:date="2023-01-28T17:06:00Z">
              <w:r>
                <w:rPr>
                  <w:rFonts w:ascii="Times New Roman" w:eastAsiaTheme="minorEastAsia" w:hAnsi="Times New Roman" w:cs="Times New Roman"/>
                </w:rPr>
                <w:t>552</w:t>
              </w:r>
            </w:ins>
          </w:p>
        </w:tc>
        <w:tc>
          <w:tcPr>
            <w:tcW w:w="851" w:type="dxa"/>
            <w:tcBorders>
              <w:top w:val="single" w:sz="4" w:space="0" w:color="auto"/>
            </w:tcBorders>
            <w:vAlign w:val="center"/>
            <w:tcPrChange w:id="269" w:author="Drees, Trevor" w:date="2023-01-28T17:26:00Z">
              <w:tcPr>
                <w:tcW w:w="851" w:type="dxa"/>
                <w:gridSpan w:val="2"/>
                <w:tcBorders>
                  <w:top w:val="single" w:sz="4" w:space="0" w:color="auto"/>
                </w:tcBorders>
                <w:vAlign w:val="center"/>
              </w:tcPr>
            </w:tcPrChange>
          </w:tcPr>
          <w:p w14:paraId="41FFE160" w14:textId="7C69D4E8" w:rsidR="002D03DB" w:rsidRPr="00A838EB" w:rsidRDefault="002D03DB" w:rsidP="00ED00F1">
            <w:pPr>
              <w:jc w:val="right"/>
              <w:rPr>
                <w:rFonts w:ascii="Times New Roman" w:hAnsi="Times New Roman" w:cs="Times New Roman"/>
              </w:rPr>
            </w:pPr>
            <w:del w:id="270" w:author="Drees, Trevor" w:date="2023-01-28T17:07:00Z">
              <w:r w:rsidRPr="00A838EB" w:rsidDel="00EC4627">
                <w:rPr>
                  <w:rFonts w:ascii="Times New Roman" w:hAnsi="Times New Roman" w:cs="Times New Roman"/>
                </w:rPr>
                <w:delText>5.</w:delText>
              </w:r>
              <w:r w:rsidDel="00EC4627">
                <w:rPr>
                  <w:rFonts w:ascii="Times New Roman" w:hAnsi="Times New Roman" w:cs="Times New Roman"/>
                </w:rPr>
                <w:delText>423</w:delText>
              </w:r>
            </w:del>
            <w:ins w:id="271" w:author="Drees, Trevor" w:date="2023-01-28T17:07:00Z">
              <w:r>
                <w:rPr>
                  <w:rFonts w:ascii="Times New Roman" w:hAnsi="Times New Roman" w:cs="Times New Roman"/>
                </w:rPr>
                <w:t>-5.974</w:t>
              </w:r>
            </w:ins>
          </w:p>
        </w:tc>
        <w:tc>
          <w:tcPr>
            <w:tcW w:w="850" w:type="dxa"/>
            <w:tcBorders>
              <w:top w:val="single" w:sz="4" w:space="0" w:color="auto"/>
            </w:tcBorders>
            <w:vAlign w:val="center"/>
            <w:tcPrChange w:id="272" w:author="Drees, Trevor" w:date="2023-01-28T17:26:00Z">
              <w:tcPr>
                <w:tcW w:w="850" w:type="dxa"/>
                <w:gridSpan w:val="2"/>
                <w:tcBorders>
                  <w:top w:val="single" w:sz="4" w:space="0" w:color="auto"/>
                </w:tcBorders>
                <w:vAlign w:val="center"/>
              </w:tcPr>
            </w:tcPrChange>
          </w:tcPr>
          <w:p w14:paraId="1075F90B" w14:textId="3D565447"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42E89" w14:paraId="2E124A43" w14:textId="77777777" w:rsidTr="00242E89">
        <w:tblPrEx>
          <w:tblPrExChange w:id="273" w:author="Drees, Trevor" w:date="2023-01-28T17:26:00Z">
            <w:tblPrEx>
              <w:tblW w:w="9126" w:type="dxa"/>
            </w:tblPrEx>
          </w:tblPrExChange>
        </w:tblPrEx>
        <w:trPr>
          <w:trHeight w:val="283"/>
          <w:ins w:id="274" w:author="Drees, Trevor" w:date="2023-01-28T17:25:00Z"/>
          <w:trPrChange w:id="275" w:author="Drees, Trevor" w:date="2023-01-28T17:26:00Z">
            <w:trPr>
              <w:gridAfter w:val="0"/>
              <w:trHeight w:val="283"/>
            </w:trPr>
          </w:trPrChange>
        </w:trPr>
        <w:tc>
          <w:tcPr>
            <w:tcW w:w="2268" w:type="dxa"/>
            <w:gridSpan w:val="2"/>
            <w:tcPrChange w:id="276" w:author="Drees, Trevor" w:date="2023-01-28T17:26:00Z">
              <w:tcPr>
                <w:tcW w:w="2268" w:type="dxa"/>
                <w:gridSpan w:val="2"/>
                <w:tcBorders>
                  <w:top w:val="single" w:sz="4" w:space="0" w:color="auto"/>
                </w:tcBorders>
              </w:tcPr>
            </w:tcPrChange>
          </w:tcPr>
          <w:p w14:paraId="6B9D8F8D" w14:textId="27915A16" w:rsidR="00242E89" w:rsidRPr="00242E89" w:rsidRDefault="00242E89" w:rsidP="00242E89">
            <w:pPr>
              <w:rPr>
                <w:ins w:id="277" w:author="Drees, Trevor" w:date="2023-01-28T17:25:00Z"/>
                <w:rFonts w:ascii="Times New Roman" w:hAnsi="Times New Roman" w:cs="Times New Roman"/>
              </w:rPr>
            </w:pPr>
            <w:ins w:id="278" w:author="Drees, Trevor" w:date="2023-01-28T17:26:00Z">
              <w:r>
                <w:rPr>
                  <w:rFonts w:ascii="Times New Roman" w:hAnsi="Times New Roman" w:cs="Times New Roman"/>
                </w:rPr>
                <w:t>Warming</w:t>
              </w:r>
            </w:ins>
          </w:p>
        </w:tc>
        <w:tc>
          <w:tcPr>
            <w:tcW w:w="1587" w:type="dxa"/>
            <w:gridSpan w:val="2"/>
            <w:vAlign w:val="center"/>
            <w:tcPrChange w:id="279" w:author="Drees, Trevor" w:date="2023-01-28T17:26:00Z">
              <w:tcPr>
                <w:tcW w:w="1587" w:type="dxa"/>
                <w:gridSpan w:val="2"/>
                <w:tcBorders>
                  <w:top w:val="single" w:sz="4" w:space="0" w:color="auto"/>
                </w:tcBorders>
                <w:vAlign w:val="center"/>
              </w:tcPr>
            </w:tcPrChange>
          </w:tcPr>
          <w:p w14:paraId="1698F93B" w14:textId="063C1DEA" w:rsidR="00242E89" w:rsidRPr="00A838EB" w:rsidDel="00F33B2F" w:rsidRDefault="00242E89" w:rsidP="00242E89">
            <w:pPr>
              <w:jc w:val="right"/>
              <w:rPr>
                <w:ins w:id="280" w:author="Drees, Trevor" w:date="2023-01-28T17:25:00Z"/>
                <w:rFonts w:ascii="Times New Roman" w:hAnsi="Times New Roman" w:cs="Times New Roman"/>
              </w:rPr>
            </w:pPr>
            <w:ins w:id="281" w:author="Drees, Trevor" w:date="2023-01-28T17:26:00Z">
              <w:r>
                <w:rPr>
                  <w:rFonts w:ascii="Times New Roman" w:hAnsi="Times New Roman" w:cs="Times New Roman"/>
                </w:rPr>
                <w:t>-</w:t>
              </w:r>
              <w:r>
                <w:rPr>
                  <w:rFonts w:ascii="Times New Roman" w:hAnsi="Times New Roman" w:cs="Times New Roman"/>
                </w:rPr>
                <w:t>0.158</w:t>
              </w:r>
              <w:r w:rsidRPr="00A838EB">
                <w:rPr>
                  <w:rFonts w:ascii="Times New Roman" w:hAnsi="Times New Roman" w:cs="Times New Roman"/>
                </w:rPr>
                <w:t xml:space="preserve"> </w:t>
              </w:r>
            </w:ins>
            <m:oMath>
              <m:r>
                <w:ins w:id="282" w:author="Drees, Trevor" w:date="2023-01-28T17:26:00Z">
                  <w:rPr>
                    <w:rFonts w:ascii="Cambria Math" w:hAnsi="Cambria Math" w:cs="Times New Roman"/>
                  </w:rPr>
                  <m:t>±</m:t>
                </w:ins>
              </m:r>
            </m:oMath>
            <w:ins w:id="283" w:author="Drees, Trevor" w:date="2023-01-28T17:26:00Z">
              <w:r w:rsidRPr="00A838EB">
                <w:rPr>
                  <w:rFonts w:ascii="Times New Roman" w:eastAsiaTheme="minorEastAsia" w:hAnsi="Times New Roman" w:cs="Times New Roman"/>
                </w:rPr>
                <w:t xml:space="preserve"> 0.</w:t>
              </w:r>
              <w:r>
                <w:rPr>
                  <w:rFonts w:ascii="Times New Roman" w:eastAsiaTheme="minorEastAsia" w:hAnsi="Times New Roman" w:cs="Times New Roman"/>
                </w:rPr>
                <w:t>275</w:t>
              </w:r>
            </w:ins>
          </w:p>
        </w:tc>
        <w:tc>
          <w:tcPr>
            <w:tcW w:w="850" w:type="dxa"/>
            <w:vAlign w:val="center"/>
            <w:tcPrChange w:id="284" w:author="Drees, Trevor" w:date="2023-01-28T17:26:00Z">
              <w:tcPr>
                <w:tcW w:w="850" w:type="dxa"/>
                <w:gridSpan w:val="3"/>
                <w:tcBorders>
                  <w:top w:val="single" w:sz="4" w:space="0" w:color="auto"/>
                </w:tcBorders>
                <w:vAlign w:val="center"/>
              </w:tcPr>
            </w:tcPrChange>
          </w:tcPr>
          <w:p w14:paraId="059DFA38" w14:textId="48F0199C" w:rsidR="00242E89" w:rsidRDefault="00242E89" w:rsidP="00242E89">
            <w:pPr>
              <w:jc w:val="right"/>
              <w:rPr>
                <w:ins w:id="285" w:author="Drees, Trevor" w:date="2023-01-28T17:25:00Z"/>
                <w:rFonts w:ascii="Times New Roman" w:hAnsi="Times New Roman" w:cs="Times New Roman"/>
              </w:rPr>
            </w:pPr>
            <w:ins w:id="286" w:author="Drees, Trevor" w:date="2023-01-28T17:26:00Z">
              <w:r>
                <w:rPr>
                  <w:rFonts w:ascii="Times New Roman" w:hAnsi="Times New Roman" w:cs="Times New Roman"/>
                </w:rPr>
                <w:t>-0.574</w:t>
              </w:r>
            </w:ins>
          </w:p>
        </w:tc>
        <w:tc>
          <w:tcPr>
            <w:tcW w:w="850" w:type="dxa"/>
            <w:vAlign w:val="center"/>
            <w:tcPrChange w:id="287" w:author="Drees, Trevor" w:date="2023-01-28T17:26:00Z">
              <w:tcPr>
                <w:tcW w:w="850" w:type="dxa"/>
                <w:gridSpan w:val="3"/>
                <w:tcBorders>
                  <w:top w:val="single" w:sz="4" w:space="0" w:color="auto"/>
                </w:tcBorders>
                <w:vAlign w:val="center"/>
              </w:tcPr>
            </w:tcPrChange>
          </w:tcPr>
          <w:p w14:paraId="1894E926" w14:textId="689016F1" w:rsidR="00242E89" w:rsidRPr="00A838EB" w:rsidRDefault="00242E89" w:rsidP="00242E89">
            <w:pPr>
              <w:jc w:val="right"/>
              <w:rPr>
                <w:ins w:id="288" w:author="Drees, Trevor" w:date="2023-01-28T17:25:00Z"/>
                <w:rFonts w:ascii="Times New Roman" w:hAnsi="Times New Roman" w:cs="Times New Roman"/>
              </w:rPr>
            </w:pPr>
            <w:ins w:id="289" w:author="Drees, Trevor" w:date="2023-01-28T17:26:00Z">
              <w:r>
                <w:rPr>
                  <w:rFonts w:ascii="Times New Roman" w:hAnsi="Times New Roman" w:cs="Times New Roman"/>
                </w:rPr>
                <w:t>0.566</w:t>
              </w:r>
            </w:ins>
          </w:p>
        </w:tc>
        <w:tc>
          <w:tcPr>
            <w:tcW w:w="283" w:type="dxa"/>
            <w:tcPrChange w:id="290" w:author="Drees, Trevor" w:date="2023-01-28T17:26:00Z">
              <w:tcPr>
                <w:tcW w:w="283" w:type="dxa"/>
                <w:gridSpan w:val="3"/>
                <w:tcBorders>
                  <w:top w:val="single" w:sz="4" w:space="0" w:color="auto"/>
                </w:tcBorders>
              </w:tcPr>
            </w:tcPrChange>
          </w:tcPr>
          <w:p w14:paraId="23C11020" w14:textId="77777777" w:rsidR="00242E89" w:rsidRPr="00A838EB" w:rsidDel="00EC4627" w:rsidRDefault="00242E89" w:rsidP="00242E89">
            <w:pPr>
              <w:jc w:val="right"/>
              <w:rPr>
                <w:ins w:id="291" w:author="Drees, Trevor" w:date="2023-01-28T17:25:00Z"/>
                <w:rFonts w:ascii="Times New Roman" w:hAnsi="Times New Roman" w:cs="Times New Roman"/>
              </w:rPr>
            </w:pPr>
          </w:p>
        </w:tc>
        <w:tc>
          <w:tcPr>
            <w:tcW w:w="1587" w:type="dxa"/>
            <w:vAlign w:val="center"/>
            <w:tcPrChange w:id="292" w:author="Drees, Trevor" w:date="2023-01-28T17:26:00Z">
              <w:tcPr>
                <w:tcW w:w="1587" w:type="dxa"/>
                <w:gridSpan w:val="2"/>
                <w:tcBorders>
                  <w:top w:val="single" w:sz="4" w:space="0" w:color="auto"/>
                </w:tcBorders>
                <w:vAlign w:val="center"/>
              </w:tcPr>
            </w:tcPrChange>
          </w:tcPr>
          <w:p w14:paraId="409473BE" w14:textId="101E5E50" w:rsidR="00242E89" w:rsidRPr="00A838EB" w:rsidDel="00EC4627" w:rsidRDefault="00242E89" w:rsidP="00242E89">
            <w:pPr>
              <w:jc w:val="right"/>
              <w:rPr>
                <w:ins w:id="293" w:author="Drees, Trevor" w:date="2023-01-28T17:25:00Z"/>
                <w:rFonts w:ascii="Times New Roman" w:hAnsi="Times New Roman" w:cs="Times New Roman"/>
              </w:rPr>
            </w:pPr>
            <w:ins w:id="294" w:author="Drees, Trevor" w:date="2023-01-28T17:28:00Z">
              <w:r>
                <w:rPr>
                  <w:rFonts w:ascii="Times New Roman" w:hAnsi="Times New Roman" w:cs="Times New Roman"/>
                </w:rPr>
                <w:t>3.263</w:t>
              </w:r>
              <w:r w:rsidRPr="00A838EB">
                <w:rPr>
                  <w:rFonts w:ascii="Times New Roman" w:hAnsi="Times New Roman" w:cs="Times New Roman"/>
                </w:rPr>
                <w:t xml:space="preserve"> </w:t>
              </w:r>
            </w:ins>
            <m:oMath>
              <m:r>
                <w:ins w:id="295" w:author="Drees, Trevor" w:date="2023-01-28T17:28:00Z">
                  <w:rPr>
                    <w:rFonts w:ascii="Cambria Math" w:hAnsi="Cambria Math" w:cs="Times New Roman"/>
                  </w:rPr>
                  <m:t>±</m:t>
                </w:ins>
              </m:r>
            </m:oMath>
            <w:ins w:id="296" w:author="Drees, Trevor" w:date="2023-01-28T17:28:00Z">
              <w:r w:rsidRPr="00A838EB">
                <w:rPr>
                  <w:rFonts w:ascii="Times New Roman" w:eastAsiaTheme="minorEastAsia" w:hAnsi="Times New Roman" w:cs="Times New Roman"/>
                </w:rPr>
                <w:t xml:space="preserve"> 0.</w:t>
              </w:r>
              <w:r>
                <w:rPr>
                  <w:rFonts w:ascii="Times New Roman" w:eastAsiaTheme="minorEastAsia" w:hAnsi="Times New Roman" w:cs="Times New Roman"/>
                </w:rPr>
                <w:t>403</w:t>
              </w:r>
            </w:ins>
          </w:p>
        </w:tc>
        <w:tc>
          <w:tcPr>
            <w:tcW w:w="851" w:type="dxa"/>
            <w:vAlign w:val="center"/>
            <w:tcPrChange w:id="297" w:author="Drees, Trevor" w:date="2023-01-28T17:26:00Z">
              <w:tcPr>
                <w:tcW w:w="851" w:type="dxa"/>
                <w:gridSpan w:val="2"/>
                <w:tcBorders>
                  <w:top w:val="single" w:sz="4" w:space="0" w:color="auto"/>
                </w:tcBorders>
                <w:vAlign w:val="center"/>
              </w:tcPr>
            </w:tcPrChange>
          </w:tcPr>
          <w:p w14:paraId="1A290AE1" w14:textId="03A36458" w:rsidR="00242E89" w:rsidRPr="00A838EB" w:rsidDel="00EC4627" w:rsidRDefault="00242E89" w:rsidP="00242E89">
            <w:pPr>
              <w:jc w:val="right"/>
              <w:rPr>
                <w:ins w:id="298" w:author="Drees, Trevor" w:date="2023-01-28T17:25:00Z"/>
                <w:rFonts w:ascii="Times New Roman" w:hAnsi="Times New Roman" w:cs="Times New Roman"/>
              </w:rPr>
            </w:pPr>
            <w:ins w:id="299" w:author="Drees, Trevor" w:date="2023-01-28T17:28:00Z">
              <w:r>
                <w:rPr>
                  <w:rFonts w:ascii="Times New Roman" w:hAnsi="Times New Roman" w:cs="Times New Roman"/>
                </w:rPr>
                <w:t>8.090</w:t>
              </w:r>
            </w:ins>
          </w:p>
        </w:tc>
        <w:tc>
          <w:tcPr>
            <w:tcW w:w="850" w:type="dxa"/>
            <w:vAlign w:val="center"/>
            <w:tcPrChange w:id="300" w:author="Drees, Trevor" w:date="2023-01-28T17:26:00Z">
              <w:tcPr>
                <w:tcW w:w="850" w:type="dxa"/>
                <w:gridSpan w:val="2"/>
                <w:tcBorders>
                  <w:top w:val="single" w:sz="4" w:space="0" w:color="auto"/>
                </w:tcBorders>
                <w:vAlign w:val="center"/>
              </w:tcPr>
            </w:tcPrChange>
          </w:tcPr>
          <w:p w14:paraId="33931ED3" w14:textId="352A76DD" w:rsidR="00242E89" w:rsidRPr="00A838EB" w:rsidRDefault="00242E89" w:rsidP="00242E89">
            <w:pPr>
              <w:jc w:val="right"/>
              <w:rPr>
                <w:ins w:id="301" w:author="Drees, Trevor" w:date="2023-01-28T17:25:00Z"/>
                <w:rFonts w:ascii="Times New Roman" w:hAnsi="Times New Roman" w:cs="Times New Roman"/>
              </w:rPr>
            </w:pPr>
            <w:ins w:id="302" w:author="Drees, Trevor" w:date="2023-01-28T17:28:00Z">
              <w:r>
                <w:rPr>
                  <w:rFonts w:ascii="Times New Roman" w:hAnsi="Times New Roman" w:cs="Times New Roman"/>
                </w:rPr>
                <w:t>&lt;0.001</w:t>
              </w:r>
            </w:ins>
          </w:p>
        </w:tc>
      </w:tr>
      <w:tr w:rsidR="00242E89" w:rsidDel="00D97EE3" w14:paraId="47CC9D9F" w14:textId="77777777" w:rsidTr="002D03DB">
        <w:trPr>
          <w:trHeight w:val="283"/>
          <w:del w:id="303" w:author="Drees, Trevor" w:date="2023-01-28T16:42:00Z"/>
        </w:trPr>
        <w:tc>
          <w:tcPr>
            <w:tcW w:w="2268" w:type="dxa"/>
            <w:gridSpan w:val="2"/>
          </w:tcPr>
          <w:p w14:paraId="4460BAC1" w14:textId="3F50A408" w:rsidR="00242E89" w:rsidRPr="00242E89" w:rsidDel="00D97EE3" w:rsidRDefault="00242E89" w:rsidP="00242E89">
            <w:pPr>
              <w:rPr>
                <w:del w:id="304" w:author="Drees, Trevor" w:date="2023-01-28T16:42:00Z"/>
                <w:rFonts w:ascii="Times New Roman" w:hAnsi="Times New Roman" w:cs="Times New Roman"/>
                <w:rPrChange w:id="305" w:author="Drees, Trevor" w:date="2023-01-28T17:21:00Z">
                  <w:rPr>
                    <w:del w:id="306" w:author="Drees, Trevor" w:date="2023-01-28T16:42:00Z"/>
                    <w:rFonts w:ascii="Times New Roman" w:hAnsi="Times New Roman" w:cs="Times New Roman"/>
                    <w:b/>
                    <w:bCs/>
                  </w:rPr>
                </w:rPrChange>
              </w:rPr>
            </w:pPr>
            <w:del w:id="307" w:author="Drees, Trevor" w:date="2023-01-28T16:42:00Z">
              <w:r w:rsidRPr="00242E89" w:rsidDel="00D97EE3">
                <w:rPr>
                  <w:rFonts w:ascii="Times New Roman" w:hAnsi="Times New Roman" w:cs="Times New Roman"/>
                  <w:rPrChange w:id="308" w:author="Drees, Trevor" w:date="2023-01-28T17:21:00Z">
                    <w:rPr>
                      <w:rFonts w:ascii="Times New Roman" w:hAnsi="Times New Roman" w:cs="Times New Roman"/>
                      <w:b/>
                      <w:bCs/>
                    </w:rPr>
                  </w:rPrChange>
                </w:rPr>
                <w:delText>Species</w:delText>
              </w:r>
            </w:del>
          </w:p>
        </w:tc>
        <w:tc>
          <w:tcPr>
            <w:tcW w:w="1587" w:type="dxa"/>
            <w:gridSpan w:val="2"/>
            <w:vAlign w:val="center"/>
          </w:tcPr>
          <w:p w14:paraId="4DE94AEA" w14:textId="7D77121E" w:rsidR="00242E89" w:rsidRPr="00A838EB" w:rsidDel="00D97EE3" w:rsidRDefault="00242E89" w:rsidP="00242E89">
            <w:pPr>
              <w:jc w:val="right"/>
              <w:rPr>
                <w:del w:id="309" w:author="Drees, Trevor" w:date="2023-01-28T16:42:00Z"/>
                <w:rFonts w:ascii="Times New Roman" w:hAnsi="Times New Roman" w:cs="Times New Roman"/>
              </w:rPr>
            </w:pPr>
            <w:del w:id="310" w:author="Drees, Trevor" w:date="2023-01-28T16:42:00Z">
              <w:r w:rsidRPr="00A838EB" w:rsidDel="00D97EE3">
                <w:rPr>
                  <w:rFonts w:ascii="Times New Roman" w:hAnsi="Times New Roman" w:cs="Times New Roman"/>
                </w:rPr>
                <w:delText xml:space="preserve">-0.738 </w:delText>
              </w:r>
            </w:del>
            <m:oMath>
              <m:r>
                <w:del w:id="311" w:author="Drees, Trevor" w:date="2023-01-28T16:42:00Z">
                  <w:rPr>
                    <w:rFonts w:ascii="Cambria Math" w:hAnsi="Cambria Math" w:cs="Times New Roman"/>
                  </w:rPr>
                  <m:t>±</m:t>
                </w:del>
              </m:r>
            </m:oMath>
            <w:del w:id="312" w:author="Drees, Trevor" w:date="2023-01-28T16:42:00Z">
              <w:r w:rsidRPr="00A838EB" w:rsidDel="00D97EE3">
                <w:rPr>
                  <w:rFonts w:ascii="Times New Roman" w:eastAsiaTheme="minorEastAsia" w:hAnsi="Times New Roman" w:cs="Times New Roman"/>
                </w:rPr>
                <w:delText xml:space="preserve"> 0.222</w:delText>
              </w:r>
            </w:del>
          </w:p>
        </w:tc>
        <w:tc>
          <w:tcPr>
            <w:tcW w:w="850" w:type="dxa"/>
            <w:vAlign w:val="center"/>
          </w:tcPr>
          <w:p w14:paraId="09EBD3D2" w14:textId="552C209D" w:rsidR="00242E89" w:rsidRPr="00A838EB" w:rsidDel="00D97EE3" w:rsidRDefault="00242E89" w:rsidP="00242E89">
            <w:pPr>
              <w:jc w:val="right"/>
              <w:rPr>
                <w:del w:id="313" w:author="Drees, Trevor" w:date="2023-01-28T16:42:00Z"/>
                <w:rFonts w:ascii="Times New Roman" w:hAnsi="Times New Roman" w:cs="Times New Roman"/>
              </w:rPr>
            </w:pPr>
            <w:del w:id="314" w:author="Drees, Trevor" w:date="2023-01-28T16:42:00Z">
              <w:r w:rsidRPr="00A838EB" w:rsidDel="00D97EE3">
                <w:rPr>
                  <w:rFonts w:ascii="Times New Roman" w:hAnsi="Times New Roman" w:cs="Times New Roman"/>
                </w:rPr>
                <w:delText>-3.324</w:delText>
              </w:r>
            </w:del>
          </w:p>
        </w:tc>
        <w:tc>
          <w:tcPr>
            <w:tcW w:w="850" w:type="dxa"/>
            <w:vAlign w:val="center"/>
          </w:tcPr>
          <w:p w14:paraId="3729C67A" w14:textId="31E197ED" w:rsidR="00242E89" w:rsidRPr="00A838EB" w:rsidDel="00D97EE3" w:rsidRDefault="00242E89" w:rsidP="00242E89">
            <w:pPr>
              <w:jc w:val="right"/>
              <w:rPr>
                <w:del w:id="315" w:author="Drees, Trevor" w:date="2023-01-28T16:42:00Z"/>
                <w:rFonts w:ascii="Times New Roman" w:hAnsi="Times New Roman" w:cs="Times New Roman"/>
              </w:rPr>
            </w:pPr>
            <w:del w:id="316" w:author="Drees, Trevor" w:date="2023-01-28T16:42:00Z">
              <w:r w:rsidRPr="00A838EB" w:rsidDel="00D97EE3">
                <w:rPr>
                  <w:rFonts w:ascii="Times New Roman" w:hAnsi="Times New Roman" w:cs="Times New Roman"/>
                </w:rPr>
                <w:delText>&lt;0.001</w:delText>
              </w:r>
            </w:del>
          </w:p>
        </w:tc>
        <w:tc>
          <w:tcPr>
            <w:tcW w:w="283" w:type="dxa"/>
          </w:tcPr>
          <w:p w14:paraId="4A8AD7E4" w14:textId="77777777" w:rsidR="00242E89" w:rsidRPr="00A838EB" w:rsidDel="00D97EE3" w:rsidRDefault="00242E89" w:rsidP="00242E89">
            <w:pPr>
              <w:jc w:val="right"/>
              <w:rPr>
                <w:rFonts w:ascii="Times New Roman" w:hAnsi="Times New Roman" w:cs="Times New Roman"/>
              </w:rPr>
            </w:pPr>
          </w:p>
        </w:tc>
        <w:tc>
          <w:tcPr>
            <w:tcW w:w="1587" w:type="dxa"/>
            <w:vAlign w:val="center"/>
          </w:tcPr>
          <w:p w14:paraId="58B01015" w14:textId="5EC5A1F4" w:rsidR="00242E89" w:rsidRPr="00A838EB" w:rsidDel="00D97EE3" w:rsidRDefault="00242E89" w:rsidP="00242E89">
            <w:pPr>
              <w:jc w:val="right"/>
              <w:rPr>
                <w:del w:id="317" w:author="Drees, Trevor" w:date="2023-01-28T16:42:00Z"/>
                <w:rFonts w:ascii="Times New Roman" w:hAnsi="Times New Roman" w:cs="Times New Roman"/>
              </w:rPr>
            </w:pPr>
            <w:del w:id="318"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224</w:delText>
              </w:r>
              <w:r w:rsidRPr="00A838EB" w:rsidDel="00D97EE3">
                <w:rPr>
                  <w:rFonts w:ascii="Times New Roman" w:hAnsi="Times New Roman" w:cs="Times New Roman"/>
                </w:rPr>
                <w:delText xml:space="preserve"> </w:delText>
              </w:r>
            </w:del>
            <m:oMath>
              <m:r>
                <w:del w:id="319" w:author="Drees, Trevor" w:date="2023-01-28T16:42:00Z">
                  <w:rPr>
                    <w:rFonts w:ascii="Cambria Math" w:hAnsi="Cambria Math" w:cs="Times New Roman"/>
                  </w:rPr>
                  <m:t>±</m:t>
                </w:del>
              </m:r>
            </m:oMath>
            <w:del w:id="320" w:author="Drees, Trevor" w:date="2023-01-28T16:42:00Z">
              <w:r w:rsidRPr="00A838EB" w:rsidDel="00D97EE3">
                <w:rPr>
                  <w:rFonts w:ascii="Times New Roman" w:eastAsiaTheme="minorEastAsia" w:hAnsi="Times New Roman" w:cs="Times New Roman"/>
                </w:rPr>
                <w:delText xml:space="preserve"> 0.</w:delText>
              </w:r>
              <w:r w:rsidDel="00D97EE3">
                <w:rPr>
                  <w:rFonts w:ascii="Times New Roman" w:eastAsiaTheme="minorEastAsia" w:hAnsi="Times New Roman" w:cs="Times New Roman"/>
                </w:rPr>
                <w:delText>335</w:delText>
              </w:r>
            </w:del>
          </w:p>
        </w:tc>
        <w:tc>
          <w:tcPr>
            <w:tcW w:w="851" w:type="dxa"/>
            <w:vAlign w:val="center"/>
          </w:tcPr>
          <w:p w14:paraId="7565E6B1" w14:textId="6BC86502" w:rsidR="00242E89" w:rsidRPr="00A838EB" w:rsidDel="00D97EE3" w:rsidRDefault="00242E89" w:rsidP="00242E89">
            <w:pPr>
              <w:jc w:val="right"/>
              <w:rPr>
                <w:del w:id="321" w:author="Drees, Trevor" w:date="2023-01-28T16:42:00Z"/>
                <w:rFonts w:ascii="Times New Roman" w:hAnsi="Times New Roman" w:cs="Times New Roman"/>
              </w:rPr>
            </w:pPr>
            <w:del w:id="322" w:author="Drees, Trevor" w:date="2023-01-28T16:42:00Z">
              <w:r w:rsidRPr="00A838EB" w:rsidDel="00D97EE3">
                <w:rPr>
                  <w:rFonts w:ascii="Times New Roman" w:hAnsi="Times New Roman" w:cs="Times New Roman"/>
                </w:rPr>
                <w:delText>-</w:delText>
              </w:r>
              <w:r w:rsidDel="00D97EE3">
                <w:rPr>
                  <w:rFonts w:ascii="Times New Roman" w:hAnsi="Times New Roman" w:cs="Times New Roman"/>
                </w:rPr>
                <w:delText>0.668</w:delText>
              </w:r>
            </w:del>
          </w:p>
        </w:tc>
        <w:tc>
          <w:tcPr>
            <w:tcW w:w="850" w:type="dxa"/>
            <w:vAlign w:val="center"/>
          </w:tcPr>
          <w:p w14:paraId="6150182C" w14:textId="12D06465" w:rsidR="00242E89" w:rsidRPr="00A838EB" w:rsidDel="00D97EE3" w:rsidRDefault="00242E89" w:rsidP="00242E89">
            <w:pPr>
              <w:jc w:val="right"/>
              <w:rPr>
                <w:del w:id="323" w:author="Drees, Trevor" w:date="2023-01-28T16:42:00Z"/>
                <w:rFonts w:ascii="Times New Roman" w:hAnsi="Times New Roman" w:cs="Times New Roman"/>
              </w:rPr>
            </w:pPr>
            <w:del w:id="324"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504</w:delText>
              </w:r>
            </w:del>
          </w:p>
        </w:tc>
      </w:tr>
      <w:tr w:rsidR="00242E89" w:rsidDel="002D03DB" w14:paraId="5BEF40F0" w14:textId="77777777" w:rsidTr="002D03DB">
        <w:trPr>
          <w:trHeight w:val="283"/>
          <w:del w:id="325" w:author="Drees, Trevor" w:date="2023-01-28T17:12:00Z"/>
        </w:trPr>
        <w:tc>
          <w:tcPr>
            <w:tcW w:w="2268" w:type="dxa"/>
            <w:gridSpan w:val="2"/>
          </w:tcPr>
          <w:p w14:paraId="1A0E632A" w14:textId="4D9B193E" w:rsidR="00242E89" w:rsidRPr="00242E89" w:rsidDel="002D03DB" w:rsidRDefault="00242E89" w:rsidP="00242E89">
            <w:pPr>
              <w:rPr>
                <w:del w:id="326" w:author="Drees, Trevor" w:date="2023-01-28T17:12:00Z"/>
                <w:rFonts w:ascii="Times New Roman" w:hAnsi="Times New Roman" w:cs="Times New Roman"/>
                <w:rPrChange w:id="327" w:author="Drees, Trevor" w:date="2023-01-28T17:21:00Z">
                  <w:rPr>
                    <w:del w:id="328" w:author="Drees, Trevor" w:date="2023-01-28T17:12:00Z"/>
                    <w:rFonts w:ascii="Times New Roman" w:hAnsi="Times New Roman" w:cs="Times New Roman"/>
                    <w:b/>
                    <w:bCs/>
                  </w:rPr>
                </w:rPrChange>
              </w:rPr>
            </w:pPr>
            <w:del w:id="329" w:author="Drees, Trevor" w:date="2023-01-28T17:12:00Z">
              <w:r w:rsidRPr="00242E89" w:rsidDel="002D03DB">
                <w:rPr>
                  <w:rFonts w:ascii="Times New Roman" w:hAnsi="Times New Roman" w:cs="Times New Roman"/>
                  <w:rPrChange w:id="330" w:author="Drees, Trevor" w:date="2023-01-28T17:21:00Z">
                    <w:rPr>
                      <w:rFonts w:ascii="Times New Roman" w:hAnsi="Times New Roman" w:cs="Times New Roman"/>
                      <w:b/>
                      <w:bCs/>
                    </w:rPr>
                  </w:rPrChange>
                </w:rPr>
                <w:delText>Warming</w:delText>
              </w:r>
            </w:del>
          </w:p>
        </w:tc>
        <w:tc>
          <w:tcPr>
            <w:tcW w:w="1587" w:type="dxa"/>
            <w:gridSpan w:val="2"/>
            <w:vAlign w:val="center"/>
          </w:tcPr>
          <w:p w14:paraId="34FF076B" w14:textId="44EDA7CA" w:rsidR="00242E89" w:rsidRPr="00A838EB" w:rsidDel="002D03DB" w:rsidRDefault="00242E89" w:rsidP="00242E89">
            <w:pPr>
              <w:jc w:val="right"/>
              <w:rPr>
                <w:del w:id="331" w:author="Drees, Trevor" w:date="2023-01-28T17:12:00Z"/>
                <w:rFonts w:ascii="Times New Roman" w:hAnsi="Times New Roman" w:cs="Times New Roman"/>
              </w:rPr>
            </w:pPr>
            <w:del w:id="332" w:author="Drees, Trevor" w:date="2023-01-28T16:59:00Z">
              <w:r w:rsidRPr="00A838EB" w:rsidDel="00F33B2F">
                <w:rPr>
                  <w:rFonts w:ascii="Times New Roman" w:hAnsi="Times New Roman" w:cs="Times New Roman"/>
                </w:rPr>
                <w:delText>0.946</w:delText>
              </w:r>
            </w:del>
            <w:del w:id="333" w:author="Drees, Trevor" w:date="2023-01-28T17:12:00Z">
              <w:r w:rsidRPr="00A838EB" w:rsidDel="002D03DB">
                <w:rPr>
                  <w:rFonts w:ascii="Times New Roman" w:hAnsi="Times New Roman" w:cs="Times New Roman"/>
                </w:rPr>
                <w:delText xml:space="preserve"> </w:delText>
              </w:r>
            </w:del>
            <m:oMath>
              <m:r>
                <w:del w:id="334" w:author="Drees, Trevor" w:date="2023-01-28T17:12:00Z">
                  <w:rPr>
                    <w:rFonts w:ascii="Cambria Math" w:hAnsi="Cambria Math" w:cs="Times New Roman"/>
                  </w:rPr>
                  <m:t>±</m:t>
                </w:del>
              </m:r>
            </m:oMath>
            <w:del w:id="335" w:author="Drees, Trevor" w:date="2023-01-28T17:12:00Z">
              <w:r w:rsidRPr="00A838EB" w:rsidDel="002D03DB">
                <w:rPr>
                  <w:rFonts w:ascii="Times New Roman" w:eastAsiaTheme="minorEastAsia" w:hAnsi="Times New Roman" w:cs="Times New Roman"/>
                </w:rPr>
                <w:delText xml:space="preserve"> 0.</w:delText>
              </w:r>
            </w:del>
            <w:del w:id="336" w:author="Drees, Trevor" w:date="2023-01-28T17:00:00Z">
              <w:r w:rsidRPr="00A838EB" w:rsidDel="00F33B2F">
                <w:rPr>
                  <w:rFonts w:ascii="Times New Roman" w:eastAsiaTheme="minorEastAsia" w:hAnsi="Times New Roman" w:cs="Times New Roman"/>
                </w:rPr>
                <w:delText>254</w:delText>
              </w:r>
            </w:del>
          </w:p>
        </w:tc>
        <w:tc>
          <w:tcPr>
            <w:tcW w:w="850" w:type="dxa"/>
            <w:vAlign w:val="center"/>
          </w:tcPr>
          <w:p w14:paraId="36CC6073" w14:textId="05B77241" w:rsidR="00242E89" w:rsidRPr="00A838EB" w:rsidDel="002D03DB" w:rsidRDefault="00242E89" w:rsidP="00242E89">
            <w:pPr>
              <w:ind w:left="4320" w:hanging="4320"/>
              <w:jc w:val="right"/>
              <w:rPr>
                <w:del w:id="337" w:author="Drees, Trevor" w:date="2023-01-28T17:12:00Z"/>
                <w:rFonts w:ascii="Times New Roman" w:hAnsi="Times New Roman" w:cs="Times New Roman"/>
              </w:rPr>
            </w:pPr>
            <w:del w:id="338" w:author="Drees, Trevor" w:date="2023-01-28T17:00:00Z">
              <w:r w:rsidRPr="00A838EB" w:rsidDel="00EC4627">
                <w:rPr>
                  <w:rFonts w:ascii="Times New Roman" w:hAnsi="Times New Roman" w:cs="Times New Roman"/>
                </w:rPr>
                <w:delText>3.732</w:delText>
              </w:r>
            </w:del>
          </w:p>
        </w:tc>
        <w:tc>
          <w:tcPr>
            <w:tcW w:w="850" w:type="dxa"/>
            <w:vAlign w:val="center"/>
          </w:tcPr>
          <w:p w14:paraId="599CE7AE" w14:textId="43C7D527" w:rsidR="00242E89" w:rsidRPr="00A838EB" w:rsidDel="002D03DB" w:rsidRDefault="00242E89" w:rsidP="00242E89">
            <w:pPr>
              <w:jc w:val="right"/>
              <w:rPr>
                <w:del w:id="339" w:author="Drees, Trevor" w:date="2023-01-28T17:12:00Z"/>
                <w:rFonts w:ascii="Times New Roman" w:hAnsi="Times New Roman" w:cs="Times New Roman"/>
              </w:rPr>
            </w:pPr>
            <w:del w:id="340" w:author="Drees, Trevor" w:date="2023-01-28T17:01:00Z">
              <w:r w:rsidRPr="00A838EB" w:rsidDel="00EC4627">
                <w:rPr>
                  <w:rFonts w:ascii="Times New Roman" w:hAnsi="Times New Roman" w:cs="Times New Roman"/>
                </w:rPr>
                <w:delText>&lt;0.001</w:delText>
              </w:r>
            </w:del>
          </w:p>
        </w:tc>
        <w:tc>
          <w:tcPr>
            <w:tcW w:w="283" w:type="dxa"/>
          </w:tcPr>
          <w:p w14:paraId="67AA681E" w14:textId="644919AC" w:rsidR="00242E89" w:rsidRPr="00A838EB" w:rsidDel="002D03DB" w:rsidRDefault="00242E89" w:rsidP="00242E89">
            <w:pPr>
              <w:jc w:val="right"/>
              <w:rPr>
                <w:del w:id="341" w:author="Drees, Trevor" w:date="2023-01-28T17:12:00Z"/>
                <w:rFonts w:ascii="Times New Roman" w:hAnsi="Times New Roman" w:cs="Times New Roman"/>
              </w:rPr>
            </w:pPr>
          </w:p>
        </w:tc>
        <w:tc>
          <w:tcPr>
            <w:tcW w:w="1587" w:type="dxa"/>
            <w:vAlign w:val="center"/>
          </w:tcPr>
          <w:p w14:paraId="7370D81F" w14:textId="0ECF00C4" w:rsidR="00242E89" w:rsidRPr="00A838EB" w:rsidDel="002D03DB" w:rsidRDefault="00242E89" w:rsidP="00242E89">
            <w:pPr>
              <w:jc w:val="right"/>
              <w:rPr>
                <w:del w:id="342" w:author="Drees, Trevor" w:date="2023-01-28T17:12:00Z"/>
                <w:rFonts w:ascii="Times New Roman" w:hAnsi="Times New Roman" w:cs="Times New Roman"/>
              </w:rPr>
            </w:pPr>
            <w:del w:id="343" w:author="Drees, Trevor" w:date="2023-01-28T17:06:00Z">
              <w:r w:rsidRPr="00A838EB" w:rsidDel="00EC4627">
                <w:rPr>
                  <w:rFonts w:ascii="Times New Roman" w:hAnsi="Times New Roman" w:cs="Times New Roman"/>
                </w:rPr>
                <w:delText>1.</w:delText>
              </w:r>
              <w:r w:rsidDel="00EC4627">
                <w:rPr>
                  <w:rFonts w:ascii="Times New Roman" w:hAnsi="Times New Roman" w:cs="Times New Roman"/>
                </w:rPr>
                <w:delText>380</w:delText>
              </w:r>
            </w:del>
            <w:del w:id="344" w:author="Drees, Trevor" w:date="2023-01-28T17:12:00Z">
              <w:r w:rsidRPr="00A838EB" w:rsidDel="002D03DB">
                <w:rPr>
                  <w:rFonts w:ascii="Times New Roman" w:hAnsi="Times New Roman" w:cs="Times New Roman"/>
                </w:rPr>
                <w:delText xml:space="preserve"> </w:delText>
              </w:r>
            </w:del>
            <m:oMath>
              <m:r>
                <w:del w:id="345" w:author="Drees, Trevor" w:date="2023-01-28T17:12:00Z">
                  <w:rPr>
                    <w:rFonts w:ascii="Cambria Math" w:hAnsi="Cambria Math" w:cs="Times New Roman"/>
                  </w:rPr>
                  <m:t>±</m:t>
                </w:del>
              </m:r>
            </m:oMath>
            <w:del w:id="346" w:author="Drees, Trevor" w:date="2023-01-28T17:12:00Z">
              <w:r w:rsidRPr="00A838EB" w:rsidDel="002D03DB">
                <w:rPr>
                  <w:rFonts w:ascii="Times New Roman" w:eastAsiaTheme="minorEastAsia" w:hAnsi="Times New Roman" w:cs="Times New Roman"/>
                </w:rPr>
                <w:delText xml:space="preserve"> 0.</w:delText>
              </w:r>
            </w:del>
            <w:del w:id="347" w:author="Drees, Trevor" w:date="2023-01-28T17:07:00Z">
              <w:r w:rsidDel="00EC4627">
                <w:rPr>
                  <w:rFonts w:ascii="Times New Roman" w:eastAsiaTheme="minorEastAsia" w:hAnsi="Times New Roman" w:cs="Times New Roman"/>
                </w:rPr>
                <w:delText>424</w:delText>
              </w:r>
            </w:del>
          </w:p>
        </w:tc>
        <w:tc>
          <w:tcPr>
            <w:tcW w:w="851" w:type="dxa"/>
            <w:vAlign w:val="center"/>
          </w:tcPr>
          <w:p w14:paraId="4B201C44" w14:textId="61A2B6BE" w:rsidR="00242E89" w:rsidRPr="00A838EB" w:rsidDel="002D03DB" w:rsidRDefault="00242E89" w:rsidP="00242E89">
            <w:pPr>
              <w:jc w:val="right"/>
              <w:rPr>
                <w:del w:id="348" w:author="Drees, Trevor" w:date="2023-01-28T17:12:00Z"/>
                <w:rFonts w:ascii="Times New Roman" w:hAnsi="Times New Roman" w:cs="Times New Roman"/>
              </w:rPr>
            </w:pPr>
            <w:del w:id="349" w:author="Drees, Trevor" w:date="2023-01-28T17:07:00Z">
              <w:r w:rsidDel="00EC4627">
                <w:rPr>
                  <w:rFonts w:ascii="Times New Roman" w:hAnsi="Times New Roman" w:cs="Times New Roman"/>
                </w:rPr>
                <w:delText>3.250</w:delText>
              </w:r>
            </w:del>
          </w:p>
        </w:tc>
        <w:tc>
          <w:tcPr>
            <w:tcW w:w="850" w:type="dxa"/>
            <w:vAlign w:val="center"/>
          </w:tcPr>
          <w:p w14:paraId="29E9320C" w14:textId="492CF3E1" w:rsidR="00242E89" w:rsidRPr="00A838EB" w:rsidDel="002D03DB" w:rsidRDefault="00242E89" w:rsidP="00242E89">
            <w:pPr>
              <w:jc w:val="right"/>
              <w:rPr>
                <w:del w:id="350" w:author="Drees, Trevor" w:date="2023-01-28T17:12:00Z"/>
                <w:rFonts w:ascii="Times New Roman" w:hAnsi="Times New Roman" w:cs="Times New Roman"/>
              </w:rPr>
            </w:pPr>
            <w:del w:id="351" w:author="Drees, Trevor" w:date="2023-01-28T17:12:00Z">
              <w:r w:rsidDel="002D03DB">
                <w:rPr>
                  <w:rFonts w:ascii="Times New Roman" w:hAnsi="Times New Roman" w:cs="Times New Roman"/>
                </w:rPr>
                <w:delText>0.001</w:delText>
              </w:r>
            </w:del>
          </w:p>
        </w:tc>
      </w:tr>
      <w:tr w:rsidR="00242E89" w14:paraId="3E0616BB" w14:textId="77777777" w:rsidTr="002D03DB">
        <w:trPr>
          <w:trHeight w:val="283"/>
        </w:trPr>
        <w:tc>
          <w:tcPr>
            <w:tcW w:w="2268" w:type="dxa"/>
            <w:gridSpan w:val="2"/>
          </w:tcPr>
          <w:p w14:paraId="2C9654D3" w14:textId="1CC078E2" w:rsidR="00242E89" w:rsidRPr="00242E89" w:rsidRDefault="00242E89" w:rsidP="00242E89">
            <w:pPr>
              <w:rPr>
                <w:rFonts w:ascii="Times New Roman" w:hAnsi="Times New Roman" w:cs="Times New Roman"/>
                <w:rPrChange w:id="352" w:author="Drees, Trevor" w:date="2023-01-28T17:21:00Z">
                  <w:rPr>
                    <w:rFonts w:ascii="Times New Roman" w:hAnsi="Times New Roman" w:cs="Times New Roman"/>
                    <w:b/>
                    <w:bCs/>
                  </w:rPr>
                </w:rPrChange>
              </w:rPr>
            </w:pPr>
            <w:proofErr w:type="spellStart"/>
            <w:r w:rsidRPr="00242E89">
              <w:rPr>
                <w:rFonts w:ascii="Times New Roman" w:hAnsi="Times New Roman" w:cs="Times New Roman"/>
                <w:rPrChange w:id="353" w:author="Drees, Trevor" w:date="2023-01-28T17:21:00Z">
                  <w:rPr>
                    <w:rFonts w:ascii="Times New Roman" w:hAnsi="Times New Roman" w:cs="Times New Roman"/>
                    <w:b/>
                    <w:bCs/>
                  </w:rPr>
                </w:rPrChange>
              </w:rPr>
              <w:t>Elaiosome</w:t>
            </w:r>
            <w:proofErr w:type="spellEnd"/>
          </w:p>
        </w:tc>
        <w:tc>
          <w:tcPr>
            <w:tcW w:w="1587" w:type="dxa"/>
            <w:gridSpan w:val="2"/>
            <w:vAlign w:val="center"/>
          </w:tcPr>
          <w:p w14:paraId="1E40FF7E" w14:textId="2DE15505" w:rsidR="00242E89" w:rsidRPr="00A838EB" w:rsidRDefault="00242E89" w:rsidP="00242E89">
            <w:pPr>
              <w:jc w:val="right"/>
              <w:rPr>
                <w:rFonts w:ascii="Times New Roman" w:hAnsi="Times New Roman" w:cs="Times New Roman"/>
              </w:rPr>
            </w:pPr>
            <w:del w:id="354" w:author="Drees, Trevor" w:date="2023-01-28T16:59:00Z">
              <w:r w:rsidRPr="00A838EB" w:rsidDel="00F33B2F">
                <w:rPr>
                  <w:rFonts w:ascii="Times New Roman" w:hAnsi="Times New Roman" w:cs="Times New Roman"/>
                </w:rPr>
                <w:delText>1.124</w:delText>
              </w:r>
            </w:del>
            <w:ins w:id="355" w:author="Drees, Trevor" w:date="2023-01-28T16:59:00Z">
              <w:r>
                <w:rPr>
                  <w:rFonts w:ascii="Times New Roman" w:hAnsi="Times New Roman" w:cs="Times New Roman"/>
                </w:rPr>
                <w:t>1.670</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356" w:author="Drees, Trevor" w:date="2023-01-28T17:00:00Z">
              <w:r w:rsidRPr="00A838EB" w:rsidDel="00F33B2F">
                <w:rPr>
                  <w:rFonts w:ascii="Times New Roman" w:eastAsiaTheme="minorEastAsia" w:hAnsi="Times New Roman" w:cs="Times New Roman"/>
                </w:rPr>
                <w:delText>260</w:delText>
              </w:r>
            </w:del>
            <w:ins w:id="357" w:author="Drees, Trevor" w:date="2023-01-28T17:00:00Z">
              <w:r w:rsidRPr="00A838EB">
                <w:rPr>
                  <w:rFonts w:ascii="Times New Roman" w:eastAsiaTheme="minorEastAsia" w:hAnsi="Times New Roman" w:cs="Times New Roman"/>
                </w:rPr>
                <w:t>26</w:t>
              </w:r>
              <w:r>
                <w:rPr>
                  <w:rFonts w:ascii="Times New Roman" w:eastAsiaTheme="minorEastAsia" w:hAnsi="Times New Roman" w:cs="Times New Roman"/>
                </w:rPr>
                <w:t>3</w:t>
              </w:r>
            </w:ins>
          </w:p>
        </w:tc>
        <w:tc>
          <w:tcPr>
            <w:tcW w:w="850" w:type="dxa"/>
            <w:vAlign w:val="center"/>
          </w:tcPr>
          <w:p w14:paraId="3E963A46" w14:textId="19C7AF56" w:rsidR="00242E89" w:rsidRPr="00A838EB" w:rsidRDefault="00242E89" w:rsidP="00242E89">
            <w:pPr>
              <w:jc w:val="right"/>
              <w:rPr>
                <w:rFonts w:ascii="Times New Roman" w:hAnsi="Times New Roman" w:cs="Times New Roman"/>
              </w:rPr>
            </w:pPr>
            <w:del w:id="358" w:author="Drees, Trevor" w:date="2023-01-28T17:00:00Z">
              <w:r w:rsidRPr="00A838EB" w:rsidDel="00EC4627">
                <w:rPr>
                  <w:rFonts w:ascii="Times New Roman" w:hAnsi="Times New Roman" w:cs="Times New Roman"/>
                </w:rPr>
                <w:delText>4.328</w:delText>
              </w:r>
            </w:del>
            <w:ins w:id="359" w:author="Drees, Trevor" w:date="2023-01-28T17:00:00Z">
              <w:r>
                <w:rPr>
                  <w:rFonts w:ascii="Times New Roman" w:hAnsi="Times New Roman" w:cs="Times New Roman"/>
                </w:rPr>
                <w:t>6.338</w:t>
              </w:r>
            </w:ins>
          </w:p>
        </w:tc>
        <w:tc>
          <w:tcPr>
            <w:tcW w:w="850" w:type="dxa"/>
            <w:vAlign w:val="center"/>
          </w:tcPr>
          <w:p w14:paraId="24465D6F" w14:textId="1B2A77A7" w:rsidR="00242E89" w:rsidRPr="00A838EB" w:rsidRDefault="00242E89" w:rsidP="00242E89">
            <w:pPr>
              <w:jc w:val="right"/>
              <w:rPr>
                <w:rFonts w:ascii="Times New Roman" w:hAnsi="Times New Roman" w:cs="Times New Roman"/>
              </w:rPr>
            </w:pPr>
            <w:r w:rsidRPr="00A838EB">
              <w:rPr>
                <w:rFonts w:ascii="Times New Roman" w:hAnsi="Times New Roman" w:cs="Times New Roman"/>
              </w:rPr>
              <w:t>&lt;0.001</w:t>
            </w:r>
          </w:p>
        </w:tc>
        <w:tc>
          <w:tcPr>
            <w:tcW w:w="283" w:type="dxa"/>
          </w:tcPr>
          <w:p w14:paraId="51C025CF" w14:textId="77777777" w:rsidR="00242E89" w:rsidRPr="00A838EB" w:rsidRDefault="00242E89" w:rsidP="00242E89">
            <w:pPr>
              <w:jc w:val="right"/>
              <w:rPr>
                <w:rFonts w:ascii="Times New Roman" w:hAnsi="Times New Roman" w:cs="Times New Roman"/>
              </w:rPr>
            </w:pPr>
          </w:p>
        </w:tc>
        <w:tc>
          <w:tcPr>
            <w:tcW w:w="1587" w:type="dxa"/>
            <w:vAlign w:val="center"/>
          </w:tcPr>
          <w:p w14:paraId="3A7B222C" w14:textId="3D9F318D" w:rsidR="00242E89" w:rsidRPr="00A838EB" w:rsidRDefault="00242E89" w:rsidP="00242E89">
            <w:pPr>
              <w:jc w:val="right"/>
              <w:rPr>
                <w:rFonts w:ascii="Times New Roman" w:hAnsi="Times New Roman" w:cs="Times New Roman"/>
              </w:rPr>
            </w:pPr>
            <w:r w:rsidRPr="00A838EB">
              <w:rPr>
                <w:rFonts w:ascii="Times New Roman" w:hAnsi="Times New Roman" w:cs="Times New Roman"/>
              </w:rPr>
              <w:t>2.</w:t>
            </w:r>
            <w:del w:id="360" w:author="Drees, Trevor" w:date="2023-01-28T17:07:00Z">
              <w:r w:rsidDel="00EC4627">
                <w:rPr>
                  <w:rFonts w:ascii="Times New Roman" w:hAnsi="Times New Roman" w:cs="Times New Roman"/>
                </w:rPr>
                <w:delText>583</w:delText>
              </w:r>
              <w:r w:rsidRPr="00A838EB" w:rsidDel="00EC4627">
                <w:rPr>
                  <w:rFonts w:ascii="Times New Roman" w:hAnsi="Times New Roman" w:cs="Times New Roman"/>
                </w:rPr>
                <w:delText xml:space="preserve"> </w:delText>
              </w:r>
            </w:del>
            <w:ins w:id="361" w:author="Drees, Trevor" w:date="2023-01-28T17:07:00Z">
              <w:r>
                <w:rPr>
                  <w:rFonts w:ascii="Times New Roman" w:hAnsi="Times New Roman" w:cs="Times New Roman"/>
                </w:rPr>
                <w:t>980</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362" w:author="Drees, Trevor" w:date="2023-01-28T17:07:00Z">
              <w:r w:rsidRPr="00A838EB" w:rsidDel="00EC4627">
                <w:rPr>
                  <w:rFonts w:ascii="Times New Roman" w:eastAsiaTheme="minorEastAsia" w:hAnsi="Times New Roman" w:cs="Times New Roman"/>
                </w:rPr>
                <w:delText>5</w:delText>
              </w:r>
              <w:r w:rsidDel="00EC4627">
                <w:rPr>
                  <w:rFonts w:ascii="Times New Roman" w:eastAsiaTheme="minorEastAsia" w:hAnsi="Times New Roman" w:cs="Times New Roman"/>
                </w:rPr>
                <w:delText>76</w:delText>
              </w:r>
            </w:del>
            <w:ins w:id="363" w:author="Drees, Trevor" w:date="2023-01-28T17:07:00Z">
              <w:r>
                <w:rPr>
                  <w:rFonts w:ascii="Times New Roman" w:eastAsiaTheme="minorEastAsia" w:hAnsi="Times New Roman" w:cs="Times New Roman"/>
                </w:rPr>
                <w:t>385</w:t>
              </w:r>
            </w:ins>
          </w:p>
        </w:tc>
        <w:tc>
          <w:tcPr>
            <w:tcW w:w="851" w:type="dxa"/>
            <w:vAlign w:val="center"/>
          </w:tcPr>
          <w:p w14:paraId="20DACA54" w14:textId="11CEAB1E" w:rsidR="00242E89" w:rsidRPr="00A838EB" w:rsidRDefault="00242E89" w:rsidP="00242E89">
            <w:pPr>
              <w:jc w:val="right"/>
              <w:rPr>
                <w:rFonts w:ascii="Times New Roman" w:hAnsi="Times New Roman" w:cs="Times New Roman"/>
              </w:rPr>
            </w:pPr>
            <w:del w:id="364" w:author="Drees, Trevor" w:date="2023-01-28T17:07:00Z">
              <w:r w:rsidRPr="00A838EB" w:rsidDel="00EC4627">
                <w:rPr>
                  <w:rFonts w:ascii="Times New Roman" w:hAnsi="Times New Roman" w:cs="Times New Roman"/>
                </w:rPr>
                <w:delText>4.4</w:delText>
              </w:r>
              <w:r w:rsidDel="00EC4627">
                <w:rPr>
                  <w:rFonts w:ascii="Times New Roman" w:hAnsi="Times New Roman" w:cs="Times New Roman"/>
                </w:rPr>
                <w:delText>86</w:delText>
              </w:r>
            </w:del>
            <w:ins w:id="365" w:author="Drees, Trevor" w:date="2023-01-28T17:07:00Z">
              <w:r>
                <w:rPr>
                  <w:rFonts w:ascii="Times New Roman" w:hAnsi="Times New Roman" w:cs="Times New Roman"/>
                </w:rPr>
                <w:t>7.748</w:t>
              </w:r>
            </w:ins>
          </w:p>
        </w:tc>
        <w:tc>
          <w:tcPr>
            <w:tcW w:w="850" w:type="dxa"/>
            <w:vAlign w:val="center"/>
          </w:tcPr>
          <w:p w14:paraId="0490B1EA" w14:textId="7D6E5F6F" w:rsidR="00242E89" w:rsidRPr="00A838EB" w:rsidRDefault="00242E89" w:rsidP="00242E89">
            <w:pPr>
              <w:jc w:val="right"/>
              <w:rPr>
                <w:rFonts w:ascii="Times New Roman" w:hAnsi="Times New Roman" w:cs="Times New Roman"/>
              </w:rPr>
            </w:pPr>
            <w:r w:rsidRPr="00A838EB">
              <w:rPr>
                <w:rFonts w:ascii="Times New Roman" w:hAnsi="Times New Roman" w:cs="Times New Roman"/>
              </w:rPr>
              <w:t>&lt;0.001</w:t>
            </w:r>
          </w:p>
        </w:tc>
      </w:tr>
      <w:tr w:rsidR="00242E89" w:rsidDel="00D97EE3" w14:paraId="6C3570A6" w14:textId="77777777" w:rsidTr="002D03DB">
        <w:trPr>
          <w:trHeight w:val="283"/>
          <w:del w:id="366" w:author="Drees, Trevor" w:date="2023-01-28T16:42:00Z"/>
        </w:trPr>
        <w:tc>
          <w:tcPr>
            <w:tcW w:w="2268" w:type="dxa"/>
            <w:gridSpan w:val="2"/>
          </w:tcPr>
          <w:p w14:paraId="501F3942" w14:textId="36965D5B" w:rsidR="00242E89" w:rsidRPr="00242E89" w:rsidDel="00D97EE3" w:rsidRDefault="00242E89" w:rsidP="00242E89">
            <w:pPr>
              <w:rPr>
                <w:del w:id="367" w:author="Drees, Trevor" w:date="2023-01-28T16:42:00Z"/>
                <w:rFonts w:ascii="Times New Roman" w:hAnsi="Times New Roman" w:cs="Times New Roman"/>
                <w:rPrChange w:id="368" w:author="Drees, Trevor" w:date="2023-01-28T17:21:00Z">
                  <w:rPr>
                    <w:del w:id="369" w:author="Drees, Trevor" w:date="2023-01-28T16:42:00Z"/>
                    <w:rFonts w:ascii="Times New Roman" w:hAnsi="Times New Roman" w:cs="Times New Roman"/>
                    <w:b/>
                    <w:bCs/>
                  </w:rPr>
                </w:rPrChange>
              </w:rPr>
            </w:pPr>
            <w:del w:id="370" w:author="Drees, Trevor" w:date="2023-01-28T16:42:00Z">
              <w:r w:rsidRPr="00242E89" w:rsidDel="00D97EE3">
                <w:rPr>
                  <w:rFonts w:ascii="Times New Roman" w:hAnsi="Times New Roman" w:cs="Times New Roman"/>
                  <w:rPrChange w:id="371" w:author="Drees, Trevor" w:date="2023-01-28T17:21:00Z">
                    <w:rPr>
                      <w:rFonts w:ascii="Times New Roman" w:hAnsi="Times New Roman" w:cs="Times New Roman"/>
                      <w:b/>
                      <w:bCs/>
                    </w:rPr>
                  </w:rPrChange>
                </w:rPr>
                <w:delText>Species:Warming</w:delText>
              </w:r>
            </w:del>
          </w:p>
        </w:tc>
        <w:tc>
          <w:tcPr>
            <w:tcW w:w="1587" w:type="dxa"/>
            <w:gridSpan w:val="2"/>
            <w:vAlign w:val="center"/>
          </w:tcPr>
          <w:p w14:paraId="58E46793" w14:textId="7B664D60" w:rsidR="00242E89" w:rsidRPr="00A838EB" w:rsidDel="00D97EE3" w:rsidRDefault="00242E89" w:rsidP="00242E89">
            <w:pPr>
              <w:jc w:val="right"/>
              <w:rPr>
                <w:del w:id="372" w:author="Drees, Trevor" w:date="2023-01-28T16:42:00Z"/>
                <w:rFonts w:ascii="Times New Roman" w:hAnsi="Times New Roman" w:cs="Times New Roman"/>
              </w:rPr>
            </w:pPr>
            <w:del w:id="373" w:author="Drees, Trevor" w:date="2023-01-28T16:42:00Z">
              <w:r w:rsidRPr="00A838EB" w:rsidDel="00D97EE3">
                <w:rPr>
                  <w:rFonts w:ascii="Times New Roman" w:hAnsi="Times New Roman" w:cs="Times New Roman"/>
                </w:rPr>
                <w:delText xml:space="preserve">1.082 </w:delText>
              </w:r>
            </w:del>
            <m:oMath>
              <m:r>
                <w:del w:id="374" w:author="Drees, Trevor" w:date="2023-01-28T16:42:00Z">
                  <w:rPr>
                    <w:rFonts w:ascii="Cambria Math" w:hAnsi="Cambria Math" w:cs="Times New Roman"/>
                  </w:rPr>
                  <m:t>±</m:t>
                </w:del>
              </m:r>
            </m:oMath>
            <w:del w:id="375" w:author="Drees, Trevor" w:date="2023-01-28T16:42:00Z">
              <w:r w:rsidRPr="00A838EB" w:rsidDel="00D97EE3">
                <w:rPr>
                  <w:rFonts w:ascii="Times New Roman" w:eastAsiaTheme="minorEastAsia" w:hAnsi="Times New Roman" w:cs="Times New Roman"/>
                </w:rPr>
                <w:delText xml:space="preserve"> 0.311</w:delText>
              </w:r>
            </w:del>
          </w:p>
        </w:tc>
        <w:tc>
          <w:tcPr>
            <w:tcW w:w="850" w:type="dxa"/>
            <w:vAlign w:val="center"/>
          </w:tcPr>
          <w:p w14:paraId="4D6660FF" w14:textId="7BDD7EFE" w:rsidR="00242E89" w:rsidRPr="00A838EB" w:rsidDel="00D97EE3" w:rsidRDefault="00242E89" w:rsidP="00242E89">
            <w:pPr>
              <w:jc w:val="right"/>
              <w:rPr>
                <w:del w:id="376" w:author="Drees, Trevor" w:date="2023-01-28T16:42:00Z"/>
                <w:rFonts w:ascii="Times New Roman" w:hAnsi="Times New Roman" w:cs="Times New Roman"/>
              </w:rPr>
            </w:pPr>
            <w:del w:id="377" w:author="Drees, Trevor" w:date="2023-01-28T16:42:00Z">
              <w:r w:rsidRPr="00A838EB" w:rsidDel="00D97EE3">
                <w:rPr>
                  <w:rFonts w:ascii="Times New Roman" w:hAnsi="Times New Roman" w:cs="Times New Roman"/>
                </w:rPr>
                <w:delText>3.483</w:delText>
              </w:r>
            </w:del>
          </w:p>
        </w:tc>
        <w:tc>
          <w:tcPr>
            <w:tcW w:w="850" w:type="dxa"/>
            <w:vAlign w:val="center"/>
          </w:tcPr>
          <w:p w14:paraId="6BA3F45F" w14:textId="5BD422A7" w:rsidR="00242E89" w:rsidRPr="00A838EB" w:rsidDel="00D97EE3" w:rsidRDefault="00242E89" w:rsidP="00242E89">
            <w:pPr>
              <w:jc w:val="right"/>
              <w:rPr>
                <w:del w:id="378" w:author="Drees, Trevor" w:date="2023-01-28T16:42:00Z"/>
                <w:rFonts w:ascii="Times New Roman" w:hAnsi="Times New Roman" w:cs="Times New Roman"/>
              </w:rPr>
            </w:pPr>
            <w:del w:id="379" w:author="Drees, Trevor" w:date="2023-01-28T16:42:00Z">
              <w:r w:rsidRPr="00A838EB" w:rsidDel="00D97EE3">
                <w:rPr>
                  <w:rFonts w:ascii="Times New Roman" w:hAnsi="Times New Roman" w:cs="Times New Roman"/>
                </w:rPr>
                <w:delText>&lt;0.001</w:delText>
              </w:r>
            </w:del>
          </w:p>
        </w:tc>
        <w:tc>
          <w:tcPr>
            <w:tcW w:w="283" w:type="dxa"/>
          </w:tcPr>
          <w:p w14:paraId="26EF7725" w14:textId="77777777" w:rsidR="00242E89" w:rsidDel="00D97EE3" w:rsidRDefault="00242E89" w:rsidP="00242E89">
            <w:pPr>
              <w:jc w:val="right"/>
              <w:rPr>
                <w:rFonts w:ascii="Times New Roman" w:hAnsi="Times New Roman" w:cs="Times New Roman"/>
              </w:rPr>
            </w:pPr>
          </w:p>
        </w:tc>
        <w:tc>
          <w:tcPr>
            <w:tcW w:w="1587" w:type="dxa"/>
            <w:vAlign w:val="center"/>
          </w:tcPr>
          <w:p w14:paraId="0BE2C345" w14:textId="61958060" w:rsidR="00242E89" w:rsidRPr="00A838EB" w:rsidDel="00D97EE3" w:rsidRDefault="00242E89" w:rsidP="00242E89">
            <w:pPr>
              <w:jc w:val="right"/>
              <w:rPr>
                <w:del w:id="380" w:author="Drees, Trevor" w:date="2023-01-28T16:42:00Z"/>
                <w:rFonts w:ascii="Times New Roman" w:hAnsi="Times New Roman" w:cs="Times New Roman"/>
              </w:rPr>
            </w:pPr>
            <w:del w:id="381" w:author="Drees, Trevor" w:date="2023-01-28T16:42:00Z">
              <w:r w:rsidDel="00D97EE3">
                <w:rPr>
                  <w:rFonts w:ascii="Times New Roman" w:hAnsi="Times New Roman" w:cs="Times New Roman"/>
                </w:rPr>
                <w:delText>-0.157</w:delText>
              </w:r>
              <w:r w:rsidRPr="00A838EB" w:rsidDel="00D97EE3">
                <w:rPr>
                  <w:rFonts w:ascii="Times New Roman" w:hAnsi="Times New Roman" w:cs="Times New Roman"/>
                </w:rPr>
                <w:delText xml:space="preserve"> </w:delText>
              </w:r>
            </w:del>
            <m:oMath>
              <m:r>
                <w:del w:id="382" w:author="Drees, Trevor" w:date="2023-01-28T16:42:00Z">
                  <w:rPr>
                    <w:rFonts w:ascii="Cambria Math" w:hAnsi="Cambria Math" w:cs="Times New Roman"/>
                  </w:rPr>
                  <m:t>±</m:t>
                </w:del>
              </m:r>
            </m:oMath>
            <w:del w:id="383" w:author="Drees, Trevor" w:date="2023-01-28T16:42:00Z">
              <w:r w:rsidRPr="00A838EB" w:rsidDel="00D97EE3">
                <w:rPr>
                  <w:rFonts w:ascii="Times New Roman" w:eastAsiaTheme="minorEastAsia" w:hAnsi="Times New Roman" w:cs="Times New Roman"/>
                </w:rPr>
                <w:delText xml:space="preserve"> 0.5</w:delText>
              </w:r>
              <w:r w:rsidDel="00D97EE3">
                <w:rPr>
                  <w:rFonts w:ascii="Times New Roman" w:eastAsiaTheme="minorEastAsia" w:hAnsi="Times New Roman" w:cs="Times New Roman"/>
                </w:rPr>
                <w:delText>18</w:delText>
              </w:r>
            </w:del>
          </w:p>
        </w:tc>
        <w:tc>
          <w:tcPr>
            <w:tcW w:w="851" w:type="dxa"/>
            <w:vAlign w:val="center"/>
          </w:tcPr>
          <w:p w14:paraId="1569F121" w14:textId="45D3E551" w:rsidR="00242E89" w:rsidRPr="00A838EB" w:rsidDel="00D97EE3" w:rsidRDefault="00242E89" w:rsidP="00242E89">
            <w:pPr>
              <w:jc w:val="right"/>
              <w:rPr>
                <w:del w:id="384" w:author="Drees, Trevor" w:date="2023-01-28T16:42:00Z"/>
                <w:rFonts w:ascii="Times New Roman" w:hAnsi="Times New Roman" w:cs="Times New Roman"/>
              </w:rPr>
            </w:pPr>
            <w:del w:id="385" w:author="Drees, Trevor" w:date="2023-01-28T16:42:00Z">
              <w:r w:rsidDel="00D97EE3">
                <w:rPr>
                  <w:rFonts w:ascii="Times New Roman" w:hAnsi="Times New Roman" w:cs="Times New Roman"/>
                </w:rPr>
                <w:delText>-0.304</w:delText>
              </w:r>
            </w:del>
          </w:p>
        </w:tc>
        <w:tc>
          <w:tcPr>
            <w:tcW w:w="850" w:type="dxa"/>
            <w:vAlign w:val="center"/>
          </w:tcPr>
          <w:p w14:paraId="1C544845" w14:textId="45CCE806" w:rsidR="00242E89" w:rsidRPr="00A838EB" w:rsidDel="00D97EE3" w:rsidRDefault="00242E89" w:rsidP="00242E89">
            <w:pPr>
              <w:jc w:val="right"/>
              <w:rPr>
                <w:del w:id="386" w:author="Drees, Trevor" w:date="2023-01-28T16:42:00Z"/>
                <w:rFonts w:ascii="Times New Roman" w:hAnsi="Times New Roman" w:cs="Times New Roman"/>
              </w:rPr>
            </w:pPr>
            <w:del w:id="387" w:author="Drees, Trevor" w:date="2023-01-28T16:42:00Z">
              <w:r w:rsidDel="00D97EE3">
                <w:rPr>
                  <w:rFonts w:ascii="Times New Roman" w:hAnsi="Times New Roman" w:cs="Times New Roman"/>
                </w:rPr>
                <w:delText>0.761</w:delText>
              </w:r>
            </w:del>
          </w:p>
        </w:tc>
      </w:tr>
      <w:tr w:rsidR="00242E89" w:rsidDel="00D97EE3" w14:paraId="3D839926" w14:textId="77777777" w:rsidTr="002D03DB">
        <w:trPr>
          <w:trHeight w:val="283"/>
          <w:del w:id="388" w:author="Drees, Trevor" w:date="2023-01-28T16:42:00Z"/>
        </w:trPr>
        <w:tc>
          <w:tcPr>
            <w:tcW w:w="2268" w:type="dxa"/>
            <w:gridSpan w:val="2"/>
          </w:tcPr>
          <w:p w14:paraId="47680F20" w14:textId="2BB90E75" w:rsidR="00242E89" w:rsidRPr="00242E89" w:rsidDel="00D97EE3" w:rsidRDefault="00242E89" w:rsidP="00242E89">
            <w:pPr>
              <w:rPr>
                <w:del w:id="389" w:author="Drees, Trevor" w:date="2023-01-28T16:42:00Z"/>
                <w:rFonts w:ascii="Times New Roman" w:hAnsi="Times New Roman" w:cs="Times New Roman"/>
                <w:rPrChange w:id="390" w:author="Drees, Trevor" w:date="2023-01-28T17:21:00Z">
                  <w:rPr>
                    <w:del w:id="391" w:author="Drees, Trevor" w:date="2023-01-28T16:42:00Z"/>
                    <w:rFonts w:ascii="Times New Roman" w:hAnsi="Times New Roman" w:cs="Times New Roman"/>
                    <w:b/>
                    <w:bCs/>
                  </w:rPr>
                </w:rPrChange>
              </w:rPr>
            </w:pPr>
            <w:del w:id="392" w:author="Drees, Trevor" w:date="2023-01-28T16:42:00Z">
              <w:r w:rsidRPr="00242E89" w:rsidDel="00D97EE3">
                <w:rPr>
                  <w:rFonts w:ascii="Times New Roman" w:hAnsi="Times New Roman" w:cs="Times New Roman"/>
                  <w:rPrChange w:id="393" w:author="Drees, Trevor" w:date="2023-01-28T17:21:00Z">
                    <w:rPr>
                      <w:rFonts w:ascii="Times New Roman" w:hAnsi="Times New Roman" w:cs="Times New Roman"/>
                      <w:b/>
                      <w:bCs/>
                    </w:rPr>
                  </w:rPrChange>
                </w:rPr>
                <w:delText>Species:Elaiosome</w:delText>
              </w:r>
            </w:del>
          </w:p>
        </w:tc>
        <w:tc>
          <w:tcPr>
            <w:tcW w:w="1587" w:type="dxa"/>
            <w:gridSpan w:val="2"/>
            <w:vAlign w:val="center"/>
          </w:tcPr>
          <w:p w14:paraId="7E191F81" w14:textId="7C9FEC9B" w:rsidR="00242E89" w:rsidRPr="00A838EB" w:rsidDel="00D97EE3" w:rsidRDefault="00242E89" w:rsidP="00242E89">
            <w:pPr>
              <w:jc w:val="right"/>
              <w:rPr>
                <w:del w:id="394" w:author="Drees, Trevor" w:date="2023-01-28T16:42:00Z"/>
                <w:rFonts w:ascii="Times New Roman" w:hAnsi="Times New Roman" w:cs="Times New Roman"/>
              </w:rPr>
            </w:pPr>
            <w:del w:id="395" w:author="Drees, Trevor" w:date="2023-01-28T16:42:00Z">
              <w:r w:rsidRPr="00A838EB" w:rsidDel="00D97EE3">
                <w:rPr>
                  <w:rFonts w:ascii="Times New Roman" w:hAnsi="Times New Roman" w:cs="Times New Roman"/>
                </w:rPr>
                <w:delText xml:space="preserve">1.006 </w:delText>
              </w:r>
            </w:del>
            <m:oMath>
              <m:r>
                <w:del w:id="396" w:author="Drees, Trevor" w:date="2023-01-28T16:42:00Z">
                  <w:rPr>
                    <w:rFonts w:ascii="Cambria Math" w:hAnsi="Cambria Math" w:cs="Times New Roman"/>
                  </w:rPr>
                  <m:t>±</m:t>
                </w:del>
              </m:r>
            </m:oMath>
            <w:del w:id="397" w:author="Drees, Trevor" w:date="2023-01-28T16:42:00Z">
              <w:r w:rsidRPr="00A838EB" w:rsidDel="00D97EE3">
                <w:rPr>
                  <w:rFonts w:ascii="Times New Roman" w:eastAsiaTheme="minorEastAsia" w:hAnsi="Times New Roman" w:cs="Times New Roman"/>
                </w:rPr>
                <w:delText xml:space="preserve"> 0.313</w:delText>
              </w:r>
            </w:del>
          </w:p>
        </w:tc>
        <w:tc>
          <w:tcPr>
            <w:tcW w:w="850" w:type="dxa"/>
            <w:vAlign w:val="center"/>
          </w:tcPr>
          <w:p w14:paraId="24DA92BF" w14:textId="105DF4FD" w:rsidR="00242E89" w:rsidRPr="00A838EB" w:rsidDel="00D97EE3" w:rsidRDefault="00242E89" w:rsidP="00242E89">
            <w:pPr>
              <w:jc w:val="right"/>
              <w:rPr>
                <w:del w:id="398" w:author="Drees, Trevor" w:date="2023-01-28T16:42:00Z"/>
                <w:rFonts w:ascii="Times New Roman" w:hAnsi="Times New Roman" w:cs="Times New Roman"/>
              </w:rPr>
            </w:pPr>
            <w:del w:id="399" w:author="Drees, Trevor" w:date="2023-01-28T16:42:00Z">
              <w:r w:rsidRPr="00A838EB" w:rsidDel="00D97EE3">
                <w:rPr>
                  <w:rFonts w:ascii="Times New Roman" w:hAnsi="Times New Roman" w:cs="Times New Roman"/>
                </w:rPr>
                <w:delText>3.217</w:delText>
              </w:r>
            </w:del>
          </w:p>
        </w:tc>
        <w:tc>
          <w:tcPr>
            <w:tcW w:w="850" w:type="dxa"/>
            <w:vAlign w:val="center"/>
          </w:tcPr>
          <w:p w14:paraId="703C7F07" w14:textId="430B80C2" w:rsidR="00242E89" w:rsidRPr="00A838EB" w:rsidDel="00D97EE3" w:rsidRDefault="00242E89" w:rsidP="00242E89">
            <w:pPr>
              <w:jc w:val="right"/>
              <w:rPr>
                <w:del w:id="400" w:author="Drees, Trevor" w:date="2023-01-28T16:42:00Z"/>
                <w:rFonts w:ascii="Times New Roman" w:hAnsi="Times New Roman" w:cs="Times New Roman"/>
              </w:rPr>
            </w:pPr>
            <w:del w:id="401" w:author="Drees, Trevor" w:date="2023-01-28T16:42:00Z">
              <w:r w:rsidRPr="00A838EB" w:rsidDel="00D97EE3">
                <w:rPr>
                  <w:rFonts w:ascii="Times New Roman" w:hAnsi="Times New Roman" w:cs="Times New Roman"/>
                </w:rPr>
                <w:delText>0.001</w:delText>
              </w:r>
            </w:del>
          </w:p>
        </w:tc>
        <w:tc>
          <w:tcPr>
            <w:tcW w:w="283" w:type="dxa"/>
          </w:tcPr>
          <w:p w14:paraId="5175BDE6" w14:textId="77777777" w:rsidR="00242E89" w:rsidRPr="00A838EB" w:rsidDel="00D97EE3" w:rsidRDefault="00242E89" w:rsidP="00242E89">
            <w:pPr>
              <w:jc w:val="right"/>
              <w:rPr>
                <w:rFonts w:ascii="Times New Roman" w:hAnsi="Times New Roman" w:cs="Times New Roman"/>
              </w:rPr>
            </w:pPr>
          </w:p>
        </w:tc>
        <w:tc>
          <w:tcPr>
            <w:tcW w:w="1587" w:type="dxa"/>
            <w:vAlign w:val="center"/>
          </w:tcPr>
          <w:p w14:paraId="5BE220FC" w14:textId="56DCEF78" w:rsidR="00242E89" w:rsidRPr="00A838EB" w:rsidDel="00D97EE3" w:rsidRDefault="00242E89" w:rsidP="00242E89">
            <w:pPr>
              <w:jc w:val="right"/>
              <w:rPr>
                <w:del w:id="402" w:author="Drees, Trevor" w:date="2023-01-28T16:42:00Z"/>
                <w:rFonts w:ascii="Times New Roman" w:hAnsi="Times New Roman" w:cs="Times New Roman"/>
              </w:rPr>
            </w:pPr>
            <w:del w:id="403" w:author="Drees, Trevor" w:date="2023-01-28T16:42:00Z">
              <w:r w:rsidRPr="00A838EB" w:rsidDel="00D97EE3">
                <w:rPr>
                  <w:rFonts w:ascii="Times New Roman" w:hAnsi="Times New Roman" w:cs="Times New Roman"/>
                </w:rPr>
                <w:delText>-1.2</w:delText>
              </w:r>
              <w:r w:rsidDel="00D97EE3">
                <w:rPr>
                  <w:rFonts w:ascii="Times New Roman" w:hAnsi="Times New Roman" w:cs="Times New Roman"/>
                </w:rPr>
                <w:delText>44</w:delText>
              </w:r>
              <w:r w:rsidRPr="00A838EB" w:rsidDel="00D97EE3">
                <w:rPr>
                  <w:rFonts w:ascii="Times New Roman" w:hAnsi="Times New Roman" w:cs="Times New Roman"/>
                </w:rPr>
                <w:delText xml:space="preserve"> </w:delText>
              </w:r>
            </w:del>
            <m:oMath>
              <m:r>
                <w:del w:id="404" w:author="Drees, Trevor" w:date="2023-01-28T16:42:00Z">
                  <w:rPr>
                    <w:rFonts w:ascii="Cambria Math" w:hAnsi="Cambria Math" w:cs="Times New Roman"/>
                  </w:rPr>
                  <m:t>±</m:t>
                </w:del>
              </m:r>
            </m:oMath>
            <w:del w:id="405" w:author="Drees, Trevor" w:date="2023-01-28T16:42:00Z">
              <w:r w:rsidRPr="00A838EB" w:rsidDel="00D97EE3">
                <w:rPr>
                  <w:rFonts w:ascii="Times New Roman" w:eastAsiaTheme="minorEastAsia" w:hAnsi="Times New Roman" w:cs="Times New Roman"/>
                </w:rPr>
                <w:delText xml:space="preserve"> 0.62</w:delText>
              </w:r>
              <w:r w:rsidDel="00D97EE3">
                <w:rPr>
                  <w:rFonts w:ascii="Times New Roman" w:eastAsiaTheme="minorEastAsia" w:hAnsi="Times New Roman" w:cs="Times New Roman"/>
                </w:rPr>
                <w:delText>3</w:delText>
              </w:r>
            </w:del>
          </w:p>
        </w:tc>
        <w:tc>
          <w:tcPr>
            <w:tcW w:w="851" w:type="dxa"/>
            <w:vAlign w:val="center"/>
          </w:tcPr>
          <w:p w14:paraId="0D183DB0" w14:textId="52D5A56D" w:rsidR="00242E89" w:rsidRPr="00A838EB" w:rsidDel="00D97EE3" w:rsidRDefault="00242E89" w:rsidP="00242E89">
            <w:pPr>
              <w:jc w:val="right"/>
              <w:rPr>
                <w:del w:id="406" w:author="Drees, Trevor" w:date="2023-01-28T16:42:00Z"/>
                <w:rFonts w:ascii="Times New Roman" w:hAnsi="Times New Roman" w:cs="Times New Roman"/>
              </w:rPr>
            </w:pPr>
            <w:del w:id="407" w:author="Drees, Trevor" w:date="2023-01-28T16:42:00Z">
              <w:r w:rsidRPr="00A838EB" w:rsidDel="00D97EE3">
                <w:rPr>
                  <w:rFonts w:ascii="Times New Roman" w:hAnsi="Times New Roman" w:cs="Times New Roman"/>
                </w:rPr>
                <w:delText>-1.9</w:delText>
              </w:r>
              <w:r w:rsidDel="00D97EE3">
                <w:rPr>
                  <w:rFonts w:ascii="Times New Roman" w:hAnsi="Times New Roman" w:cs="Times New Roman"/>
                </w:rPr>
                <w:delText>97</w:delText>
              </w:r>
            </w:del>
          </w:p>
        </w:tc>
        <w:tc>
          <w:tcPr>
            <w:tcW w:w="850" w:type="dxa"/>
            <w:vAlign w:val="center"/>
          </w:tcPr>
          <w:p w14:paraId="7603501E" w14:textId="3A63CAE5" w:rsidR="00242E89" w:rsidRPr="00A838EB" w:rsidDel="00D97EE3" w:rsidRDefault="00242E89" w:rsidP="00242E89">
            <w:pPr>
              <w:jc w:val="right"/>
              <w:rPr>
                <w:del w:id="408" w:author="Drees, Trevor" w:date="2023-01-28T16:42:00Z"/>
                <w:rFonts w:ascii="Times New Roman" w:hAnsi="Times New Roman" w:cs="Times New Roman"/>
              </w:rPr>
            </w:pPr>
            <w:del w:id="409" w:author="Drees, Trevor" w:date="2023-01-28T16:42:00Z">
              <w:r w:rsidRPr="00A838EB" w:rsidDel="00D97EE3">
                <w:rPr>
                  <w:rFonts w:ascii="Times New Roman" w:hAnsi="Times New Roman" w:cs="Times New Roman"/>
                </w:rPr>
                <w:delText>0.04</w:delText>
              </w:r>
              <w:r w:rsidDel="00D97EE3">
                <w:rPr>
                  <w:rFonts w:ascii="Times New Roman" w:hAnsi="Times New Roman" w:cs="Times New Roman"/>
                </w:rPr>
                <w:delText>6</w:delText>
              </w:r>
            </w:del>
          </w:p>
        </w:tc>
      </w:tr>
      <w:tr w:rsidR="00242E89" w14:paraId="5D55A656" w14:textId="77777777" w:rsidTr="002D03DB">
        <w:trPr>
          <w:trHeight w:val="283"/>
        </w:trPr>
        <w:tc>
          <w:tcPr>
            <w:tcW w:w="2268" w:type="dxa"/>
            <w:gridSpan w:val="2"/>
          </w:tcPr>
          <w:p w14:paraId="5893428B" w14:textId="7748D1F8" w:rsidR="00242E89" w:rsidRPr="00242E89" w:rsidRDefault="00242E89" w:rsidP="00242E89">
            <w:pPr>
              <w:rPr>
                <w:rFonts w:ascii="Times New Roman" w:hAnsi="Times New Roman" w:cs="Times New Roman"/>
                <w:rPrChange w:id="410" w:author="Drees, Trevor" w:date="2023-01-28T17:21:00Z">
                  <w:rPr>
                    <w:rFonts w:ascii="Times New Roman" w:hAnsi="Times New Roman" w:cs="Times New Roman"/>
                    <w:b/>
                    <w:bCs/>
                  </w:rPr>
                </w:rPrChange>
              </w:rPr>
            </w:pPr>
            <w:proofErr w:type="spellStart"/>
            <w:proofErr w:type="gramStart"/>
            <w:r w:rsidRPr="00242E89">
              <w:rPr>
                <w:rFonts w:ascii="Times New Roman" w:hAnsi="Times New Roman" w:cs="Times New Roman"/>
                <w:rPrChange w:id="411" w:author="Drees, Trevor" w:date="2023-01-28T17:21:00Z">
                  <w:rPr>
                    <w:rFonts w:ascii="Times New Roman" w:hAnsi="Times New Roman" w:cs="Times New Roman"/>
                    <w:b/>
                    <w:bCs/>
                  </w:rPr>
                </w:rPrChange>
              </w:rPr>
              <w:t>Warming:Elaiosome</w:t>
            </w:r>
            <w:proofErr w:type="spellEnd"/>
            <w:proofErr w:type="gramEnd"/>
          </w:p>
        </w:tc>
        <w:tc>
          <w:tcPr>
            <w:tcW w:w="1587" w:type="dxa"/>
            <w:gridSpan w:val="2"/>
            <w:vAlign w:val="center"/>
          </w:tcPr>
          <w:p w14:paraId="246CB3A7" w14:textId="2E1AEAFC" w:rsidR="00242E89" w:rsidRPr="00A838EB" w:rsidRDefault="00242E89" w:rsidP="00242E89">
            <w:pPr>
              <w:jc w:val="right"/>
              <w:rPr>
                <w:rFonts w:ascii="Times New Roman" w:hAnsi="Times New Roman" w:cs="Times New Roman"/>
              </w:rPr>
            </w:pPr>
            <w:del w:id="412" w:author="Drees, Trevor" w:date="2023-01-28T17:00:00Z">
              <w:r w:rsidRPr="00A838EB" w:rsidDel="00F33B2F">
                <w:rPr>
                  <w:rFonts w:ascii="Times New Roman" w:hAnsi="Times New Roman" w:cs="Times New Roman"/>
                </w:rPr>
                <w:delText>-1.115</w:delText>
              </w:r>
            </w:del>
            <w:ins w:id="413" w:author="Drees, Trevor" w:date="2023-01-28T17:00:00Z">
              <w:r>
                <w:rPr>
                  <w:rFonts w:ascii="Times New Roman" w:hAnsi="Times New Roman" w:cs="Times New Roman"/>
                </w:rPr>
                <w:t>0.584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414" w:author="Drees, Trevor" w:date="2023-01-28T17:00:00Z">
              <w:r w:rsidRPr="00A838EB" w:rsidDel="00EC4627">
                <w:rPr>
                  <w:rFonts w:ascii="Times New Roman" w:eastAsiaTheme="minorEastAsia" w:hAnsi="Times New Roman" w:cs="Times New Roman"/>
                </w:rPr>
                <w:delText>317</w:delText>
              </w:r>
            </w:del>
            <w:ins w:id="415" w:author="Drees, Trevor" w:date="2023-01-28T17:00:00Z">
              <w:r>
                <w:rPr>
                  <w:rFonts w:ascii="Times New Roman" w:eastAsiaTheme="minorEastAsia" w:hAnsi="Times New Roman" w:cs="Times New Roman"/>
                </w:rPr>
                <w:t>401</w:t>
              </w:r>
            </w:ins>
          </w:p>
        </w:tc>
        <w:tc>
          <w:tcPr>
            <w:tcW w:w="850" w:type="dxa"/>
            <w:vAlign w:val="center"/>
          </w:tcPr>
          <w:p w14:paraId="7934E063" w14:textId="67FA29FC" w:rsidR="00242E89" w:rsidRPr="00A838EB" w:rsidRDefault="00242E89" w:rsidP="00242E89">
            <w:pPr>
              <w:jc w:val="right"/>
              <w:rPr>
                <w:rFonts w:ascii="Times New Roman" w:hAnsi="Times New Roman" w:cs="Times New Roman"/>
              </w:rPr>
            </w:pPr>
            <w:del w:id="416" w:author="Drees, Trevor" w:date="2023-01-28T17:00:00Z">
              <w:r w:rsidRPr="00A838EB" w:rsidDel="00EC4627">
                <w:rPr>
                  <w:rFonts w:ascii="Times New Roman" w:hAnsi="Times New Roman" w:cs="Times New Roman"/>
                </w:rPr>
                <w:delText>-3.521</w:delText>
              </w:r>
            </w:del>
            <w:ins w:id="417" w:author="Drees, Trevor" w:date="2023-01-28T17:00:00Z">
              <w:r>
                <w:rPr>
                  <w:rFonts w:ascii="Times New Roman" w:hAnsi="Times New Roman" w:cs="Times New Roman"/>
                </w:rPr>
                <w:t>1.455</w:t>
              </w:r>
            </w:ins>
          </w:p>
        </w:tc>
        <w:tc>
          <w:tcPr>
            <w:tcW w:w="850" w:type="dxa"/>
            <w:vAlign w:val="center"/>
          </w:tcPr>
          <w:p w14:paraId="7C91242E" w14:textId="0333761B" w:rsidR="00242E89" w:rsidRPr="00A838EB" w:rsidRDefault="00242E89" w:rsidP="00242E89">
            <w:pPr>
              <w:jc w:val="right"/>
              <w:rPr>
                <w:rFonts w:ascii="Times New Roman" w:hAnsi="Times New Roman" w:cs="Times New Roman"/>
              </w:rPr>
            </w:pPr>
            <w:del w:id="418" w:author="Drees, Trevor" w:date="2023-01-28T17:01:00Z">
              <w:r w:rsidRPr="00A838EB" w:rsidDel="00EC4627">
                <w:rPr>
                  <w:rFonts w:ascii="Times New Roman" w:hAnsi="Times New Roman" w:cs="Times New Roman"/>
                </w:rPr>
                <w:delText>&lt;0.001</w:delText>
              </w:r>
            </w:del>
            <w:ins w:id="419" w:author="Drees, Trevor" w:date="2023-01-28T17:01:00Z">
              <w:r>
                <w:rPr>
                  <w:rFonts w:ascii="Times New Roman" w:hAnsi="Times New Roman" w:cs="Times New Roman"/>
                </w:rPr>
                <w:t>0.146</w:t>
              </w:r>
            </w:ins>
          </w:p>
        </w:tc>
        <w:tc>
          <w:tcPr>
            <w:tcW w:w="283" w:type="dxa"/>
          </w:tcPr>
          <w:p w14:paraId="649D99C3" w14:textId="77777777" w:rsidR="00242E89" w:rsidRPr="00A838EB" w:rsidRDefault="00242E89" w:rsidP="00242E89">
            <w:pPr>
              <w:jc w:val="right"/>
              <w:rPr>
                <w:rFonts w:ascii="Times New Roman" w:hAnsi="Times New Roman" w:cs="Times New Roman"/>
              </w:rPr>
            </w:pPr>
          </w:p>
        </w:tc>
        <w:tc>
          <w:tcPr>
            <w:tcW w:w="1587" w:type="dxa"/>
            <w:vAlign w:val="center"/>
          </w:tcPr>
          <w:p w14:paraId="67260067" w14:textId="2388DA7D" w:rsidR="00242E89" w:rsidRPr="00A838EB" w:rsidRDefault="00242E89" w:rsidP="00242E89">
            <w:pPr>
              <w:jc w:val="right"/>
              <w:rPr>
                <w:rFonts w:ascii="Times New Roman" w:hAnsi="Times New Roman" w:cs="Times New Roman"/>
              </w:rPr>
            </w:pPr>
            <w:r w:rsidRPr="00A838EB">
              <w:rPr>
                <w:rFonts w:ascii="Times New Roman" w:hAnsi="Times New Roman" w:cs="Times New Roman"/>
              </w:rPr>
              <w:t>-</w:t>
            </w:r>
            <w:del w:id="420" w:author="Drees, Trevor" w:date="2023-01-28T17:07:00Z">
              <w:r w:rsidDel="00EC4627">
                <w:rPr>
                  <w:rFonts w:ascii="Times New Roman" w:hAnsi="Times New Roman" w:cs="Times New Roman"/>
                </w:rPr>
                <w:delText>0.512</w:delText>
              </w:r>
            </w:del>
            <w:ins w:id="421" w:author="Drees, Trevor" w:date="2023-01-28T17:07:00Z">
              <w:r>
                <w:rPr>
                  <w:rFonts w:ascii="Times New Roman" w:hAnsi="Times New Roman" w:cs="Times New Roman"/>
                </w:rPr>
                <w:t>3.374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422" w:author="Drees, Trevor" w:date="2023-01-28T17:07:00Z">
              <w:r w:rsidDel="00EC4627">
                <w:rPr>
                  <w:rFonts w:ascii="Times New Roman" w:eastAsiaTheme="minorEastAsia" w:hAnsi="Times New Roman" w:cs="Times New Roman"/>
                </w:rPr>
                <w:delText>559</w:delText>
              </w:r>
            </w:del>
            <w:ins w:id="423" w:author="Drees, Trevor" w:date="2023-01-28T17:07:00Z">
              <w:r>
                <w:rPr>
                  <w:rFonts w:ascii="Times New Roman" w:eastAsiaTheme="minorEastAsia" w:hAnsi="Times New Roman" w:cs="Times New Roman"/>
                </w:rPr>
                <w:t>456</w:t>
              </w:r>
            </w:ins>
          </w:p>
        </w:tc>
        <w:tc>
          <w:tcPr>
            <w:tcW w:w="851" w:type="dxa"/>
            <w:vAlign w:val="center"/>
          </w:tcPr>
          <w:p w14:paraId="37EA6DD3" w14:textId="3F6977F6" w:rsidR="00242E89" w:rsidRPr="00A838EB" w:rsidRDefault="00242E89" w:rsidP="00242E89">
            <w:pPr>
              <w:jc w:val="right"/>
              <w:rPr>
                <w:rFonts w:ascii="Times New Roman" w:hAnsi="Times New Roman" w:cs="Times New Roman"/>
              </w:rPr>
            </w:pPr>
            <w:r>
              <w:rPr>
                <w:rFonts w:ascii="Times New Roman" w:hAnsi="Times New Roman" w:cs="Times New Roman"/>
              </w:rPr>
              <w:t>-</w:t>
            </w:r>
            <w:del w:id="424" w:author="Drees, Trevor" w:date="2023-01-28T17:08:00Z">
              <w:r w:rsidDel="00EC4627">
                <w:rPr>
                  <w:rFonts w:ascii="Times New Roman" w:hAnsi="Times New Roman" w:cs="Times New Roman"/>
                </w:rPr>
                <w:delText>0.916</w:delText>
              </w:r>
            </w:del>
            <w:ins w:id="425" w:author="Drees, Trevor" w:date="2023-01-28T17:08:00Z">
              <w:r>
                <w:rPr>
                  <w:rFonts w:ascii="Times New Roman" w:hAnsi="Times New Roman" w:cs="Times New Roman"/>
                </w:rPr>
                <w:t>7.402</w:t>
              </w:r>
            </w:ins>
          </w:p>
        </w:tc>
        <w:tc>
          <w:tcPr>
            <w:tcW w:w="850" w:type="dxa"/>
            <w:vAlign w:val="center"/>
          </w:tcPr>
          <w:p w14:paraId="3783FB8A" w14:textId="2BAD09CB" w:rsidR="00242E89" w:rsidRPr="00A838EB" w:rsidRDefault="00242E89" w:rsidP="00242E89">
            <w:pPr>
              <w:jc w:val="right"/>
              <w:rPr>
                <w:rFonts w:ascii="Times New Roman" w:hAnsi="Times New Roman" w:cs="Times New Roman"/>
              </w:rPr>
            </w:pPr>
            <w:ins w:id="426" w:author="Drees, Trevor" w:date="2023-01-28T17:06:00Z">
              <w:r>
                <w:rPr>
                  <w:rFonts w:ascii="Times New Roman" w:hAnsi="Times New Roman" w:cs="Times New Roman"/>
                </w:rPr>
                <w:t>&lt;</w:t>
              </w:r>
            </w:ins>
            <w:r>
              <w:rPr>
                <w:rFonts w:ascii="Times New Roman" w:hAnsi="Times New Roman" w:cs="Times New Roman"/>
              </w:rPr>
              <w:t>0.</w:t>
            </w:r>
            <w:del w:id="427" w:author="Drees, Trevor" w:date="2023-01-28T17:06:00Z">
              <w:r w:rsidDel="00EC4627">
                <w:rPr>
                  <w:rFonts w:ascii="Times New Roman" w:hAnsi="Times New Roman" w:cs="Times New Roman"/>
                </w:rPr>
                <w:delText>360</w:delText>
              </w:r>
            </w:del>
            <w:ins w:id="428" w:author="Drees, Trevor" w:date="2023-01-28T17:06:00Z">
              <w:r>
                <w:rPr>
                  <w:rFonts w:ascii="Times New Roman" w:hAnsi="Times New Roman" w:cs="Times New Roman"/>
                </w:rPr>
                <w:t>001</w:t>
              </w:r>
            </w:ins>
          </w:p>
        </w:tc>
      </w:tr>
      <w:tr w:rsidR="00242E89" w14:paraId="04085152" w14:textId="77777777" w:rsidTr="002D03DB">
        <w:tblPrEx>
          <w:tblPrExChange w:id="429" w:author="Drees, Trevor" w:date="2023-01-28T17:17:00Z">
            <w:tblPrEx>
              <w:tblW w:w="9297" w:type="dxa"/>
            </w:tblPrEx>
          </w:tblPrExChange>
        </w:tblPrEx>
        <w:trPr>
          <w:trHeight w:val="283"/>
          <w:ins w:id="430" w:author="Drees, Trevor" w:date="2023-01-28T16:43:00Z"/>
          <w:trPrChange w:id="431" w:author="Drees, Trevor" w:date="2023-01-28T17:17:00Z">
            <w:trPr>
              <w:trHeight w:val="283"/>
            </w:trPr>
          </w:trPrChange>
        </w:trPr>
        <w:tc>
          <w:tcPr>
            <w:tcW w:w="2268" w:type="dxa"/>
            <w:gridSpan w:val="2"/>
            <w:tcPrChange w:id="432" w:author="Drees, Trevor" w:date="2023-01-28T17:17:00Z">
              <w:tcPr>
                <w:tcW w:w="2268" w:type="dxa"/>
                <w:gridSpan w:val="2"/>
              </w:tcPr>
            </w:tcPrChange>
          </w:tcPr>
          <w:p w14:paraId="647E9B9F" w14:textId="77777777" w:rsidR="00242E89" w:rsidRPr="00050DDB" w:rsidRDefault="00242E89" w:rsidP="00242E89">
            <w:pPr>
              <w:rPr>
                <w:ins w:id="433" w:author="Drees, Trevor" w:date="2023-01-28T16:43:00Z"/>
                <w:rFonts w:ascii="Times New Roman" w:hAnsi="Times New Roman" w:cs="Times New Roman"/>
                <w:b/>
                <w:bCs/>
              </w:rPr>
            </w:pPr>
          </w:p>
        </w:tc>
        <w:tc>
          <w:tcPr>
            <w:tcW w:w="1587" w:type="dxa"/>
            <w:gridSpan w:val="2"/>
            <w:tcPrChange w:id="434" w:author="Drees, Trevor" w:date="2023-01-28T17:17:00Z">
              <w:tcPr>
                <w:tcW w:w="1644" w:type="dxa"/>
                <w:gridSpan w:val="3"/>
              </w:tcPr>
            </w:tcPrChange>
          </w:tcPr>
          <w:p w14:paraId="68250178" w14:textId="104AA368" w:rsidR="00242E89" w:rsidRPr="00A838EB" w:rsidRDefault="00242E89" w:rsidP="00242E89">
            <w:pPr>
              <w:jc w:val="right"/>
              <w:rPr>
                <w:ins w:id="435" w:author="Drees, Trevor" w:date="2023-01-28T16:43:00Z"/>
                <w:rFonts w:ascii="Times New Roman" w:hAnsi="Times New Roman" w:cs="Times New Roman"/>
              </w:rPr>
            </w:pPr>
          </w:p>
        </w:tc>
        <w:tc>
          <w:tcPr>
            <w:tcW w:w="850" w:type="dxa"/>
            <w:tcPrChange w:id="436" w:author="Drees, Trevor" w:date="2023-01-28T17:17:00Z">
              <w:tcPr>
                <w:tcW w:w="850" w:type="dxa"/>
                <w:gridSpan w:val="3"/>
              </w:tcPr>
            </w:tcPrChange>
          </w:tcPr>
          <w:p w14:paraId="6EB64935" w14:textId="7E72AC58" w:rsidR="00242E89" w:rsidRPr="00A838EB" w:rsidRDefault="00242E89" w:rsidP="00242E89">
            <w:pPr>
              <w:jc w:val="right"/>
              <w:rPr>
                <w:ins w:id="437" w:author="Drees, Trevor" w:date="2023-01-28T16:43:00Z"/>
                <w:rFonts w:ascii="Times New Roman" w:hAnsi="Times New Roman" w:cs="Times New Roman"/>
              </w:rPr>
            </w:pPr>
          </w:p>
        </w:tc>
        <w:tc>
          <w:tcPr>
            <w:tcW w:w="850" w:type="dxa"/>
            <w:tcPrChange w:id="438" w:author="Drees, Trevor" w:date="2023-01-28T17:17:00Z">
              <w:tcPr>
                <w:tcW w:w="850" w:type="dxa"/>
                <w:gridSpan w:val="3"/>
              </w:tcPr>
            </w:tcPrChange>
          </w:tcPr>
          <w:p w14:paraId="622376AE" w14:textId="181F28F3" w:rsidR="00242E89" w:rsidRPr="00A838EB" w:rsidRDefault="00242E89" w:rsidP="00242E89">
            <w:pPr>
              <w:jc w:val="right"/>
              <w:rPr>
                <w:ins w:id="439" w:author="Drees, Trevor" w:date="2023-01-28T16:43:00Z"/>
                <w:rFonts w:ascii="Times New Roman" w:hAnsi="Times New Roman" w:cs="Times New Roman"/>
              </w:rPr>
            </w:pPr>
          </w:p>
        </w:tc>
        <w:tc>
          <w:tcPr>
            <w:tcW w:w="283" w:type="dxa"/>
            <w:tcPrChange w:id="440" w:author="Drees, Trevor" w:date="2023-01-28T17:17:00Z">
              <w:tcPr>
                <w:tcW w:w="283" w:type="dxa"/>
                <w:gridSpan w:val="3"/>
              </w:tcPr>
            </w:tcPrChange>
          </w:tcPr>
          <w:p w14:paraId="39630929" w14:textId="77777777" w:rsidR="00242E89" w:rsidRPr="00A838EB" w:rsidRDefault="00242E89" w:rsidP="00242E89">
            <w:pPr>
              <w:jc w:val="right"/>
              <w:rPr>
                <w:ins w:id="441" w:author="Drees, Trevor" w:date="2023-01-28T17:11:00Z"/>
                <w:rFonts w:ascii="Times New Roman" w:hAnsi="Times New Roman" w:cs="Times New Roman"/>
              </w:rPr>
            </w:pPr>
          </w:p>
        </w:tc>
        <w:tc>
          <w:tcPr>
            <w:tcW w:w="1587" w:type="dxa"/>
            <w:tcPrChange w:id="442" w:author="Drees, Trevor" w:date="2023-01-28T17:17:00Z">
              <w:tcPr>
                <w:tcW w:w="1701" w:type="dxa"/>
                <w:gridSpan w:val="2"/>
              </w:tcPr>
            </w:tcPrChange>
          </w:tcPr>
          <w:p w14:paraId="058CD7F1" w14:textId="0D20AB94" w:rsidR="00242E89" w:rsidRPr="00A838EB" w:rsidRDefault="00242E89" w:rsidP="00242E89">
            <w:pPr>
              <w:jc w:val="right"/>
              <w:rPr>
                <w:ins w:id="443" w:author="Drees, Trevor" w:date="2023-01-28T16:43:00Z"/>
                <w:rFonts w:ascii="Times New Roman" w:hAnsi="Times New Roman" w:cs="Times New Roman"/>
              </w:rPr>
            </w:pPr>
          </w:p>
        </w:tc>
        <w:tc>
          <w:tcPr>
            <w:tcW w:w="851" w:type="dxa"/>
            <w:tcPrChange w:id="444" w:author="Drees, Trevor" w:date="2023-01-28T17:17:00Z">
              <w:tcPr>
                <w:tcW w:w="851" w:type="dxa"/>
                <w:gridSpan w:val="2"/>
              </w:tcPr>
            </w:tcPrChange>
          </w:tcPr>
          <w:p w14:paraId="0744ED27" w14:textId="1B77A3BE" w:rsidR="00242E89" w:rsidRDefault="00242E89" w:rsidP="00242E89">
            <w:pPr>
              <w:jc w:val="right"/>
              <w:rPr>
                <w:ins w:id="445" w:author="Drees, Trevor" w:date="2023-01-28T16:43:00Z"/>
                <w:rFonts w:ascii="Times New Roman" w:hAnsi="Times New Roman" w:cs="Times New Roman"/>
              </w:rPr>
            </w:pPr>
          </w:p>
        </w:tc>
        <w:tc>
          <w:tcPr>
            <w:tcW w:w="850" w:type="dxa"/>
            <w:tcPrChange w:id="446" w:author="Drees, Trevor" w:date="2023-01-28T17:17:00Z">
              <w:tcPr>
                <w:tcW w:w="850" w:type="dxa"/>
                <w:gridSpan w:val="2"/>
              </w:tcPr>
            </w:tcPrChange>
          </w:tcPr>
          <w:p w14:paraId="7A4AB846" w14:textId="3085E38F" w:rsidR="00242E89" w:rsidRDefault="00242E89" w:rsidP="00242E89">
            <w:pPr>
              <w:jc w:val="right"/>
              <w:rPr>
                <w:ins w:id="447" w:author="Drees, Trevor" w:date="2023-01-28T16:43:00Z"/>
                <w:rFonts w:ascii="Times New Roman" w:hAnsi="Times New Roman" w:cs="Times New Roman"/>
              </w:rPr>
            </w:pPr>
          </w:p>
        </w:tc>
      </w:tr>
      <w:tr w:rsidR="00242E89" w14:paraId="22681D18" w14:textId="77777777" w:rsidTr="002D03DB">
        <w:tblPrEx>
          <w:tblPrExChange w:id="448" w:author="Drees, Trevor" w:date="2023-01-28T17:17:00Z">
            <w:tblPrEx>
              <w:tblW w:w="9297" w:type="dxa"/>
            </w:tblPrEx>
          </w:tblPrExChange>
        </w:tblPrEx>
        <w:trPr>
          <w:trHeight w:val="283"/>
          <w:ins w:id="449" w:author="Drees, Trevor" w:date="2023-01-28T16:47:00Z"/>
          <w:trPrChange w:id="450" w:author="Drees, Trevor" w:date="2023-01-28T17:17:00Z">
            <w:trPr>
              <w:trHeight w:val="283"/>
            </w:trPr>
          </w:trPrChange>
        </w:trPr>
        <w:tc>
          <w:tcPr>
            <w:tcW w:w="2268" w:type="dxa"/>
            <w:gridSpan w:val="2"/>
            <w:tcBorders>
              <w:bottom w:val="single" w:sz="4" w:space="0" w:color="auto"/>
            </w:tcBorders>
            <w:tcPrChange w:id="451" w:author="Drees, Trevor" w:date="2023-01-28T17:17:00Z">
              <w:tcPr>
                <w:tcW w:w="2268" w:type="dxa"/>
                <w:gridSpan w:val="2"/>
                <w:tcBorders>
                  <w:bottom w:val="single" w:sz="4" w:space="0" w:color="auto"/>
                </w:tcBorders>
              </w:tcPr>
            </w:tcPrChange>
          </w:tcPr>
          <w:p w14:paraId="6FF7F6EB" w14:textId="6BA4C184" w:rsidR="00242E89" w:rsidRPr="00050DDB" w:rsidRDefault="00242E89" w:rsidP="00242E89">
            <w:pPr>
              <w:rPr>
                <w:ins w:id="452" w:author="Drees, Trevor" w:date="2023-01-28T16:47:00Z"/>
                <w:rFonts w:ascii="Times New Roman" w:hAnsi="Times New Roman" w:cs="Times New Roman"/>
                <w:b/>
                <w:bCs/>
              </w:rPr>
            </w:pPr>
            <w:ins w:id="453" w:author="Drees, Trevor" w:date="2023-01-28T16:48:00Z">
              <w:r>
                <w:rPr>
                  <w:rFonts w:ascii="Times New Roman" w:hAnsi="Times New Roman" w:cs="Times New Roman"/>
                  <w:b/>
                  <w:bCs/>
                </w:rPr>
                <w:t>24 Hours</w:t>
              </w:r>
            </w:ins>
          </w:p>
        </w:tc>
        <w:tc>
          <w:tcPr>
            <w:tcW w:w="1587" w:type="dxa"/>
            <w:gridSpan w:val="2"/>
            <w:tcBorders>
              <w:bottom w:val="single" w:sz="4" w:space="0" w:color="auto"/>
            </w:tcBorders>
            <w:vAlign w:val="center"/>
            <w:tcPrChange w:id="454" w:author="Drees, Trevor" w:date="2023-01-28T17:17:00Z">
              <w:tcPr>
                <w:tcW w:w="1644" w:type="dxa"/>
                <w:gridSpan w:val="3"/>
                <w:tcBorders>
                  <w:bottom w:val="single" w:sz="4" w:space="0" w:color="auto"/>
                </w:tcBorders>
                <w:vAlign w:val="center"/>
              </w:tcPr>
            </w:tcPrChange>
          </w:tcPr>
          <w:p w14:paraId="16C893C7" w14:textId="77777777" w:rsidR="00242E89" w:rsidRPr="00A838EB" w:rsidRDefault="00242E89" w:rsidP="00242E89">
            <w:pPr>
              <w:jc w:val="right"/>
              <w:rPr>
                <w:ins w:id="455" w:author="Drees, Trevor" w:date="2023-01-28T16:47:00Z"/>
                <w:rFonts w:ascii="Times New Roman" w:hAnsi="Times New Roman" w:cs="Times New Roman"/>
              </w:rPr>
            </w:pPr>
          </w:p>
        </w:tc>
        <w:tc>
          <w:tcPr>
            <w:tcW w:w="850" w:type="dxa"/>
            <w:tcBorders>
              <w:bottom w:val="single" w:sz="4" w:space="0" w:color="auto"/>
            </w:tcBorders>
            <w:vAlign w:val="center"/>
            <w:tcPrChange w:id="456" w:author="Drees, Trevor" w:date="2023-01-28T17:17:00Z">
              <w:tcPr>
                <w:tcW w:w="850" w:type="dxa"/>
                <w:gridSpan w:val="3"/>
                <w:tcBorders>
                  <w:bottom w:val="single" w:sz="4" w:space="0" w:color="auto"/>
                </w:tcBorders>
                <w:vAlign w:val="center"/>
              </w:tcPr>
            </w:tcPrChange>
          </w:tcPr>
          <w:p w14:paraId="27D9FD41" w14:textId="77777777" w:rsidR="00242E89" w:rsidRPr="00A838EB" w:rsidRDefault="00242E89" w:rsidP="00242E89">
            <w:pPr>
              <w:jc w:val="right"/>
              <w:rPr>
                <w:ins w:id="457" w:author="Drees, Trevor" w:date="2023-01-28T16:47:00Z"/>
                <w:rFonts w:ascii="Times New Roman" w:hAnsi="Times New Roman" w:cs="Times New Roman"/>
              </w:rPr>
            </w:pPr>
          </w:p>
        </w:tc>
        <w:tc>
          <w:tcPr>
            <w:tcW w:w="850" w:type="dxa"/>
            <w:tcBorders>
              <w:bottom w:val="single" w:sz="4" w:space="0" w:color="auto"/>
            </w:tcBorders>
            <w:vAlign w:val="center"/>
            <w:tcPrChange w:id="458" w:author="Drees, Trevor" w:date="2023-01-28T17:17:00Z">
              <w:tcPr>
                <w:tcW w:w="850" w:type="dxa"/>
                <w:gridSpan w:val="3"/>
                <w:tcBorders>
                  <w:bottom w:val="single" w:sz="4" w:space="0" w:color="auto"/>
                </w:tcBorders>
                <w:vAlign w:val="center"/>
              </w:tcPr>
            </w:tcPrChange>
          </w:tcPr>
          <w:p w14:paraId="70D576C9" w14:textId="77777777" w:rsidR="00242E89" w:rsidRPr="00A838EB" w:rsidRDefault="00242E89" w:rsidP="00242E89">
            <w:pPr>
              <w:jc w:val="right"/>
              <w:rPr>
                <w:ins w:id="459" w:author="Drees, Trevor" w:date="2023-01-28T16:47:00Z"/>
                <w:rFonts w:ascii="Times New Roman" w:hAnsi="Times New Roman" w:cs="Times New Roman"/>
              </w:rPr>
            </w:pPr>
          </w:p>
        </w:tc>
        <w:tc>
          <w:tcPr>
            <w:tcW w:w="283" w:type="dxa"/>
            <w:tcBorders>
              <w:bottom w:val="single" w:sz="4" w:space="0" w:color="auto"/>
            </w:tcBorders>
            <w:tcPrChange w:id="460" w:author="Drees, Trevor" w:date="2023-01-28T17:17:00Z">
              <w:tcPr>
                <w:tcW w:w="283" w:type="dxa"/>
                <w:gridSpan w:val="3"/>
                <w:tcBorders>
                  <w:bottom w:val="single" w:sz="4" w:space="0" w:color="auto"/>
                </w:tcBorders>
              </w:tcPr>
            </w:tcPrChange>
          </w:tcPr>
          <w:p w14:paraId="22BABC8B" w14:textId="77777777" w:rsidR="00242E89" w:rsidRPr="00A838EB" w:rsidRDefault="00242E89" w:rsidP="00242E89">
            <w:pPr>
              <w:jc w:val="right"/>
              <w:rPr>
                <w:ins w:id="461" w:author="Drees, Trevor" w:date="2023-01-28T17:11:00Z"/>
                <w:rFonts w:ascii="Times New Roman" w:hAnsi="Times New Roman" w:cs="Times New Roman"/>
              </w:rPr>
            </w:pPr>
          </w:p>
        </w:tc>
        <w:tc>
          <w:tcPr>
            <w:tcW w:w="1587" w:type="dxa"/>
            <w:tcBorders>
              <w:bottom w:val="single" w:sz="4" w:space="0" w:color="auto"/>
            </w:tcBorders>
            <w:vAlign w:val="center"/>
            <w:tcPrChange w:id="462" w:author="Drees, Trevor" w:date="2023-01-28T17:17:00Z">
              <w:tcPr>
                <w:tcW w:w="1701" w:type="dxa"/>
                <w:gridSpan w:val="2"/>
                <w:tcBorders>
                  <w:bottom w:val="single" w:sz="4" w:space="0" w:color="auto"/>
                </w:tcBorders>
                <w:vAlign w:val="center"/>
              </w:tcPr>
            </w:tcPrChange>
          </w:tcPr>
          <w:p w14:paraId="483AE47F" w14:textId="27632CCF" w:rsidR="00242E89" w:rsidRPr="00A838EB" w:rsidRDefault="00242E89" w:rsidP="00242E89">
            <w:pPr>
              <w:jc w:val="right"/>
              <w:rPr>
                <w:ins w:id="463" w:author="Drees, Trevor" w:date="2023-01-28T16:47:00Z"/>
                <w:rFonts w:ascii="Times New Roman" w:hAnsi="Times New Roman" w:cs="Times New Roman"/>
              </w:rPr>
            </w:pPr>
          </w:p>
        </w:tc>
        <w:tc>
          <w:tcPr>
            <w:tcW w:w="851" w:type="dxa"/>
            <w:tcBorders>
              <w:bottom w:val="single" w:sz="4" w:space="0" w:color="auto"/>
            </w:tcBorders>
            <w:vAlign w:val="center"/>
            <w:tcPrChange w:id="464" w:author="Drees, Trevor" w:date="2023-01-28T17:17:00Z">
              <w:tcPr>
                <w:tcW w:w="851" w:type="dxa"/>
                <w:gridSpan w:val="2"/>
                <w:tcBorders>
                  <w:bottom w:val="single" w:sz="4" w:space="0" w:color="auto"/>
                </w:tcBorders>
                <w:vAlign w:val="center"/>
              </w:tcPr>
            </w:tcPrChange>
          </w:tcPr>
          <w:p w14:paraId="165CB022" w14:textId="77777777" w:rsidR="00242E89" w:rsidRPr="00A838EB" w:rsidRDefault="00242E89" w:rsidP="00242E89">
            <w:pPr>
              <w:jc w:val="right"/>
              <w:rPr>
                <w:ins w:id="465" w:author="Drees, Trevor" w:date="2023-01-28T16:47:00Z"/>
                <w:rFonts w:ascii="Times New Roman" w:hAnsi="Times New Roman" w:cs="Times New Roman"/>
              </w:rPr>
            </w:pPr>
          </w:p>
        </w:tc>
        <w:tc>
          <w:tcPr>
            <w:tcW w:w="850" w:type="dxa"/>
            <w:tcBorders>
              <w:bottom w:val="single" w:sz="4" w:space="0" w:color="auto"/>
            </w:tcBorders>
            <w:vAlign w:val="center"/>
            <w:tcPrChange w:id="466" w:author="Drees, Trevor" w:date="2023-01-28T17:17:00Z">
              <w:tcPr>
                <w:tcW w:w="850" w:type="dxa"/>
                <w:gridSpan w:val="2"/>
                <w:tcBorders>
                  <w:bottom w:val="single" w:sz="4" w:space="0" w:color="auto"/>
                </w:tcBorders>
                <w:vAlign w:val="center"/>
              </w:tcPr>
            </w:tcPrChange>
          </w:tcPr>
          <w:p w14:paraId="7CDDD394" w14:textId="77777777" w:rsidR="00242E89" w:rsidRPr="00A838EB" w:rsidRDefault="00242E89" w:rsidP="00242E89">
            <w:pPr>
              <w:jc w:val="right"/>
              <w:rPr>
                <w:ins w:id="467" w:author="Drees, Trevor" w:date="2023-01-28T16:47:00Z"/>
                <w:rFonts w:ascii="Times New Roman" w:hAnsi="Times New Roman" w:cs="Times New Roman"/>
              </w:rPr>
            </w:pPr>
          </w:p>
        </w:tc>
      </w:tr>
      <w:tr w:rsidR="00242E89" w14:paraId="3F405748" w14:textId="77777777" w:rsidTr="002D03DB">
        <w:tblPrEx>
          <w:tblPrExChange w:id="468" w:author="Drees, Trevor" w:date="2023-01-28T17:17:00Z">
            <w:tblPrEx>
              <w:tblW w:w="9297" w:type="dxa"/>
            </w:tblPrEx>
          </w:tblPrExChange>
        </w:tblPrEx>
        <w:trPr>
          <w:trHeight w:val="283"/>
          <w:ins w:id="469" w:author="Drees, Trevor" w:date="2023-01-28T16:43:00Z"/>
          <w:trPrChange w:id="470" w:author="Drees, Trevor" w:date="2023-01-28T17:17:00Z">
            <w:trPr>
              <w:trHeight w:val="283"/>
            </w:trPr>
          </w:trPrChange>
        </w:trPr>
        <w:tc>
          <w:tcPr>
            <w:tcW w:w="2268" w:type="dxa"/>
            <w:gridSpan w:val="2"/>
            <w:tcBorders>
              <w:top w:val="single" w:sz="4" w:space="0" w:color="auto"/>
            </w:tcBorders>
            <w:tcPrChange w:id="471" w:author="Drees, Trevor" w:date="2023-01-28T17:17:00Z">
              <w:tcPr>
                <w:tcW w:w="2268" w:type="dxa"/>
                <w:gridSpan w:val="2"/>
                <w:tcBorders>
                  <w:top w:val="single" w:sz="4" w:space="0" w:color="auto"/>
                </w:tcBorders>
              </w:tcPr>
            </w:tcPrChange>
          </w:tcPr>
          <w:p w14:paraId="6A7A46BF" w14:textId="01E8A383" w:rsidR="00242E89" w:rsidRPr="00242E89" w:rsidRDefault="00242E89" w:rsidP="00242E89">
            <w:pPr>
              <w:rPr>
                <w:ins w:id="472" w:author="Drees, Trevor" w:date="2023-01-28T16:43:00Z"/>
                <w:rFonts w:ascii="Times New Roman" w:hAnsi="Times New Roman" w:cs="Times New Roman"/>
                <w:rPrChange w:id="473" w:author="Drees, Trevor" w:date="2023-01-28T17:21:00Z">
                  <w:rPr>
                    <w:ins w:id="474" w:author="Drees, Trevor" w:date="2023-01-28T16:43:00Z"/>
                    <w:rFonts w:ascii="Times New Roman" w:hAnsi="Times New Roman" w:cs="Times New Roman"/>
                    <w:b/>
                    <w:bCs/>
                  </w:rPr>
                </w:rPrChange>
              </w:rPr>
            </w:pPr>
            <w:ins w:id="475" w:author="Drees, Trevor" w:date="2023-01-28T16:43:00Z">
              <w:r w:rsidRPr="00242E89">
                <w:rPr>
                  <w:rFonts w:ascii="Times New Roman" w:hAnsi="Times New Roman" w:cs="Times New Roman"/>
                  <w:rPrChange w:id="476" w:author="Drees, Trevor" w:date="2023-01-28T17:21:00Z">
                    <w:rPr>
                      <w:rFonts w:ascii="Times New Roman" w:hAnsi="Times New Roman" w:cs="Times New Roman"/>
                      <w:b/>
                      <w:bCs/>
                    </w:rPr>
                  </w:rPrChange>
                </w:rPr>
                <w:t>Intercept</w:t>
              </w:r>
            </w:ins>
          </w:p>
        </w:tc>
        <w:tc>
          <w:tcPr>
            <w:tcW w:w="1587" w:type="dxa"/>
            <w:gridSpan w:val="2"/>
            <w:tcBorders>
              <w:top w:val="single" w:sz="4" w:space="0" w:color="auto"/>
            </w:tcBorders>
            <w:vAlign w:val="center"/>
            <w:tcPrChange w:id="477" w:author="Drees, Trevor" w:date="2023-01-28T17:17:00Z">
              <w:tcPr>
                <w:tcW w:w="1644" w:type="dxa"/>
                <w:gridSpan w:val="3"/>
                <w:tcBorders>
                  <w:top w:val="single" w:sz="4" w:space="0" w:color="auto"/>
                </w:tcBorders>
                <w:vAlign w:val="center"/>
              </w:tcPr>
            </w:tcPrChange>
          </w:tcPr>
          <w:p w14:paraId="6FF8FC5A" w14:textId="058294CF" w:rsidR="00242E89" w:rsidRPr="00A838EB" w:rsidRDefault="00242E89" w:rsidP="00242E89">
            <w:pPr>
              <w:jc w:val="right"/>
              <w:rPr>
                <w:ins w:id="478" w:author="Drees, Trevor" w:date="2023-01-28T16:43:00Z"/>
                <w:rFonts w:ascii="Times New Roman" w:hAnsi="Times New Roman" w:cs="Times New Roman"/>
              </w:rPr>
            </w:pPr>
            <w:ins w:id="479" w:author="Drees, Trevor" w:date="2023-01-28T17:01:00Z">
              <w:r>
                <w:rPr>
                  <w:rFonts w:ascii="Times New Roman" w:hAnsi="Times New Roman" w:cs="Times New Roman"/>
                </w:rPr>
                <w:t>0.191</w:t>
              </w:r>
            </w:ins>
            <w:ins w:id="480" w:author="Drees, Trevor" w:date="2023-01-28T16:43:00Z">
              <w:r w:rsidRPr="00A838EB">
                <w:rPr>
                  <w:rFonts w:ascii="Times New Roman" w:hAnsi="Times New Roman" w:cs="Times New Roman"/>
                </w:rPr>
                <w:t xml:space="preserve"> </w:t>
              </w:r>
            </w:ins>
            <m:oMath>
              <m:r>
                <w:ins w:id="481" w:author="Drees, Trevor" w:date="2023-01-28T16:43:00Z">
                  <w:rPr>
                    <w:rFonts w:ascii="Cambria Math" w:hAnsi="Cambria Math" w:cs="Times New Roman"/>
                  </w:rPr>
                  <m:t>±</m:t>
                </w:ins>
              </m:r>
            </m:oMath>
            <w:ins w:id="482" w:author="Drees, Trevor" w:date="2023-01-28T16:43:00Z">
              <w:r w:rsidRPr="00A838EB">
                <w:rPr>
                  <w:rFonts w:ascii="Times New Roman" w:eastAsiaTheme="minorEastAsia" w:hAnsi="Times New Roman" w:cs="Times New Roman"/>
                </w:rPr>
                <w:t xml:space="preserve"> 0.</w:t>
              </w:r>
            </w:ins>
            <w:ins w:id="483" w:author="Drees, Trevor" w:date="2023-01-28T17:02:00Z">
              <w:r>
                <w:rPr>
                  <w:rFonts w:ascii="Times New Roman" w:eastAsiaTheme="minorEastAsia" w:hAnsi="Times New Roman" w:cs="Times New Roman"/>
                </w:rPr>
                <w:t>438</w:t>
              </w:r>
            </w:ins>
          </w:p>
        </w:tc>
        <w:tc>
          <w:tcPr>
            <w:tcW w:w="850" w:type="dxa"/>
            <w:tcBorders>
              <w:top w:val="single" w:sz="4" w:space="0" w:color="auto"/>
            </w:tcBorders>
            <w:vAlign w:val="center"/>
            <w:tcPrChange w:id="484" w:author="Drees, Trevor" w:date="2023-01-28T17:17:00Z">
              <w:tcPr>
                <w:tcW w:w="850" w:type="dxa"/>
                <w:gridSpan w:val="3"/>
                <w:tcBorders>
                  <w:top w:val="single" w:sz="4" w:space="0" w:color="auto"/>
                </w:tcBorders>
                <w:vAlign w:val="center"/>
              </w:tcPr>
            </w:tcPrChange>
          </w:tcPr>
          <w:p w14:paraId="3DF60946" w14:textId="6ABB5179" w:rsidR="00242E89" w:rsidRPr="00A838EB" w:rsidRDefault="00242E89" w:rsidP="00242E89">
            <w:pPr>
              <w:jc w:val="right"/>
              <w:rPr>
                <w:ins w:id="485" w:author="Drees, Trevor" w:date="2023-01-28T16:43:00Z"/>
                <w:rFonts w:ascii="Times New Roman" w:hAnsi="Times New Roman" w:cs="Times New Roman"/>
              </w:rPr>
            </w:pPr>
            <w:ins w:id="486" w:author="Drees, Trevor" w:date="2023-01-28T17:03:00Z">
              <w:r>
                <w:rPr>
                  <w:rFonts w:ascii="Times New Roman" w:hAnsi="Times New Roman" w:cs="Times New Roman"/>
                </w:rPr>
                <w:t>0.436</w:t>
              </w:r>
            </w:ins>
          </w:p>
        </w:tc>
        <w:tc>
          <w:tcPr>
            <w:tcW w:w="850" w:type="dxa"/>
            <w:tcBorders>
              <w:top w:val="single" w:sz="4" w:space="0" w:color="auto"/>
            </w:tcBorders>
            <w:vAlign w:val="center"/>
            <w:tcPrChange w:id="487" w:author="Drees, Trevor" w:date="2023-01-28T17:17:00Z">
              <w:tcPr>
                <w:tcW w:w="850" w:type="dxa"/>
                <w:gridSpan w:val="3"/>
                <w:tcBorders>
                  <w:top w:val="single" w:sz="4" w:space="0" w:color="auto"/>
                </w:tcBorders>
                <w:vAlign w:val="center"/>
              </w:tcPr>
            </w:tcPrChange>
          </w:tcPr>
          <w:p w14:paraId="22CE9095" w14:textId="20B2A678" w:rsidR="00242E89" w:rsidRPr="00A838EB" w:rsidRDefault="00242E89" w:rsidP="00242E89">
            <w:pPr>
              <w:jc w:val="right"/>
              <w:rPr>
                <w:ins w:id="488" w:author="Drees, Trevor" w:date="2023-01-28T16:43:00Z"/>
                <w:rFonts w:ascii="Times New Roman" w:hAnsi="Times New Roman" w:cs="Times New Roman"/>
              </w:rPr>
            </w:pPr>
            <w:ins w:id="489" w:author="Drees, Trevor" w:date="2023-01-28T17:03:00Z">
              <w:r>
                <w:rPr>
                  <w:rFonts w:ascii="Times New Roman" w:hAnsi="Times New Roman" w:cs="Times New Roman"/>
                </w:rPr>
                <w:t>0.663</w:t>
              </w:r>
            </w:ins>
          </w:p>
        </w:tc>
        <w:tc>
          <w:tcPr>
            <w:tcW w:w="283" w:type="dxa"/>
            <w:tcBorders>
              <w:top w:val="single" w:sz="4" w:space="0" w:color="auto"/>
            </w:tcBorders>
            <w:tcPrChange w:id="490" w:author="Drees, Trevor" w:date="2023-01-28T17:17:00Z">
              <w:tcPr>
                <w:tcW w:w="283" w:type="dxa"/>
                <w:gridSpan w:val="3"/>
                <w:tcBorders>
                  <w:top w:val="single" w:sz="4" w:space="0" w:color="auto"/>
                </w:tcBorders>
              </w:tcPr>
            </w:tcPrChange>
          </w:tcPr>
          <w:p w14:paraId="5AC49039" w14:textId="77777777" w:rsidR="00242E89" w:rsidRDefault="00242E89" w:rsidP="00242E89">
            <w:pPr>
              <w:jc w:val="right"/>
              <w:rPr>
                <w:ins w:id="491" w:author="Drees, Trevor" w:date="2023-01-28T17:11:00Z"/>
                <w:rFonts w:ascii="Times New Roman" w:hAnsi="Times New Roman" w:cs="Times New Roman"/>
              </w:rPr>
            </w:pPr>
          </w:p>
        </w:tc>
        <w:tc>
          <w:tcPr>
            <w:tcW w:w="1587" w:type="dxa"/>
            <w:tcBorders>
              <w:top w:val="single" w:sz="4" w:space="0" w:color="auto"/>
            </w:tcBorders>
            <w:vAlign w:val="center"/>
            <w:tcPrChange w:id="492" w:author="Drees, Trevor" w:date="2023-01-28T17:17:00Z">
              <w:tcPr>
                <w:tcW w:w="1701" w:type="dxa"/>
                <w:gridSpan w:val="2"/>
                <w:tcBorders>
                  <w:top w:val="single" w:sz="4" w:space="0" w:color="auto"/>
                </w:tcBorders>
                <w:vAlign w:val="center"/>
              </w:tcPr>
            </w:tcPrChange>
          </w:tcPr>
          <w:p w14:paraId="698D68E9" w14:textId="20C92C00" w:rsidR="00242E89" w:rsidRPr="00A838EB" w:rsidRDefault="00242E89" w:rsidP="00242E89">
            <w:pPr>
              <w:jc w:val="right"/>
              <w:rPr>
                <w:ins w:id="493" w:author="Drees, Trevor" w:date="2023-01-28T16:43:00Z"/>
                <w:rFonts w:ascii="Times New Roman" w:hAnsi="Times New Roman" w:cs="Times New Roman"/>
              </w:rPr>
            </w:pPr>
            <w:ins w:id="494" w:author="Drees, Trevor" w:date="2023-01-28T17:09:00Z">
              <w:r>
                <w:rPr>
                  <w:rFonts w:ascii="Times New Roman" w:hAnsi="Times New Roman" w:cs="Times New Roman"/>
                </w:rPr>
                <w:t>1.604</w:t>
              </w:r>
            </w:ins>
            <w:ins w:id="495" w:author="Drees, Trevor" w:date="2023-01-28T16:43:00Z">
              <w:r w:rsidRPr="00A838EB">
                <w:rPr>
                  <w:rFonts w:ascii="Times New Roman" w:hAnsi="Times New Roman" w:cs="Times New Roman"/>
                </w:rPr>
                <w:t xml:space="preserve"> </w:t>
              </w:r>
            </w:ins>
            <m:oMath>
              <m:r>
                <w:ins w:id="496" w:author="Drees, Trevor" w:date="2023-01-28T16:43:00Z">
                  <w:rPr>
                    <w:rFonts w:ascii="Cambria Math" w:hAnsi="Cambria Math" w:cs="Times New Roman"/>
                  </w:rPr>
                  <m:t>±</m:t>
                </w:ins>
              </m:r>
            </m:oMath>
            <w:ins w:id="497" w:author="Drees, Trevor" w:date="2023-01-28T16:43:00Z">
              <w:r w:rsidRPr="00A838EB">
                <w:rPr>
                  <w:rFonts w:ascii="Times New Roman" w:eastAsiaTheme="minorEastAsia" w:hAnsi="Times New Roman" w:cs="Times New Roman"/>
                </w:rPr>
                <w:t xml:space="preserve"> 0.</w:t>
              </w:r>
            </w:ins>
            <w:ins w:id="498" w:author="Drees, Trevor" w:date="2023-01-28T17:09:00Z">
              <w:r>
                <w:rPr>
                  <w:rFonts w:ascii="Times New Roman" w:eastAsiaTheme="minorEastAsia" w:hAnsi="Times New Roman" w:cs="Times New Roman"/>
                </w:rPr>
                <w:t>764</w:t>
              </w:r>
            </w:ins>
          </w:p>
        </w:tc>
        <w:tc>
          <w:tcPr>
            <w:tcW w:w="851" w:type="dxa"/>
            <w:tcBorders>
              <w:top w:val="single" w:sz="4" w:space="0" w:color="auto"/>
            </w:tcBorders>
            <w:vAlign w:val="center"/>
            <w:tcPrChange w:id="499" w:author="Drees, Trevor" w:date="2023-01-28T17:17:00Z">
              <w:tcPr>
                <w:tcW w:w="851" w:type="dxa"/>
                <w:gridSpan w:val="2"/>
                <w:tcBorders>
                  <w:top w:val="single" w:sz="4" w:space="0" w:color="auto"/>
                </w:tcBorders>
                <w:vAlign w:val="center"/>
              </w:tcPr>
            </w:tcPrChange>
          </w:tcPr>
          <w:p w14:paraId="70FEA91A" w14:textId="69A72513" w:rsidR="00242E89" w:rsidRDefault="00242E89" w:rsidP="00242E89">
            <w:pPr>
              <w:jc w:val="right"/>
              <w:rPr>
                <w:ins w:id="500" w:author="Drees, Trevor" w:date="2023-01-28T16:43:00Z"/>
                <w:rFonts w:ascii="Times New Roman" w:hAnsi="Times New Roman" w:cs="Times New Roman"/>
              </w:rPr>
            </w:pPr>
            <w:ins w:id="501" w:author="Drees, Trevor" w:date="2023-01-28T17:09:00Z">
              <w:r>
                <w:rPr>
                  <w:rFonts w:ascii="Times New Roman" w:hAnsi="Times New Roman" w:cs="Times New Roman"/>
                </w:rPr>
                <w:t>2.100</w:t>
              </w:r>
            </w:ins>
          </w:p>
        </w:tc>
        <w:tc>
          <w:tcPr>
            <w:tcW w:w="850" w:type="dxa"/>
            <w:tcBorders>
              <w:top w:val="single" w:sz="4" w:space="0" w:color="auto"/>
            </w:tcBorders>
            <w:vAlign w:val="center"/>
            <w:tcPrChange w:id="502" w:author="Drees, Trevor" w:date="2023-01-28T17:17:00Z">
              <w:tcPr>
                <w:tcW w:w="850" w:type="dxa"/>
                <w:gridSpan w:val="2"/>
                <w:tcBorders>
                  <w:top w:val="single" w:sz="4" w:space="0" w:color="auto"/>
                </w:tcBorders>
                <w:vAlign w:val="center"/>
              </w:tcPr>
            </w:tcPrChange>
          </w:tcPr>
          <w:p w14:paraId="74AA5150" w14:textId="37B29AE3" w:rsidR="00242E89" w:rsidRDefault="00242E89" w:rsidP="00242E89">
            <w:pPr>
              <w:jc w:val="right"/>
              <w:rPr>
                <w:ins w:id="503" w:author="Drees, Trevor" w:date="2023-01-28T16:43:00Z"/>
                <w:rFonts w:ascii="Times New Roman" w:hAnsi="Times New Roman" w:cs="Times New Roman"/>
              </w:rPr>
            </w:pPr>
            <w:ins w:id="504" w:author="Drees, Trevor" w:date="2023-01-28T17:08:00Z">
              <w:r>
                <w:rPr>
                  <w:rFonts w:ascii="Times New Roman" w:hAnsi="Times New Roman" w:cs="Times New Roman"/>
                </w:rPr>
                <w:t>0.036</w:t>
              </w:r>
            </w:ins>
          </w:p>
        </w:tc>
      </w:tr>
      <w:tr w:rsidR="00242E89" w14:paraId="1FD37B39" w14:textId="77777777" w:rsidTr="002D03DB">
        <w:tblPrEx>
          <w:tblPrExChange w:id="505" w:author="Drees, Trevor" w:date="2023-01-28T17:17:00Z">
            <w:tblPrEx>
              <w:tblW w:w="9297" w:type="dxa"/>
            </w:tblPrEx>
          </w:tblPrExChange>
        </w:tblPrEx>
        <w:trPr>
          <w:trHeight w:val="283"/>
          <w:ins w:id="506" w:author="Drees, Trevor" w:date="2023-01-28T16:43:00Z"/>
          <w:trPrChange w:id="507" w:author="Drees, Trevor" w:date="2023-01-28T17:17:00Z">
            <w:trPr>
              <w:trHeight w:val="283"/>
            </w:trPr>
          </w:trPrChange>
        </w:trPr>
        <w:tc>
          <w:tcPr>
            <w:tcW w:w="2268" w:type="dxa"/>
            <w:gridSpan w:val="2"/>
            <w:tcPrChange w:id="508" w:author="Drees, Trevor" w:date="2023-01-28T17:17:00Z">
              <w:tcPr>
                <w:tcW w:w="2268" w:type="dxa"/>
                <w:gridSpan w:val="2"/>
              </w:tcPr>
            </w:tcPrChange>
          </w:tcPr>
          <w:p w14:paraId="4BE4F8CA" w14:textId="05AD2C29" w:rsidR="00242E89" w:rsidRPr="00242E89" w:rsidRDefault="00242E89" w:rsidP="00242E89">
            <w:pPr>
              <w:rPr>
                <w:ins w:id="509" w:author="Drees, Trevor" w:date="2023-01-28T16:43:00Z"/>
                <w:rFonts w:ascii="Times New Roman" w:hAnsi="Times New Roman" w:cs="Times New Roman"/>
                <w:rPrChange w:id="510" w:author="Drees, Trevor" w:date="2023-01-28T17:21:00Z">
                  <w:rPr>
                    <w:ins w:id="511" w:author="Drees, Trevor" w:date="2023-01-28T16:43:00Z"/>
                    <w:rFonts w:ascii="Times New Roman" w:hAnsi="Times New Roman" w:cs="Times New Roman"/>
                    <w:b/>
                    <w:bCs/>
                  </w:rPr>
                </w:rPrChange>
              </w:rPr>
            </w:pPr>
            <w:ins w:id="512" w:author="Drees, Trevor" w:date="2023-01-28T16:43:00Z">
              <w:r w:rsidRPr="00242E89">
                <w:rPr>
                  <w:rFonts w:ascii="Times New Roman" w:hAnsi="Times New Roman" w:cs="Times New Roman"/>
                  <w:rPrChange w:id="513" w:author="Drees, Trevor" w:date="2023-01-28T17:21:00Z">
                    <w:rPr>
                      <w:rFonts w:ascii="Times New Roman" w:hAnsi="Times New Roman" w:cs="Times New Roman"/>
                      <w:b/>
                      <w:bCs/>
                    </w:rPr>
                  </w:rPrChange>
                </w:rPr>
                <w:t>Warming</w:t>
              </w:r>
            </w:ins>
          </w:p>
        </w:tc>
        <w:tc>
          <w:tcPr>
            <w:tcW w:w="1587" w:type="dxa"/>
            <w:gridSpan w:val="2"/>
            <w:vAlign w:val="center"/>
            <w:tcPrChange w:id="514" w:author="Drees, Trevor" w:date="2023-01-28T17:17:00Z">
              <w:tcPr>
                <w:tcW w:w="1644" w:type="dxa"/>
                <w:gridSpan w:val="3"/>
                <w:vAlign w:val="center"/>
              </w:tcPr>
            </w:tcPrChange>
          </w:tcPr>
          <w:p w14:paraId="2A293354" w14:textId="6C6C8292" w:rsidR="00242E89" w:rsidRPr="00A838EB" w:rsidRDefault="00242E89" w:rsidP="00242E89">
            <w:pPr>
              <w:jc w:val="right"/>
              <w:rPr>
                <w:ins w:id="515" w:author="Drees, Trevor" w:date="2023-01-28T16:43:00Z"/>
                <w:rFonts w:ascii="Times New Roman" w:hAnsi="Times New Roman" w:cs="Times New Roman"/>
              </w:rPr>
            </w:pPr>
            <w:ins w:id="516" w:author="Drees, Trevor" w:date="2023-01-28T16:43:00Z">
              <w:r w:rsidRPr="00A838EB">
                <w:rPr>
                  <w:rFonts w:ascii="Times New Roman" w:hAnsi="Times New Roman" w:cs="Times New Roman"/>
                </w:rPr>
                <w:t>0.</w:t>
              </w:r>
            </w:ins>
            <w:ins w:id="517" w:author="Drees, Trevor" w:date="2023-01-28T17:02:00Z">
              <w:r>
                <w:rPr>
                  <w:rFonts w:ascii="Times New Roman" w:hAnsi="Times New Roman" w:cs="Times New Roman"/>
                </w:rPr>
                <w:t>835</w:t>
              </w:r>
            </w:ins>
            <w:ins w:id="518" w:author="Drees, Trevor" w:date="2023-01-28T16:43:00Z">
              <w:r w:rsidRPr="00A838EB">
                <w:rPr>
                  <w:rFonts w:ascii="Times New Roman" w:hAnsi="Times New Roman" w:cs="Times New Roman"/>
                </w:rPr>
                <w:t xml:space="preserve"> </w:t>
              </w:r>
            </w:ins>
            <m:oMath>
              <m:r>
                <w:ins w:id="519" w:author="Drees, Trevor" w:date="2023-01-28T16:43:00Z">
                  <w:rPr>
                    <w:rFonts w:ascii="Cambria Math" w:hAnsi="Cambria Math" w:cs="Times New Roman"/>
                  </w:rPr>
                  <m:t>±</m:t>
                </w:ins>
              </m:r>
            </m:oMath>
            <w:ins w:id="520" w:author="Drees, Trevor" w:date="2023-01-28T16:43:00Z">
              <w:r w:rsidRPr="00A838EB">
                <w:rPr>
                  <w:rFonts w:ascii="Times New Roman" w:eastAsiaTheme="minorEastAsia" w:hAnsi="Times New Roman" w:cs="Times New Roman"/>
                </w:rPr>
                <w:t xml:space="preserve"> 0.</w:t>
              </w:r>
            </w:ins>
            <w:ins w:id="521" w:author="Drees, Trevor" w:date="2023-01-28T17:02:00Z">
              <w:r>
                <w:rPr>
                  <w:rFonts w:ascii="Times New Roman" w:eastAsiaTheme="minorEastAsia" w:hAnsi="Times New Roman" w:cs="Times New Roman"/>
                </w:rPr>
                <w:t>32</w:t>
              </w:r>
            </w:ins>
            <w:ins w:id="522" w:author="Drees, Trevor" w:date="2023-01-28T16:43:00Z">
              <w:r w:rsidRPr="00A838EB">
                <w:rPr>
                  <w:rFonts w:ascii="Times New Roman" w:eastAsiaTheme="minorEastAsia" w:hAnsi="Times New Roman" w:cs="Times New Roman"/>
                </w:rPr>
                <w:t>4</w:t>
              </w:r>
            </w:ins>
          </w:p>
        </w:tc>
        <w:tc>
          <w:tcPr>
            <w:tcW w:w="850" w:type="dxa"/>
            <w:vAlign w:val="center"/>
            <w:tcPrChange w:id="523" w:author="Drees, Trevor" w:date="2023-01-28T17:17:00Z">
              <w:tcPr>
                <w:tcW w:w="850" w:type="dxa"/>
                <w:gridSpan w:val="3"/>
                <w:vAlign w:val="center"/>
              </w:tcPr>
            </w:tcPrChange>
          </w:tcPr>
          <w:p w14:paraId="09A2DE1C" w14:textId="1CF72E3A" w:rsidR="00242E89" w:rsidRPr="00A838EB" w:rsidRDefault="00242E89" w:rsidP="00242E89">
            <w:pPr>
              <w:jc w:val="right"/>
              <w:rPr>
                <w:ins w:id="524" w:author="Drees, Trevor" w:date="2023-01-28T16:43:00Z"/>
                <w:rFonts w:ascii="Times New Roman" w:hAnsi="Times New Roman" w:cs="Times New Roman"/>
              </w:rPr>
            </w:pPr>
            <w:ins w:id="525" w:author="Drees, Trevor" w:date="2023-01-28T17:03:00Z">
              <w:r>
                <w:rPr>
                  <w:rFonts w:ascii="Times New Roman" w:hAnsi="Times New Roman" w:cs="Times New Roman"/>
                </w:rPr>
                <w:t>2.576</w:t>
              </w:r>
            </w:ins>
          </w:p>
        </w:tc>
        <w:tc>
          <w:tcPr>
            <w:tcW w:w="850" w:type="dxa"/>
            <w:vAlign w:val="center"/>
            <w:tcPrChange w:id="526" w:author="Drees, Trevor" w:date="2023-01-28T17:17:00Z">
              <w:tcPr>
                <w:tcW w:w="850" w:type="dxa"/>
                <w:gridSpan w:val="3"/>
                <w:vAlign w:val="center"/>
              </w:tcPr>
            </w:tcPrChange>
          </w:tcPr>
          <w:p w14:paraId="482F7B50" w14:textId="48D4BD0E" w:rsidR="00242E89" w:rsidRPr="00A838EB" w:rsidRDefault="00242E89" w:rsidP="00242E89">
            <w:pPr>
              <w:jc w:val="right"/>
              <w:rPr>
                <w:ins w:id="527" w:author="Drees, Trevor" w:date="2023-01-28T16:43:00Z"/>
                <w:rFonts w:ascii="Times New Roman" w:hAnsi="Times New Roman" w:cs="Times New Roman"/>
              </w:rPr>
            </w:pPr>
            <w:ins w:id="528" w:author="Drees, Trevor" w:date="2023-01-28T17:03:00Z">
              <w:r>
                <w:rPr>
                  <w:rFonts w:ascii="Times New Roman" w:hAnsi="Times New Roman" w:cs="Times New Roman"/>
                </w:rPr>
                <w:t>0.010</w:t>
              </w:r>
            </w:ins>
          </w:p>
        </w:tc>
        <w:tc>
          <w:tcPr>
            <w:tcW w:w="283" w:type="dxa"/>
            <w:tcPrChange w:id="529" w:author="Drees, Trevor" w:date="2023-01-28T17:17:00Z">
              <w:tcPr>
                <w:tcW w:w="283" w:type="dxa"/>
                <w:gridSpan w:val="3"/>
              </w:tcPr>
            </w:tcPrChange>
          </w:tcPr>
          <w:p w14:paraId="7591806B" w14:textId="77777777" w:rsidR="00242E89" w:rsidRDefault="00242E89" w:rsidP="00242E89">
            <w:pPr>
              <w:jc w:val="right"/>
              <w:rPr>
                <w:ins w:id="530" w:author="Drees, Trevor" w:date="2023-01-28T17:11:00Z"/>
                <w:rFonts w:ascii="Times New Roman" w:hAnsi="Times New Roman" w:cs="Times New Roman"/>
              </w:rPr>
            </w:pPr>
          </w:p>
        </w:tc>
        <w:tc>
          <w:tcPr>
            <w:tcW w:w="1587" w:type="dxa"/>
            <w:vAlign w:val="center"/>
            <w:tcPrChange w:id="531" w:author="Drees, Trevor" w:date="2023-01-28T17:17:00Z">
              <w:tcPr>
                <w:tcW w:w="1701" w:type="dxa"/>
                <w:gridSpan w:val="2"/>
                <w:vAlign w:val="center"/>
              </w:tcPr>
            </w:tcPrChange>
          </w:tcPr>
          <w:p w14:paraId="609A8D2B" w14:textId="5DE9BB90" w:rsidR="00242E89" w:rsidRPr="00A838EB" w:rsidRDefault="00242E89" w:rsidP="00242E89">
            <w:pPr>
              <w:jc w:val="right"/>
              <w:rPr>
                <w:ins w:id="532" w:author="Drees, Trevor" w:date="2023-01-28T16:43:00Z"/>
                <w:rFonts w:ascii="Times New Roman" w:hAnsi="Times New Roman" w:cs="Times New Roman"/>
              </w:rPr>
            </w:pPr>
            <w:ins w:id="533" w:author="Drees, Trevor" w:date="2023-01-28T17:09:00Z">
              <w:r>
                <w:rPr>
                  <w:rFonts w:ascii="Times New Roman" w:hAnsi="Times New Roman" w:cs="Times New Roman"/>
                </w:rPr>
                <w:t>1.222</w:t>
              </w:r>
            </w:ins>
            <w:ins w:id="534" w:author="Drees, Trevor" w:date="2023-01-28T16:43:00Z">
              <w:r w:rsidRPr="00A838EB">
                <w:rPr>
                  <w:rFonts w:ascii="Times New Roman" w:hAnsi="Times New Roman" w:cs="Times New Roman"/>
                </w:rPr>
                <w:t xml:space="preserve"> </w:t>
              </w:r>
            </w:ins>
            <m:oMath>
              <m:r>
                <w:ins w:id="535" w:author="Drees, Trevor" w:date="2023-01-28T16:43:00Z">
                  <w:rPr>
                    <w:rFonts w:ascii="Cambria Math" w:hAnsi="Cambria Math" w:cs="Times New Roman"/>
                  </w:rPr>
                  <m:t>±</m:t>
                </w:ins>
              </m:r>
            </m:oMath>
            <w:ins w:id="536" w:author="Drees, Trevor" w:date="2023-01-28T16:43:00Z">
              <w:r w:rsidRPr="00A838EB">
                <w:rPr>
                  <w:rFonts w:ascii="Times New Roman" w:eastAsiaTheme="minorEastAsia" w:hAnsi="Times New Roman" w:cs="Times New Roman"/>
                </w:rPr>
                <w:t xml:space="preserve"> 0.</w:t>
              </w:r>
            </w:ins>
            <w:ins w:id="537" w:author="Drees, Trevor" w:date="2023-01-28T17:09:00Z">
              <w:r>
                <w:rPr>
                  <w:rFonts w:ascii="Times New Roman" w:eastAsiaTheme="minorEastAsia" w:hAnsi="Times New Roman" w:cs="Times New Roman"/>
                </w:rPr>
                <w:t>387</w:t>
              </w:r>
            </w:ins>
          </w:p>
        </w:tc>
        <w:tc>
          <w:tcPr>
            <w:tcW w:w="851" w:type="dxa"/>
            <w:vAlign w:val="center"/>
            <w:tcPrChange w:id="538" w:author="Drees, Trevor" w:date="2023-01-28T17:17:00Z">
              <w:tcPr>
                <w:tcW w:w="851" w:type="dxa"/>
                <w:gridSpan w:val="2"/>
                <w:vAlign w:val="center"/>
              </w:tcPr>
            </w:tcPrChange>
          </w:tcPr>
          <w:p w14:paraId="2426940C" w14:textId="33C0B526" w:rsidR="00242E89" w:rsidRPr="00A838EB" w:rsidRDefault="00242E89" w:rsidP="00242E89">
            <w:pPr>
              <w:jc w:val="right"/>
              <w:rPr>
                <w:ins w:id="539" w:author="Drees, Trevor" w:date="2023-01-28T16:43:00Z"/>
                <w:rFonts w:ascii="Times New Roman" w:hAnsi="Times New Roman" w:cs="Times New Roman"/>
              </w:rPr>
            </w:pPr>
            <w:ins w:id="540" w:author="Drees, Trevor" w:date="2023-01-28T17:10:00Z">
              <w:r>
                <w:rPr>
                  <w:rFonts w:ascii="Times New Roman" w:hAnsi="Times New Roman" w:cs="Times New Roman"/>
                </w:rPr>
                <w:t>3.158</w:t>
              </w:r>
            </w:ins>
          </w:p>
        </w:tc>
        <w:tc>
          <w:tcPr>
            <w:tcW w:w="850" w:type="dxa"/>
            <w:vAlign w:val="center"/>
            <w:tcPrChange w:id="541" w:author="Drees, Trevor" w:date="2023-01-28T17:17:00Z">
              <w:tcPr>
                <w:tcW w:w="850" w:type="dxa"/>
                <w:gridSpan w:val="2"/>
                <w:vAlign w:val="center"/>
              </w:tcPr>
            </w:tcPrChange>
          </w:tcPr>
          <w:p w14:paraId="770A59A3" w14:textId="4C6E1403" w:rsidR="00242E89" w:rsidRPr="00A838EB" w:rsidRDefault="00242E89" w:rsidP="00242E89">
            <w:pPr>
              <w:jc w:val="right"/>
              <w:rPr>
                <w:ins w:id="542" w:author="Drees, Trevor" w:date="2023-01-28T16:43:00Z"/>
                <w:rFonts w:ascii="Times New Roman" w:hAnsi="Times New Roman" w:cs="Times New Roman"/>
              </w:rPr>
            </w:pPr>
            <w:ins w:id="543" w:author="Drees, Trevor" w:date="2023-01-28T16:43:00Z">
              <w:r>
                <w:rPr>
                  <w:rFonts w:ascii="Times New Roman" w:hAnsi="Times New Roman" w:cs="Times New Roman"/>
                </w:rPr>
                <w:t>0.00</w:t>
              </w:r>
            </w:ins>
            <w:ins w:id="544" w:author="Drees, Trevor" w:date="2023-01-28T17:08:00Z">
              <w:r>
                <w:rPr>
                  <w:rFonts w:ascii="Times New Roman" w:hAnsi="Times New Roman" w:cs="Times New Roman"/>
                </w:rPr>
                <w:t>2</w:t>
              </w:r>
            </w:ins>
          </w:p>
        </w:tc>
      </w:tr>
      <w:tr w:rsidR="00242E89" w14:paraId="4413E0AA" w14:textId="77777777" w:rsidTr="002D03DB">
        <w:tblPrEx>
          <w:tblPrExChange w:id="545" w:author="Drees, Trevor" w:date="2023-01-28T17:17:00Z">
            <w:tblPrEx>
              <w:tblW w:w="9297" w:type="dxa"/>
            </w:tblPrEx>
          </w:tblPrExChange>
        </w:tblPrEx>
        <w:trPr>
          <w:trHeight w:val="283"/>
          <w:ins w:id="546" w:author="Drees, Trevor" w:date="2023-01-28T16:43:00Z"/>
          <w:trPrChange w:id="547" w:author="Drees, Trevor" w:date="2023-01-28T17:17:00Z">
            <w:trPr>
              <w:trHeight w:val="283"/>
            </w:trPr>
          </w:trPrChange>
        </w:trPr>
        <w:tc>
          <w:tcPr>
            <w:tcW w:w="2268" w:type="dxa"/>
            <w:gridSpan w:val="2"/>
            <w:tcPrChange w:id="548" w:author="Drees, Trevor" w:date="2023-01-28T17:17:00Z">
              <w:tcPr>
                <w:tcW w:w="2268" w:type="dxa"/>
                <w:gridSpan w:val="2"/>
              </w:tcPr>
            </w:tcPrChange>
          </w:tcPr>
          <w:p w14:paraId="49A84ADB" w14:textId="2B6CEB3E" w:rsidR="00242E89" w:rsidRPr="00242E89" w:rsidRDefault="00242E89" w:rsidP="00242E89">
            <w:pPr>
              <w:rPr>
                <w:ins w:id="549" w:author="Drees, Trevor" w:date="2023-01-28T16:43:00Z"/>
                <w:rFonts w:ascii="Times New Roman" w:hAnsi="Times New Roman" w:cs="Times New Roman"/>
                <w:rPrChange w:id="550" w:author="Drees, Trevor" w:date="2023-01-28T17:21:00Z">
                  <w:rPr>
                    <w:ins w:id="551" w:author="Drees, Trevor" w:date="2023-01-28T16:43:00Z"/>
                    <w:rFonts w:ascii="Times New Roman" w:hAnsi="Times New Roman" w:cs="Times New Roman"/>
                    <w:b/>
                    <w:bCs/>
                  </w:rPr>
                </w:rPrChange>
              </w:rPr>
            </w:pPr>
            <w:proofErr w:type="spellStart"/>
            <w:ins w:id="552" w:author="Drees, Trevor" w:date="2023-01-28T16:43:00Z">
              <w:r w:rsidRPr="00242E89">
                <w:rPr>
                  <w:rFonts w:ascii="Times New Roman" w:hAnsi="Times New Roman" w:cs="Times New Roman"/>
                  <w:rPrChange w:id="553" w:author="Drees, Trevor" w:date="2023-01-28T17:21:00Z">
                    <w:rPr>
                      <w:rFonts w:ascii="Times New Roman" w:hAnsi="Times New Roman" w:cs="Times New Roman"/>
                      <w:b/>
                      <w:bCs/>
                    </w:rPr>
                  </w:rPrChange>
                </w:rPr>
                <w:t>Elaiosome</w:t>
              </w:r>
              <w:proofErr w:type="spellEnd"/>
            </w:ins>
          </w:p>
        </w:tc>
        <w:tc>
          <w:tcPr>
            <w:tcW w:w="1587" w:type="dxa"/>
            <w:gridSpan w:val="2"/>
            <w:vAlign w:val="center"/>
            <w:tcPrChange w:id="554" w:author="Drees, Trevor" w:date="2023-01-28T17:17:00Z">
              <w:tcPr>
                <w:tcW w:w="1644" w:type="dxa"/>
                <w:gridSpan w:val="3"/>
                <w:vAlign w:val="center"/>
              </w:tcPr>
            </w:tcPrChange>
          </w:tcPr>
          <w:p w14:paraId="584C9B8F" w14:textId="67892427" w:rsidR="00242E89" w:rsidRPr="00A838EB" w:rsidRDefault="00242E89" w:rsidP="00242E89">
            <w:pPr>
              <w:jc w:val="right"/>
              <w:rPr>
                <w:ins w:id="555" w:author="Drees, Trevor" w:date="2023-01-28T16:43:00Z"/>
                <w:rFonts w:ascii="Times New Roman" w:hAnsi="Times New Roman" w:cs="Times New Roman"/>
              </w:rPr>
            </w:pPr>
            <w:ins w:id="556" w:author="Drees, Trevor" w:date="2023-01-28T17:02:00Z">
              <w:r>
                <w:rPr>
                  <w:rFonts w:ascii="Times New Roman" w:hAnsi="Times New Roman" w:cs="Times New Roman"/>
                </w:rPr>
                <w:t>0.962</w:t>
              </w:r>
            </w:ins>
            <w:ins w:id="557" w:author="Drees, Trevor" w:date="2023-01-28T16:43:00Z">
              <w:r w:rsidRPr="00A838EB">
                <w:rPr>
                  <w:rFonts w:ascii="Times New Roman" w:hAnsi="Times New Roman" w:cs="Times New Roman"/>
                </w:rPr>
                <w:t xml:space="preserve"> </w:t>
              </w:r>
            </w:ins>
            <m:oMath>
              <m:r>
                <w:ins w:id="558" w:author="Drees, Trevor" w:date="2023-01-28T16:43:00Z">
                  <w:rPr>
                    <w:rFonts w:ascii="Cambria Math" w:hAnsi="Cambria Math" w:cs="Times New Roman"/>
                  </w:rPr>
                  <m:t>±</m:t>
                </w:ins>
              </m:r>
            </m:oMath>
            <w:ins w:id="559" w:author="Drees, Trevor" w:date="2023-01-28T16:43:00Z">
              <w:r w:rsidRPr="00A838EB">
                <w:rPr>
                  <w:rFonts w:ascii="Times New Roman" w:eastAsiaTheme="minorEastAsia" w:hAnsi="Times New Roman" w:cs="Times New Roman"/>
                </w:rPr>
                <w:t xml:space="preserve"> 0.</w:t>
              </w:r>
            </w:ins>
            <w:ins w:id="560" w:author="Drees, Trevor" w:date="2023-01-28T17:02:00Z">
              <w:r>
                <w:rPr>
                  <w:rFonts w:ascii="Times New Roman" w:eastAsiaTheme="minorEastAsia" w:hAnsi="Times New Roman" w:cs="Times New Roman"/>
                </w:rPr>
                <w:t>329</w:t>
              </w:r>
            </w:ins>
          </w:p>
        </w:tc>
        <w:tc>
          <w:tcPr>
            <w:tcW w:w="850" w:type="dxa"/>
            <w:vAlign w:val="center"/>
            <w:tcPrChange w:id="561" w:author="Drees, Trevor" w:date="2023-01-28T17:17:00Z">
              <w:tcPr>
                <w:tcW w:w="850" w:type="dxa"/>
                <w:gridSpan w:val="3"/>
                <w:vAlign w:val="center"/>
              </w:tcPr>
            </w:tcPrChange>
          </w:tcPr>
          <w:p w14:paraId="0DF89B4A" w14:textId="4A2526EF" w:rsidR="00242E89" w:rsidRPr="00A838EB" w:rsidRDefault="00242E89" w:rsidP="00242E89">
            <w:pPr>
              <w:jc w:val="right"/>
              <w:rPr>
                <w:ins w:id="562" w:author="Drees, Trevor" w:date="2023-01-28T16:43:00Z"/>
                <w:rFonts w:ascii="Times New Roman" w:hAnsi="Times New Roman" w:cs="Times New Roman"/>
              </w:rPr>
            </w:pPr>
            <w:ins w:id="563" w:author="Drees, Trevor" w:date="2023-01-28T17:03:00Z">
              <w:r>
                <w:rPr>
                  <w:rFonts w:ascii="Times New Roman" w:hAnsi="Times New Roman" w:cs="Times New Roman"/>
                </w:rPr>
                <w:t>2.922</w:t>
              </w:r>
            </w:ins>
          </w:p>
        </w:tc>
        <w:tc>
          <w:tcPr>
            <w:tcW w:w="850" w:type="dxa"/>
            <w:vAlign w:val="center"/>
            <w:tcPrChange w:id="564" w:author="Drees, Trevor" w:date="2023-01-28T17:17:00Z">
              <w:tcPr>
                <w:tcW w:w="850" w:type="dxa"/>
                <w:gridSpan w:val="3"/>
                <w:vAlign w:val="center"/>
              </w:tcPr>
            </w:tcPrChange>
          </w:tcPr>
          <w:p w14:paraId="156A0D4C" w14:textId="238965A6" w:rsidR="00242E89" w:rsidRPr="00A838EB" w:rsidRDefault="00242E89" w:rsidP="00242E89">
            <w:pPr>
              <w:jc w:val="right"/>
              <w:rPr>
                <w:ins w:id="565" w:author="Drees, Trevor" w:date="2023-01-28T16:43:00Z"/>
                <w:rFonts w:ascii="Times New Roman" w:hAnsi="Times New Roman" w:cs="Times New Roman"/>
              </w:rPr>
            </w:pPr>
            <w:ins w:id="566" w:author="Drees, Trevor" w:date="2023-01-28T17:04:00Z">
              <w:r>
                <w:rPr>
                  <w:rFonts w:ascii="Times New Roman" w:hAnsi="Times New Roman" w:cs="Times New Roman"/>
                </w:rPr>
                <w:t>0.003</w:t>
              </w:r>
            </w:ins>
          </w:p>
        </w:tc>
        <w:tc>
          <w:tcPr>
            <w:tcW w:w="283" w:type="dxa"/>
            <w:tcPrChange w:id="567" w:author="Drees, Trevor" w:date="2023-01-28T17:17:00Z">
              <w:tcPr>
                <w:tcW w:w="283" w:type="dxa"/>
                <w:gridSpan w:val="3"/>
              </w:tcPr>
            </w:tcPrChange>
          </w:tcPr>
          <w:p w14:paraId="7ED7ADD6" w14:textId="77777777" w:rsidR="00242E89" w:rsidRDefault="00242E89" w:rsidP="00242E89">
            <w:pPr>
              <w:jc w:val="right"/>
              <w:rPr>
                <w:ins w:id="568" w:author="Drees, Trevor" w:date="2023-01-28T17:11:00Z"/>
                <w:rFonts w:ascii="Times New Roman" w:hAnsi="Times New Roman" w:cs="Times New Roman"/>
              </w:rPr>
            </w:pPr>
          </w:p>
        </w:tc>
        <w:tc>
          <w:tcPr>
            <w:tcW w:w="1587" w:type="dxa"/>
            <w:vAlign w:val="center"/>
            <w:tcPrChange w:id="569" w:author="Drees, Trevor" w:date="2023-01-28T17:17:00Z">
              <w:tcPr>
                <w:tcW w:w="1701" w:type="dxa"/>
                <w:gridSpan w:val="2"/>
                <w:vAlign w:val="center"/>
              </w:tcPr>
            </w:tcPrChange>
          </w:tcPr>
          <w:p w14:paraId="208CE4EB" w14:textId="1EBB7E6F" w:rsidR="00242E89" w:rsidRPr="00A838EB" w:rsidRDefault="00242E89" w:rsidP="00242E89">
            <w:pPr>
              <w:jc w:val="right"/>
              <w:rPr>
                <w:ins w:id="570" w:author="Drees, Trevor" w:date="2023-01-28T16:43:00Z"/>
                <w:rFonts w:ascii="Times New Roman" w:hAnsi="Times New Roman" w:cs="Times New Roman"/>
              </w:rPr>
            </w:pPr>
            <w:ins w:id="571" w:author="Drees, Trevor" w:date="2023-01-28T17:09:00Z">
              <w:r>
                <w:rPr>
                  <w:rFonts w:ascii="Times New Roman" w:hAnsi="Times New Roman" w:cs="Times New Roman"/>
                </w:rPr>
                <w:t>1.428</w:t>
              </w:r>
            </w:ins>
            <w:ins w:id="572" w:author="Drees, Trevor" w:date="2023-01-28T16:43:00Z">
              <w:r w:rsidRPr="00A838EB">
                <w:rPr>
                  <w:rFonts w:ascii="Times New Roman" w:hAnsi="Times New Roman" w:cs="Times New Roman"/>
                </w:rPr>
                <w:t xml:space="preserve"> </w:t>
              </w:r>
            </w:ins>
            <m:oMath>
              <m:r>
                <w:ins w:id="573" w:author="Drees, Trevor" w:date="2023-01-28T16:43:00Z">
                  <w:rPr>
                    <w:rFonts w:ascii="Cambria Math" w:hAnsi="Cambria Math" w:cs="Times New Roman"/>
                  </w:rPr>
                  <m:t>±</m:t>
                </w:ins>
              </m:r>
            </m:oMath>
            <w:ins w:id="574" w:author="Drees, Trevor" w:date="2023-01-28T16:43:00Z">
              <w:r w:rsidRPr="00A838EB">
                <w:rPr>
                  <w:rFonts w:ascii="Times New Roman" w:eastAsiaTheme="minorEastAsia" w:hAnsi="Times New Roman" w:cs="Times New Roman"/>
                </w:rPr>
                <w:t xml:space="preserve"> 0.</w:t>
              </w:r>
            </w:ins>
            <w:ins w:id="575" w:author="Drees, Trevor" w:date="2023-01-28T17:09:00Z">
              <w:r>
                <w:rPr>
                  <w:rFonts w:ascii="Times New Roman" w:eastAsiaTheme="minorEastAsia" w:hAnsi="Times New Roman" w:cs="Times New Roman"/>
                </w:rPr>
                <w:t>398</w:t>
              </w:r>
            </w:ins>
          </w:p>
        </w:tc>
        <w:tc>
          <w:tcPr>
            <w:tcW w:w="851" w:type="dxa"/>
            <w:vAlign w:val="center"/>
            <w:tcPrChange w:id="576" w:author="Drees, Trevor" w:date="2023-01-28T17:17:00Z">
              <w:tcPr>
                <w:tcW w:w="851" w:type="dxa"/>
                <w:gridSpan w:val="2"/>
                <w:vAlign w:val="center"/>
              </w:tcPr>
            </w:tcPrChange>
          </w:tcPr>
          <w:p w14:paraId="5836C9B6" w14:textId="69B4A50A" w:rsidR="00242E89" w:rsidRDefault="00242E89" w:rsidP="00242E89">
            <w:pPr>
              <w:jc w:val="right"/>
              <w:rPr>
                <w:ins w:id="577" w:author="Drees, Trevor" w:date="2023-01-28T16:43:00Z"/>
                <w:rFonts w:ascii="Times New Roman" w:hAnsi="Times New Roman" w:cs="Times New Roman"/>
              </w:rPr>
            </w:pPr>
            <w:ins w:id="578" w:author="Drees, Trevor" w:date="2023-01-28T17:10:00Z">
              <w:r>
                <w:rPr>
                  <w:rFonts w:ascii="Times New Roman" w:hAnsi="Times New Roman" w:cs="Times New Roman"/>
                </w:rPr>
                <w:t>3.584</w:t>
              </w:r>
            </w:ins>
          </w:p>
        </w:tc>
        <w:tc>
          <w:tcPr>
            <w:tcW w:w="850" w:type="dxa"/>
            <w:vAlign w:val="center"/>
            <w:tcPrChange w:id="579" w:author="Drees, Trevor" w:date="2023-01-28T17:17:00Z">
              <w:tcPr>
                <w:tcW w:w="850" w:type="dxa"/>
                <w:gridSpan w:val="2"/>
                <w:vAlign w:val="center"/>
              </w:tcPr>
            </w:tcPrChange>
          </w:tcPr>
          <w:p w14:paraId="48E529C0" w14:textId="38BC2D91" w:rsidR="00242E89" w:rsidRDefault="00242E89" w:rsidP="00242E89">
            <w:pPr>
              <w:jc w:val="right"/>
              <w:rPr>
                <w:ins w:id="580" w:author="Drees, Trevor" w:date="2023-01-28T16:43:00Z"/>
                <w:rFonts w:ascii="Times New Roman" w:hAnsi="Times New Roman" w:cs="Times New Roman"/>
              </w:rPr>
            </w:pPr>
            <w:ins w:id="581" w:author="Drees, Trevor" w:date="2023-01-28T16:43:00Z">
              <w:r w:rsidRPr="00A838EB">
                <w:rPr>
                  <w:rFonts w:ascii="Times New Roman" w:hAnsi="Times New Roman" w:cs="Times New Roman"/>
                </w:rPr>
                <w:t>&lt;0.001</w:t>
              </w:r>
            </w:ins>
          </w:p>
        </w:tc>
      </w:tr>
      <w:tr w:rsidR="00242E89" w14:paraId="7F512A9E" w14:textId="77777777" w:rsidTr="002D03DB">
        <w:tblPrEx>
          <w:tblPrExChange w:id="582" w:author="Drees, Trevor" w:date="2023-01-28T17:17:00Z">
            <w:tblPrEx>
              <w:tblW w:w="9297" w:type="dxa"/>
            </w:tblPrEx>
          </w:tblPrExChange>
        </w:tblPrEx>
        <w:trPr>
          <w:trHeight w:val="283"/>
          <w:ins w:id="583" w:author="Drees, Trevor" w:date="2023-01-28T16:43:00Z"/>
          <w:trPrChange w:id="584" w:author="Drees, Trevor" w:date="2023-01-28T17:17:00Z">
            <w:trPr>
              <w:trHeight w:val="283"/>
            </w:trPr>
          </w:trPrChange>
        </w:trPr>
        <w:tc>
          <w:tcPr>
            <w:tcW w:w="2268" w:type="dxa"/>
            <w:gridSpan w:val="2"/>
            <w:tcPrChange w:id="585" w:author="Drees, Trevor" w:date="2023-01-28T17:17:00Z">
              <w:tcPr>
                <w:tcW w:w="2268" w:type="dxa"/>
                <w:gridSpan w:val="2"/>
              </w:tcPr>
            </w:tcPrChange>
          </w:tcPr>
          <w:p w14:paraId="4F737AC6" w14:textId="46963C30" w:rsidR="00242E89" w:rsidRPr="00242E89" w:rsidRDefault="00242E89" w:rsidP="00242E89">
            <w:pPr>
              <w:rPr>
                <w:ins w:id="586" w:author="Drees, Trevor" w:date="2023-01-28T16:43:00Z"/>
                <w:rFonts w:ascii="Times New Roman" w:hAnsi="Times New Roman" w:cs="Times New Roman"/>
                <w:rPrChange w:id="587" w:author="Drees, Trevor" w:date="2023-01-28T17:21:00Z">
                  <w:rPr>
                    <w:ins w:id="588" w:author="Drees, Trevor" w:date="2023-01-28T16:43:00Z"/>
                    <w:rFonts w:ascii="Times New Roman" w:hAnsi="Times New Roman" w:cs="Times New Roman"/>
                    <w:b/>
                    <w:bCs/>
                  </w:rPr>
                </w:rPrChange>
              </w:rPr>
            </w:pPr>
            <w:proofErr w:type="spellStart"/>
            <w:proofErr w:type="gramStart"/>
            <w:ins w:id="589" w:author="Drees, Trevor" w:date="2023-01-28T16:43:00Z">
              <w:r w:rsidRPr="00242E89">
                <w:rPr>
                  <w:rFonts w:ascii="Times New Roman" w:hAnsi="Times New Roman" w:cs="Times New Roman"/>
                  <w:rPrChange w:id="590" w:author="Drees, Trevor" w:date="2023-01-28T17:21:00Z">
                    <w:rPr>
                      <w:rFonts w:ascii="Times New Roman" w:hAnsi="Times New Roman" w:cs="Times New Roman"/>
                      <w:b/>
                      <w:bCs/>
                    </w:rPr>
                  </w:rPrChange>
                </w:rPr>
                <w:t>Warming:Elaiosome</w:t>
              </w:r>
              <w:proofErr w:type="spellEnd"/>
              <w:proofErr w:type="gramEnd"/>
            </w:ins>
          </w:p>
        </w:tc>
        <w:tc>
          <w:tcPr>
            <w:tcW w:w="1587" w:type="dxa"/>
            <w:gridSpan w:val="2"/>
            <w:vAlign w:val="center"/>
            <w:tcPrChange w:id="591" w:author="Drees, Trevor" w:date="2023-01-28T17:17:00Z">
              <w:tcPr>
                <w:tcW w:w="1644" w:type="dxa"/>
                <w:gridSpan w:val="3"/>
                <w:vAlign w:val="center"/>
              </w:tcPr>
            </w:tcPrChange>
          </w:tcPr>
          <w:p w14:paraId="1C39ED93" w14:textId="60E67F89" w:rsidR="00242E89" w:rsidRPr="00A838EB" w:rsidRDefault="00242E89" w:rsidP="00242E89">
            <w:pPr>
              <w:jc w:val="right"/>
              <w:rPr>
                <w:ins w:id="592" w:author="Drees, Trevor" w:date="2023-01-28T16:43:00Z"/>
                <w:rFonts w:ascii="Times New Roman" w:hAnsi="Times New Roman" w:cs="Times New Roman"/>
              </w:rPr>
            </w:pPr>
            <w:ins w:id="593" w:author="Drees, Trevor" w:date="2023-01-28T17:02:00Z">
              <w:r>
                <w:rPr>
                  <w:rFonts w:ascii="Times New Roman" w:hAnsi="Times New Roman" w:cs="Times New Roman"/>
                </w:rPr>
                <w:t>0.363</w:t>
              </w:r>
            </w:ins>
            <w:ins w:id="594" w:author="Drees, Trevor" w:date="2023-01-28T16:43:00Z">
              <w:r w:rsidRPr="00A838EB">
                <w:rPr>
                  <w:rFonts w:ascii="Times New Roman" w:hAnsi="Times New Roman" w:cs="Times New Roman"/>
                </w:rPr>
                <w:t xml:space="preserve"> </w:t>
              </w:r>
            </w:ins>
            <m:oMath>
              <m:r>
                <w:ins w:id="595" w:author="Drees, Trevor" w:date="2023-01-28T16:43:00Z">
                  <w:rPr>
                    <w:rFonts w:ascii="Cambria Math" w:hAnsi="Cambria Math" w:cs="Times New Roman"/>
                  </w:rPr>
                  <m:t>±</m:t>
                </w:ins>
              </m:r>
            </m:oMath>
            <w:ins w:id="596" w:author="Drees, Trevor" w:date="2023-01-28T16:43:00Z">
              <w:r w:rsidRPr="00A838EB">
                <w:rPr>
                  <w:rFonts w:ascii="Times New Roman" w:eastAsiaTheme="minorEastAsia" w:hAnsi="Times New Roman" w:cs="Times New Roman"/>
                </w:rPr>
                <w:t xml:space="preserve"> 0.</w:t>
              </w:r>
            </w:ins>
            <w:ins w:id="597" w:author="Drees, Trevor" w:date="2023-01-28T17:02:00Z">
              <w:r>
                <w:rPr>
                  <w:rFonts w:ascii="Times New Roman" w:eastAsiaTheme="minorEastAsia" w:hAnsi="Times New Roman" w:cs="Times New Roman"/>
                </w:rPr>
                <w:t>659</w:t>
              </w:r>
            </w:ins>
          </w:p>
        </w:tc>
        <w:tc>
          <w:tcPr>
            <w:tcW w:w="850" w:type="dxa"/>
            <w:vAlign w:val="center"/>
            <w:tcPrChange w:id="598" w:author="Drees, Trevor" w:date="2023-01-28T17:17:00Z">
              <w:tcPr>
                <w:tcW w:w="850" w:type="dxa"/>
                <w:gridSpan w:val="3"/>
                <w:vAlign w:val="center"/>
              </w:tcPr>
            </w:tcPrChange>
          </w:tcPr>
          <w:p w14:paraId="755BEC9A" w14:textId="3103C760" w:rsidR="00242E89" w:rsidRPr="00A838EB" w:rsidRDefault="00242E89" w:rsidP="00242E89">
            <w:pPr>
              <w:jc w:val="right"/>
              <w:rPr>
                <w:ins w:id="599" w:author="Drees, Trevor" w:date="2023-01-28T16:43:00Z"/>
                <w:rFonts w:ascii="Times New Roman" w:hAnsi="Times New Roman" w:cs="Times New Roman"/>
              </w:rPr>
            </w:pPr>
            <w:ins w:id="600" w:author="Drees, Trevor" w:date="2023-01-28T17:03:00Z">
              <w:r>
                <w:rPr>
                  <w:rFonts w:ascii="Times New Roman" w:hAnsi="Times New Roman" w:cs="Times New Roman"/>
                </w:rPr>
                <w:t>0.551</w:t>
              </w:r>
            </w:ins>
          </w:p>
        </w:tc>
        <w:tc>
          <w:tcPr>
            <w:tcW w:w="850" w:type="dxa"/>
            <w:vAlign w:val="center"/>
            <w:tcPrChange w:id="601" w:author="Drees, Trevor" w:date="2023-01-28T17:17:00Z">
              <w:tcPr>
                <w:tcW w:w="850" w:type="dxa"/>
                <w:gridSpan w:val="3"/>
                <w:vAlign w:val="center"/>
              </w:tcPr>
            </w:tcPrChange>
          </w:tcPr>
          <w:p w14:paraId="6290C5BB" w14:textId="492FBCE1" w:rsidR="00242E89" w:rsidRPr="00A838EB" w:rsidRDefault="00242E89" w:rsidP="00242E89">
            <w:pPr>
              <w:jc w:val="right"/>
              <w:rPr>
                <w:ins w:id="602" w:author="Drees, Trevor" w:date="2023-01-28T16:43:00Z"/>
                <w:rFonts w:ascii="Times New Roman" w:hAnsi="Times New Roman" w:cs="Times New Roman"/>
              </w:rPr>
            </w:pPr>
            <w:ins w:id="603" w:author="Drees, Trevor" w:date="2023-01-28T17:04:00Z">
              <w:r>
                <w:rPr>
                  <w:rFonts w:ascii="Times New Roman" w:hAnsi="Times New Roman" w:cs="Times New Roman"/>
                </w:rPr>
                <w:t>0.582</w:t>
              </w:r>
            </w:ins>
          </w:p>
        </w:tc>
        <w:tc>
          <w:tcPr>
            <w:tcW w:w="283" w:type="dxa"/>
            <w:tcPrChange w:id="604" w:author="Drees, Trevor" w:date="2023-01-28T17:17:00Z">
              <w:tcPr>
                <w:tcW w:w="283" w:type="dxa"/>
                <w:gridSpan w:val="3"/>
              </w:tcPr>
            </w:tcPrChange>
          </w:tcPr>
          <w:p w14:paraId="0E3A8DB4" w14:textId="77777777" w:rsidR="00242E89" w:rsidRPr="00A838EB" w:rsidRDefault="00242E89" w:rsidP="00242E89">
            <w:pPr>
              <w:jc w:val="right"/>
              <w:rPr>
                <w:ins w:id="605" w:author="Drees, Trevor" w:date="2023-01-28T17:11:00Z"/>
                <w:rFonts w:ascii="Times New Roman" w:hAnsi="Times New Roman" w:cs="Times New Roman"/>
              </w:rPr>
            </w:pPr>
          </w:p>
        </w:tc>
        <w:tc>
          <w:tcPr>
            <w:tcW w:w="1587" w:type="dxa"/>
            <w:vAlign w:val="center"/>
            <w:tcPrChange w:id="606" w:author="Drees, Trevor" w:date="2023-01-28T17:17:00Z">
              <w:tcPr>
                <w:tcW w:w="1701" w:type="dxa"/>
                <w:gridSpan w:val="2"/>
                <w:vAlign w:val="center"/>
              </w:tcPr>
            </w:tcPrChange>
          </w:tcPr>
          <w:p w14:paraId="66FE8573" w14:textId="7088F6C0" w:rsidR="00242E89" w:rsidRPr="00A838EB" w:rsidRDefault="00242E89" w:rsidP="00242E89">
            <w:pPr>
              <w:jc w:val="right"/>
              <w:rPr>
                <w:ins w:id="607" w:author="Drees, Trevor" w:date="2023-01-28T16:43:00Z"/>
                <w:rFonts w:ascii="Times New Roman" w:hAnsi="Times New Roman" w:cs="Times New Roman"/>
              </w:rPr>
            </w:pPr>
            <w:ins w:id="608" w:author="Drees, Trevor" w:date="2023-01-28T16:43:00Z">
              <w:r w:rsidRPr="00A838EB">
                <w:rPr>
                  <w:rFonts w:ascii="Times New Roman" w:hAnsi="Times New Roman" w:cs="Times New Roman"/>
                </w:rPr>
                <w:t>-</w:t>
              </w:r>
            </w:ins>
            <w:ins w:id="609" w:author="Drees, Trevor" w:date="2023-01-28T17:09:00Z">
              <w:r>
                <w:rPr>
                  <w:rFonts w:ascii="Times New Roman" w:hAnsi="Times New Roman" w:cs="Times New Roman"/>
                </w:rPr>
                <w:t>2.401</w:t>
              </w:r>
            </w:ins>
            <w:ins w:id="610" w:author="Drees, Trevor" w:date="2023-01-28T16:43:00Z">
              <w:r w:rsidRPr="00A838EB">
                <w:rPr>
                  <w:rFonts w:ascii="Times New Roman" w:hAnsi="Times New Roman" w:cs="Times New Roman"/>
                </w:rPr>
                <w:t xml:space="preserve"> </w:t>
              </w:r>
            </w:ins>
            <m:oMath>
              <m:r>
                <w:ins w:id="611" w:author="Drees, Trevor" w:date="2023-01-28T16:43:00Z">
                  <w:rPr>
                    <w:rFonts w:ascii="Cambria Math" w:hAnsi="Cambria Math" w:cs="Times New Roman"/>
                  </w:rPr>
                  <m:t>±</m:t>
                </w:ins>
              </m:r>
            </m:oMath>
            <w:ins w:id="612" w:author="Drees, Trevor" w:date="2023-01-28T16:43:00Z">
              <w:r w:rsidRPr="00A838EB">
                <w:rPr>
                  <w:rFonts w:ascii="Times New Roman" w:eastAsiaTheme="minorEastAsia" w:hAnsi="Times New Roman" w:cs="Times New Roman"/>
                </w:rPr>
                <w:t xml:space="preserve"> 0.</w:t>
              </w:r>
            </w:ins>
            <w:ins w:id="613" w:author="Drees, Trevor" w:date="2023-01-28T17:09:00Z">
              <w:r>
                <w:rPr>
                  <w:rFonts w:ascii="Times New Roman" w:eastAsiaTheme="minorEastAsia" w:hAnsi="Times New Roman" w:cs="Times New Roman"/>
                </w:rPr>
                <w:t>608</w:t>
              </w:r>
            </w:ins>
          </w:p>
        </w:tc>
        <w:tc>
          <w:tcPr>
            <w:tcW w:w="851" w:type="dxa"/>
            <w:vAlign w:val="center"/>
            <w:tcPrChange w:id="614" w:author="Drees, Trevor" w:date="2023-01-28T17:17:00Z">
              <w:tcPr>
                <w:tcW w:w="851" w:type="dxa"/>
                <w:gridSpan w:val="2"/>
                <w:vAlign w:val="center"/>
              </w:tcPr>
            </w:tcPrChange>
          </w:tcPr>
          <w:p w14:paraId="4D5289E8" w14:textId="5B53C921" w:rsidR="00242E89" w:rsidRPr="00A838EB" w:rsidRDefault="00242E89" w:rsidP="00242E89">
            <w:pPr>
              <w:jc w:val="right"/>
              <w:rPr>
                <w:ins w:id="615" w:author="Drees, Trevor" w:date="2023-01-28T16:43:00Z"/>
                <w:rFonts w:ascii="Times New Roman" w:hAnsi="Times New Roman" w:cs="Times New Roman"/>
              </w:rPr>
            </w:pPr>
            <w:ins w:id="616" w:author="Drees, Trevor" w:date="2023-01-28T16:43:00Z">
              <w:r>
                <w:rPr>
                  <w:rFonts w:ascii="Times New Roman" w:hAnsi="Times New Roman" w:cs="Times New Roman"/>
                </w:rPr>
                <w:t>-</w:t>
              </w:r>
            </w:ins>
            <w:ins w:id="617" w:author="Drees, Trevor" w:date="2023-01-28T17:10:00Z">
              <w:r>
                <w:rPr>
                  <w:rFonts w:ascii="Times New Roman" w:hAnsi="Times New Roman" w:cs="Times New Roman"/>
                </w:rPr>
                <w:t>3.951</w:t>
              </w:r>
            </w:ins>
          </w:p>
        </w:tc>
        <w:tc>
          <w:tcPr>
            <w:tcW w:w="850" w:type="dxa"/>
            <w:vAlign w:val="center"/>
            <w:tcPrChange w:id="618" w:author="Drees, Trevor" w:date="2023-01-28T17:17:00Z">
              <w:tcPr>
                <w:tcW w:w="850" w:type="dxa"/>
                <w:gridSpan w:val="2"/>
                <w:vAlign w:val="center"/>
              </w:tcPr>
            </w:tcPrChange>
          </w:tcPr>
          <w:p w14:paraId="72817028" w14:textId="6AB23BEA" w:rsidR="00242E89" w:rsidRPr="00A838EB" w:rsidRDefault="00242E89" w:rsidP="00242E89">
            <w:pPr>
              <w:jc w:val="right"/>
              <w:rPr>
                <w:ins w:id="619" w:author="Drees, Trevor" w:date="2023-01-28T16:43:00Z"/>
                <w:rFonts w:ascii="Times New Roman" w:hAnsi="Times New Roman" w:cs="Times New Roman"/>
              </w:rPr>
            </w:pPr>
            <w:ins w:id="620" w:author="Drees, Trevor" w:date="2023-01-28T17:08:00Z">
              <w:r>
                <w:rPr>
                  <w:rFonts w:ascii="Times New Roman" w:hAnsi="Times New Roman" w:cs="Times New Roman"/>
                </w:rPr>
                <w:t>&lt;0.001</w:t>
              </w:r>
            </w:ins>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52E20FD0" w14:textId="3C5DE92A" w:rsidR="004A20E8" w:rsidRDefault="0068119A">
      <w:pPr>
        <w:rPr>
          <w:rFonts w:ascii="Times New Roman" w:hAnsi="Times New Roman" w:cs="Times New Roman"/>
          <w:sz w:val="24"/>
          <w:szCs w:val="24"/>
        </w:rPr>
      </w:pPr>
      <w:r>
        <w:rPr>
          <w:rFonts w:ascii="Times New Roman" w:hAnsi="Times New Roman" w:cs="Times New Roman"/>
          <w:b/>
          <w:bCs/>
          <w:sz w:val="24"/>
          <w:szCs w:val="24"/>
        </w:rPr>
        <w:lastRenderedPageBreak/>
        <w:t>Figure 1.</w:t>
      </w:r>
      <w:r>
        <w:rPr>
          <w:rFonts w:ascii="Times New Roman" w:hAnsi="Times New Roman" w:cs="Times New Roman"/>
          <w:sz w:val="24"/>
          <w:szCs w:val="24"/>
        </w:rPr>
        <w:t xml:space="preserve"> </w:t>
      </w:r>
      <w:r w:rsidR="004A20E8">
        <w:rPr>
          <w:rFonts w:ascii="Times New Roman" w:hAnsi="Times New Roman" w:cs="Times New Roman"/>
          <w:sz w:val="24"/>
          <w:szCs w:val="24"/>
        </w:rPr>
        <w:t>An illustration of possible primary, secondary, and higher-order dispersal pathways for a hypothetical system of biotic and abiotic dispersal vectors.</w:t>
      </w:r>
    </w:p>
    <w:p w14:paraId="6C8B0480" w14:textId="61DD8273" w:rsidR="0068119A" w:rsidDel="0084228F" w:rsidRDefault="004A20E8" w:rsidP="0084228F">
      <w:pPr>
        <w:rPr>
          <w:del w:id="621" w:author="Drees, Trevor" w:date="2023-01-24T22:27:00Z"/>
          <w:rFonts w:ascii="Times New Roman" w:hAnsi="Times New Roman" w:cs="Times New Roman"/>
          <w:b/>
          <w:bCs/>
          <w:sz w:val="24"/>
          <w:szCs w:val="24"/>
        </w:rPr>
        <w:pPrChange w:id="622" w:author="Drees, Trevor" w:date="2023-01-24T22:27:00Z">
          <w:pPr/>
        </w:pPrChange>
      </w:pPr>
      <w:r>
        <w:rPr>
          <w:noProof/>
        </w:rPr>
        <w:drawing>
          <wp:inline distT="0" distB="0" distL="0" distR="0" wp14:anchorId="6FC92E9E" wp14:editId="4342FF11">
            <wp:extent cx="5894381" cy="2556000"/>
            <wp:effectExtent l="19050" t="19050" r="11430" b="158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6"/>
                    <a:srcRect l="16850" t="30147" r="5627" b="10090"/>
                    <a:stretch/>
                  </pic:blipFill>
                  <pic:spPr bwMode="auto">
                    <a:xfrm>
                      <a:off x="0" y="0"/>
                      <a:ext cx="5894381" cy="2556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del w:id="623" w:author="Drees, Trevor" w:date="2023-01-24T22:27:00Z">
        <w:r w:rsidR="0068119A" w:rsidDel="0084228F">
          <w:rPr>
            <w:rFonts w:ascii="Times New Roman" w:hAnsi="Times New Roman" w:cs="Times New Roman"/>
            <w:b/>
            <w:bCs/>
            <w:sz w:val="24"/>
            <w:szCs w:val="24"/>
          </w:rPr>
          <w:br w:type="page"/>
        </w:r>
      </w:del>
    </w:p>
    <w:p w14:paraId="657CEC3E" w14:textId="6F0447F4" w:rsidR="00AE15BF" w:rsidRPr="00AE15BF" w:rsidDel="0084228F" w:rsidRDefault="00AE15BF" w:rsidP="0084228F">
      <w:pPr>
        <w:rPr>
          <w:del w:id="624" w:author="Drees, Trevor" w:date="2023-01-24T22:26:00Z"/>
          <w:rFonts w:ascii="Times New Roman" w:hAnsi="Times New Roman" w:cs="Times New Roman"/>
          <w:sz w:val="24"/>
          <w:szCs w:val="24"/>
        </w:rPr>
        <w:pPrChange w:id="625" w:author="Drees, Trevor" w:date="2023-01-24T22:27:00Z">
          <w:pPr>
            <w:spacing w:line="240" w:lineRule="auto"/>
            <w:jc w:val="both"/>
          </w:pPr>
        </w:pPrChange>
      </w:pPr>
      <w:del w:id="626" w:author="Drees, Trevor" w:date="2023-01-24T22:26:00Z">
        <w:r w:rsidRPr="008E002A" w:rsidDel="0084228F">
          <w:rPr>
            <w:rFonts w:ascii="Times New Roman" w:hAnsi="Times New Roman" w:cs="Times New Roman"/>
            <w:b/>
            <w:bCs/>
            <w:sz w:val="24"/>
            <w:szCs w:val="24"/>
          </w:rPr>
          <w:delText xml:space="preserve">Figure </w:delText>
        </w:r>
        <w:r w:rsidR="0068119A" w:rsidDel="0084228F">
          <w:rPr>
            <w:rFonts w:ascii="Times New Roman" w:hAnsi="Times New Roman" w:cs="Times New Roman"/>
            <w:b/>
            <w:bCs/>
            <w:sz w:val="24"/>
            <w:szCs w:val="24"/>
          </w:rPr>
          <w:delText>2</w:delText>
        </w:r>
        <w:r w:rsidRPr="008E002A" w:rsidDel="0084228F">
          <w:rPr>
            <w:rFonts w:ascii="Times New Roman" w:hAnsi="Times New Roman" w:cs="Times New Roman"/>
            <w:b/>
            <w:bCs/>
            <w:sz w:val="24"/>
            <w:szCs w:val="24"/>
          </w:rPr>
          <w:delText>.</w:delText>
        </w:r>
        <w:r w:rsidRPr="008E002A" w:rsidDel="0084228F">
          <w:rPr>
            <w:rFonts w:ascii="Times New Roman" w:hAnsi="Times New Roman" w:cs="Times New Roman"/>
            <w:sz w:val="24"/>
            <w:szCs w:val="24"/>
          </w:rPr>
          <w:delText xml:space="preserve"> </w:delText>
        </w:r>
        <w:r w:rsidDel="0084228F">
          <w:rPr>
            <w:rFonts w:ascii="Times New Roman" w:hAnsi="Times New Roman" w:cs="Times New Roman"/>
            <w:sz w:val="24"/>
            <w:szCs w:val="24"/>
          </w:rPr>
          <w:delText xml:space="preserve">Ant removing a </w:delText>
        </w:r>
        <w:r w:rsidDel="0084228F">
          <w:rPr>
            <w:rFonts w:ascii="Times New Roman" w:hAnsi="Times New Roman" w:cs="Times New Roman"/>
            <w:i/>
            <w:iCs/>
            <w:sz w:val="24"/>
            <w:szCs w:val="24"/>
          </w:rPr>
          <w:delText>C. acanthoides</w:delText>
        </w:r>
        <w:r w:rsidDel="0084228F">
          <w:rPr>
            <w:rFonts w:ascii="Times New Roman" w:hAnsi="Times New Roman" w:cs="Times New Roman"/>
            <w:sz w:val="24"/>
            <w:szCs w:val="24"/>
          </w:rPr>
          <w:delText xml:space="preserve"> seed with an elaiosome (11:30).</w:delText>
        </w:r>
      </w:del>
    </w:p>
    <w:p w14:paraId="5EA696B0" w14:textId="07245DB3" w:rsidR="00083B1D" w:rsidDel="0084228F" w:rsidRDefault="00083B1D" w:rsidP="0084228F">
      <w:pPr>
        <w:rPr>
          <w:del w:id="627" w:author="Drees, Trevor" w:date="2023-01-24T22:27:00Z"/>
        </w:rPr>
        <w:pPrChange w:id="628" w:author="Drees, Trevor" w:date="2023-01-24T22:27:00Z">
          <w:pPr/>
        </w:pPrChange>
      </w:pPr>
      <w:del w:id="629" w:author="Drees, Trevor" w:date="2023-01-24T22:26:00Z">
        <w:r w:rsidDel="0084228F">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sidDel="0084228F">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del>
      <w:del w:id="630" w:author="Drees, Trevor" w:date="2023-01-24T22:27:00Z">
        <w:r w:rsidDel="0084228F">
          <w:br w:type="page"/>
        </w:r>
      </w:del>
    </w:p>
    <w:p w14:paraId="363CFDBD" w14:textId="000AC241" w:rsidR="00AE15BF" w:rsidRPr="00AE15BF" w:rsidDel="0084228F" w:rsidRDefault="00AE15BF" w:rsidP="0084228F">
      <w:pPr>
        <w:rPr>
          <w:del w:id="631" w:author="Drees, Trevor" w:date="2023-01-24T22:26:00Z"/>
          <w:rFonts w:ascii="Times New Roman" w:hAnsi="Times New Roman" w:cs="Times New Roman"/>
          <w:sz w:val="24"/>
          <w:szCs w:val="24"/>
        </w:rPr>
        <w:pPrChange w:id="632" w:author="Drees, Trevor" w:date="2023-01-24T22:27:00Z">
          <w:pPr>
            <w:spacing w:line="240" w:lineRule="auto"/>
            <w:jc w:val="both"/>
          </w:pPr>
        </w:pPrChange>
      </w:pPr>
      <w:del w:id="633" w:author="Drees, Trevor" w:date="2023-01-24T22:26:00Z">
        <w:r w:rsidRPr="008E002A" w:rsidDel="0084228F">
          <w:rPr>
            <w:rFonts w:ascii="Times New Roman" w:hAnsi="Times New Roman" w:cs="Times New Roman"/>
            <w:b/>
            <w:bCs/>
            <w:sz w:val="24"/>
            <w:szCs w:val="24"/>
          </w:rPr>
          <w:delText xml:space="preserve">Figure </w:delText>
        </w:r>
        <w:r w:rsidR="0068119A" w:rsidDel="0084228F">
          <w:rPr>
            <w:rFonts w:ascii="Times New Roman" w:hAnsi="Times New Roman" w:cs="Times New Roman"/>
            <w:b/>
            <w:bCs/>
            <w:sz w:val="24"/>
            <w:szCs w:val="24"/>
          </w:rPr>
          <w:delText>3</w:delText>
        </w:r>
        <w:r w:rsidRPr="008E002A" w:rsidDel="0084228F">
          <w:rPr>
            <w:rFonts w:ascii="Times New Roman" w:hAnsi="Times New Roman" w:cs="Times New Roman"/>
            <w:b/>
            <w:bCs/>
            <w:sz w:val="24"/>
            <w:szCs w:val="24"/>
          </w:rPr>
          <w:delText>.</w:delText>
        </w:r>
        <w:r w:rsidRPr="008E002A" w:rsidDel="0084228F">
          <w:rPr>
            <w:rFonts w:ascii="Times New Roman" w:hAnsi="Times New Roman" w:cs="Times New Roman"/>
            <w:sz w:val="24"/>
            <w:szCs w:val="24"/>
          </w:rPr>
          <w:delText xml:space="preserve"> </w:delText>
        </w:r>
        <w:r w:rsidDel="0084228F">
          <w:rPr>
            <w:rFonts w:ascii="Times New Roman" w:hAnsi="Times New Roman" w:cs="Times New Roman"/>
            <w:sz w:val="24"/>
            <w:szCs w:val="24"/>
          </w:rPr>
          <w:delText xml:space="preserve">Cricket removing a </w:delText>
        </w:r>
        <w:r w:rsidDel="0084228F">
          <w:rPr>
            <w:rFonts w:ascii="Times New Roman" w:hAnsi="Times New Roman" w:cs="Times New Roman"/>
            <w:i/>
            <w:iCs/>
            <w:sz w:val="24"/>
            <w:szCs w:val="24"/>
          </w:rPr>
          <w:delText>C. acanthoides</w:delText>
        </w:r>
        <w:r w:rsidDel="0084228F">
          <w:rPr>
            <w:rFonts w:ascii="Times New Roman" w:hAnsi="Times New Roman" w:cs="Times New Roman"/>
            <w:sz w:val="24"/>
            <w:szCs w:val="24"/>
          </w:rPr>
          <w:delText xml:space="preserve"> seed without an elaiosome (20:30).</w:delText>
        </w:r>
      </w:del>
    </w:p>
    <w:p w14:paraId="2134A0D4" w14:textId="1CF0420E" w:rsidR="00F018BE" w:rsidDel="0084228F" w:rsidRDefault="00AE15BF" w:rsidP="0084228F">
      <w:pPr>
        <w:rPr>
          <w:del w:id="634" w:author="Drees, Trevor" w:date="2023-01-24T22:26:00Z"/>
        </w:rPr>
        <w:pPrChange w:id="635" w:author="Drees, Trevor" w:date="2023-01-24T22:27:00Z">
          <w:pPr/>
        </w:pPrChange>
      </w:pPr>
      <w:del w:id="636" w:author="Drees, Trevor" w:date="2023-01-24T22:26:00Z">
        <w:r w:rsidDel="0084228F">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sidDel="0084228F">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del>
    </w:p>
    <w:p w14:paraId="74E610F5" w14:textId="09E258E9" w:rsidR="00F018BE" w:rsidRDefault="00F018BE" w:rsidP="0084228F">
      <w:del w:id="637" w:author="Drees, Trevor" w:date="2023-01-24T22:27:00Z">
        <w:r w:rsidDel="0084228F">
          <w:br w:type="page"/>
        </w:r>
      </w:del>
    </w:p>
    <w:p w14:paraId="6F42FC92" w14:textId="77777777" w:rsidR="0084228F" w:rsidRDefault="0084228F">
      <w:pPr>
        <w:rPr>
          <w:ins w:id="638" w:author="Drees, Trevor" w:date="2023-01-24T22:27:00Z"/>
          <w:rFonts w:ascii="Times New Roman" w:hAnsi="Times New Roman" w:cs="Times New Roman"/>
          <w:b/>
          <w:bCs/>
          <w:sz w:val="24"/>
          <w:szCs w:val="24"/>
        </w:rPr>
      </w:pPr>
      <w:ins w:id="639" w:author="Drees, Trevor" w:date="2023-01-24T22:27:00Z">
        <w:r>
          <w:rPr>
            <w:rFonts w:ascii="Times New Roman" w:hAnsi="Times New Roman" w:cs="Times New Roman"/>
            <w:b/>
            <w:bCs/>
            <w:sz w:val="24"/>
            <w:szCs w:val="24"/>
          </w:rPr>
          <w:br w:type="page"/>
        </w:r>
      </w:ins>
    </w:p>
    <w:p w14:paraId="62D34A37" w14:textId="70A7C524"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640" w:author="Drees, Trevor" w:date="2023-01-24T22:26:00Z">
        <w:r w:rsidR="0068119A" w:rsidDel="0084228F">
          <w:rPr>
            <w:rFonts w:ascii="Times New Roman" w:hAnsi="Times New Roman" w:cs="Times New Roman"/>
            <w:b/>
            <w:bCs/>
            <w:sz w:val="24"/>
            <w:szCs w:val="24"/>
          </w:rPr>
          <w:delText>4</w:delText>
        </w:r>
      </w:del>
      <w:ins w:id="641" w:author="Drees, Trevor" w:date="2023-01-24T22:26:00Z">
        <w:r w:rsidR="0084228F">
          <w:rPr>
            <w:rFonts w:ascii="Times New Roman" w:hAnsi="Times New Roman" w:cs="Times New Roman"/>
            <w:b/>
            <w:bCs/>
            <w:sz w:val="24"/>
            <w:szCs w:val="24"/>
          </w:rPr>
          <w:t>2</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757024">
        <w:rPr>
          <w:rFonts w:ascii="Times New Roman" w:hAnsi="Times New Roman" w:cs="Times New Roman"/>
          <w:sz w:val="24"/>
          <w:szCs w:val="24"/>
        </w:rPr>
        <w:t>Error</w:t>
      </w:r>
      <w:r w:rsidR="00681A1E">
        <w:rPr>
          <w:rFonts w:ascii="Times New Roman" w:hAnsi="Times New Roman" w:cs="Times New Roman"/>
          <w:sz w:val="24"/>
          <w:szCs w:val="24"/>
        </w:rPr>
        <w:t xml:space="preserve"> bars represent </w:t>
      </w:r>
      <m:oMath>
        <m:r>
          <w:rPr>
            <w:rFonts w:ascii="Cambria Math" w:hAnsi="Cambria Math" w:cs="Times New Roman"/>
            <w:sz w:val="24"/>
            <w:szCs w:val="24"/>
          </w:rPr>
          <m:t>±1</m:t>
        </m:r>
      </m:oMath>
      <w:r w:rsidR="00681A1E">
        <w:rPr>
          <w:rFonts w:ascii="Times New Roman" w:eastAsiaTheme="minorEastAsia" w:hAnsi="Times New Roman" w:cs="Times New Roman"/>
          <w:sz w:val="24"/>
          <w:szCs w:val="24"/>
        </w:rPr>
        <w:t xml:space="preserve"> standard error on the mean</w:t>
      </w:r>
      <w:r w:rsidR="00907C17">
        <w:rPr>
          <w:rFonts w:ascii="Times New Roman" w:eastAsiaTheme="minorEastAsia" w:hAnsi="Times New Roman" w:cs="Times New Roman"/>
          <w:sz w:val="24"/>
          <w:szCs w:val="24"/>
        </w:rPr>
        <w:t>;</w:t>
      </w:r>
      <w:r w:rsidR="000D514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p</m:t>
        </m:r>
      </m:oMath>
      <w:r w:rsidR="000D514A">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0D514A">
        <w:rPr>
          <w:rFonts w:ascii="Times New Roman" w:eastAsiaTheme="minorEastAsia" w:hAnsi="Times New Roman" w:cs="Times New Roman"/>
          <w:sz w:val="24"/>
          <w:szCs w:val="24"/>
        </w:rPr>
        <w:t xml:space="preserve"> from Kolmogorov-Smirnov test</w:t>
      </w:r>
      <w:r w:rsidR="00907C17">
        <w:rPr>
          <w:rFonts w:ascii="Times New Roman" w:eastAsiaTheme="minorEastAsia" w:hAnsi="Times New Roman" w:cs="Times New Roman"/>
          <w:sz w:val="24"/>
          <w:szCs w:val="24"/>
        </w:rPr>
        <w:t xml:space="preserve">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r w:rsidR="000D514A">
        <w:rPr>
          <w:rFonts w:ascii="Times New Roman" w:eastAsiaTheme="minorEastAsia" w:hAnsi="Times New Roman" w:cs="Times New Roman"/>
          <w:sz w:val="24"/>
          <w:szCs w:val="24"/>
        </w:rPr>
        <w:t>.</w:t>
      </w:r>
    </w:p>
    <w:p w14:paraId="3447DF75" w14:textId="054FD844" w:rsidR="00F018BE" w:rsidRDefault="0048339C">
      <w:r>
        <w:rPr>
          <w:noProof/>
        </w:rPr>
        <w:drawing>
          <wp:inline distT="0" distB="0" distL="0" distR="0" wp14:anchorId="2DE5032B" wp14:editId="28124F90">
            <wp:extent cx="5911851" cy="4222750"/>
            <wp:effectExtent l="19050" t="19050"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134" cy="4245095"/>
                    </a:xfrm>
                    <a:prstGeom prst="rect">
                      <a:avLst/>
                    </a:prstGeom>
                    <a:noFill/>
                    <a:ln>
                      <a:solidFill>
                        <a:schemeClr val="bg2">
                          <a:lumMod val="75000"/>
                        </a:schemeClr>
                      </a:solidFill>
                    </a:ln>
                  </pic:spPr>
                </pic:pic>
              </a:graphicData>
            </a:graphic>
          </wp:inline>
        </w:drawing>
      </w:r>
    </w:p>
    <w:p w14:paraId="535F489D" w14:textId="77777777" w:rsidR="00F018BE" w:rsidRDefault="00F018BE">
      <w:r>
        <w:br w:type="page"/>
      </w:r>
    </w:p>
    <w:p w14:paraId="096CA7EC" w14:textId="23038494"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ins w:id="642" w:author="Drees, Trevor" w:date="2023-01-24T22:26:00Z">
        <w:r w:rsidR="0084228F">
          <w:rPr>
            <w:rFonts w:ascii="Times New Roman" w:hAnsi="Times New Roman" w:cs="Times New Roman"/>
            <w:b/>
            <w:bCs/>
            <w:sz w:val="24"/>
            <w:szCs w:val="24"/>
          </w:rPr>
          <w:t>3</w:t>
        </w:r>
      </w:ins>
      <w:del w:id="643" w:author="Drees, Trevor" w:date="2023-01-24T22:26:00Z">
        <w:r w:rsidR="0068119A" w:rsidDel="0084228F">
          <w:rPr>
            <w:rFonts w:ascii="Times New Roman" w:hAnsi="Times New Roman" w:cs="Times New Roman"/>
            <w:b/>
            <w:bCs/>
            <w:sz w:val="24"/>
            <w:szCs w:val="24"/>
          </w:rPr>
          <w:delText>5</w:delText>
        </w:r>
      </w:del>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907C17">
        <w:rPr>
          <w:rFonts w:ascii="Times New Roman" w:hAnsi="Times New Roman" w:cs="Times New Roman"/>
          <w:sz w:val="24"/>
          <w:szCs w:val="24"/>
        </w:rPr>
        <w:t xml:space="preserve">Error bars represent </w:t>
      </w:r>
      <m:oMath>
        <m:r>
          <w:rPr>
            <w:rFonts w:ascii="Cambria Math" w:hAnsi="Cambria Math" w:cs="Times New Roman"/>
            <w:sz w:val="24"/>
            <w:szCs w:val="24"/>
          </w:rPr>
          <m:t>±1</m:t>
        </m:r>
      </m:oMath>
      <w:r w:rsidR="00907C17">
        <w:rPr>
          <w:rFonts w:ascii="Times New Roman" w:eastAsiaTheme="minorEastAsia" w:hAnsi="Times New Roman" w:cs="Times New Roman"/>
          <w:sz w:val="24"/>
          <w:szCs w:val="24"/>
        </w:rPr>
        <w:t xml:space="preserve"> standard error on the mean;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907C17">
        <w:rPr>
          <w:rFonts w:ascii="Times New Roman" w:eastAsiaTheme="minorEastAsia" w:hAnsi="Times New Roman" w:cs="Times New Roman"/>
          <w:sz w:val="24"/>
          <w:szCs w:val="24"/>
        </w:rPr>
        <w:t xml:space="preserve"> from Kolmogorov-Smirnov tests,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p>
    <w:p w14:paraId="5DABD4C4" w14:textId="0AE13757" w:rsidR="00F018BE" w:rsidDel="0084228F" w:rsidRDefault="0048339C">
      <w:pPr>
        <w:rPr>
          <w:del w:id="644" w:author="Drees, Trevor" w:date="2023-01-24T22:27:00Z"/>
        </w:rPr>
      </w:pPr>
      <w:r>
        <w:rPr>
          <w:noProof/>
        </w:rPr>
        <w:drawing>
          <wp:inline distT="0" distB="0" distL="0" distR="0" wp14:anchorId="0DF8E2F9" wp14:editId="776C9B14">
            <wp:extent cx="5911920" cy="4222800"/>
            <wp:effectExtent l="19050" t="19050" r="1270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p>
    <w:p w14:paraId="206F4ECB" w14:textId="31C02977" w:rsidR="00F018BE" w:rsidDel="001644B6" w:rsidRDefault="00F018BE">
      <w:pPr>
        <w:rPr>
          <w:del w:id="645" w:author="Drees, Trevor" w:date="2023-01-24T22:20:00Z"/>
        </w:rPr>
      </w:pPr>
      <w:del w:id="646" w:author="Drees, Trevor" w:date="2023-01-24T22:27:00Z">
        <w:r w:rsidDel="0084228F">
          <w:br w:type="page"/>
        </w:r>
      </w:del>
    </w:p>
    <w:p w14:paraId="6053B354" w14:textId="499E1933" w:rsidR="0081427D" w:rsidRPr="0081427D" w:rsidDel="001644B6" w:rsidRDefault="0081427D" w:rsidP="001644B6">
      <w:pPr>
        <w:rPr>
          <w:del w:id="647" w:author="Drees, Trevor" w:date="2023-01-24T22:20:00Z"/>
          <w:rFonts w:ascii="Times New Roman" w:hAnsi="Times New Roman" w:cs="Times New Roman"/>
          <w:sz w:val="24"/>
          <w:szCs w:val="24"/>
        </w:rPr>
        <w:pPrChange w:id="648" w:author="Drees, Trevor" w:date="2023-01-24T22:20:00Z">
          <w:pPr>
            <w:spacing w:line="240" w:lineRule="auto"/>
            <w:jc w:val="both"/>
          </w:pPr>
        </w:pPrChange>
      </w:pPr>
      <w:del w:id="649" w:author="Drees, Trevor" w:date="2023-01-24T22:20:00Z">
        <w:r w:rsidRPr="008E002A" w:rsidDel="001644B6">
          <w:rPr>
            <w:rFonts w:ascii="Times New Roman" w:hAnsi="Times New Roman" w:cs="Times New Roman"/>
            <w:b/>
            <w:bCs/>
            <w:sz w:val="24"/>
            <w:szCs w:val="24"/>
          </w:rPr>
          <w:delText xml:space="preserve">Figure </w:delText>
        </w:r>
        <w:r w:rsidR="0068119A" w:rsidDel="001644B6">
          <w:rPr>
            <w:rFonts w:ascii="Times New Roman" w:hAnsi="Times New Roman" w:cs="Times New Roman"/>
            <w:b/>
            <w:bCs/>
            <w:sz w:val="24"/>
            <w:szCs w:val="24"/>
          </w:rPr>
          <w:delText>6</w:delText>
        </w:r>
        <w:r w:rsidRPr="008E002A" w:rsidDel="001644B6">
          <w:rPr>
            <w:rFonts w:ascii="Times New Roman" w:hAnsi="Times New Roman" w:cs="Times New Roman"/>
            <w:b/>
            <w:bCs/>
            <w:sz w:val="24"/>
            <w:szCs w:val="24"/>
          </w:rPr>
          <w:delText>.</w:delText>
        </w:r>
        <w:r w:rsidRPr="008E002A" w:rsidDel="001644B6">
          <w:rPr>
            <w:rFonts w:ascii="Times New Roman" w:hAnsi="Times New Roman" w:cs="Times New Roman"/>
            <w:sz w:val="24"/>
            <w:szCs w:val="24"/>
          </w:rPr>
          <w:delText xml:space="preserve"> </w:delText>
        </w:r>
        <w:r w:rsidR="008712A6" w:rsidDel="001644B6">
          <w:rPr>
            <w:rFonts w:ascii="Times New Roman" w:hAnsi="Times New Roman" w:cs="Times New Roman"/>
            <w:sz w:val="24"/>
            <w:szCs w:val="24"/>
          </w:rPr>
          <w:delText>Observed n</w:delText>
        </w:r>
        <w:r w:rsidDel="001644B6">
          <w:rPr>
            <w:rFonts w:ascii="Times New Roman" w:hAnsi="Times New Roman" w:cs="Times New Roman"/>
            <w:sz w:val="24"/>
            <w:szCs w:val="24"/>
          </w:rPr>
          <w:delText xml:space="preserve">umber of seeds remaining between species (CN </w:delText>
        </w:r>
        <w:r w:rsidDel="001644B6">
          <w:rPr>
            <w:rFonts w:ascii="Times New Roman" w:hAnsi="Times New Roman" w:cs="Times New Roman"/>
            <w:i/>
            <w:iCs/>
            <w:sz w:val="24"/>
            <w:szCs w:val="24"/>
          </w:rPr>
          <w:delText>Carduus nutans</w:delText>
        </w:r>
        <w:r w:rsidDel="001644B6">
          <w:rPr>
            <w:rFonts w:ascii="Times New Roman" w:hAnsi="Times New Roman" w:cs="Times New Roman"/>
            <w:sz w:val="24"/>
            <w:szCs w:val="24"/>
          </w:rPr>
          <w:delText xml:space="preserve">, CA </w:delText>
        </w:r>
        <w:r w:rsidDel="001644B6">
          <w:rPr>
            <w:rFonts w:ascii="Times New Roman" w:hAnsi="Times New Roman" w:cs="Times New Roman"/>
            <w:i/>
            <w:iCs/>
            <w:sz w:val="24"/>
            <w:szCs w:val="24"/>
          </w:rPr>
          <w:delText>Carduus acanthoides</w:delText>
        </w:r>
        <w:r w:rsidDel="001644B6">
          <w:rPr>
            <w:rFonts w:ascii="Times New Roman" w:hAnsi="Times New Roman" w:cs="Times New Roman"/>
            <w:sz w:val="24"/>
            <w:szCs w:val="24"/>
          </w:rPr>
          <w:delText>), conditioned on warming treatment applied to the maternal plant and elaiosome presence (E+ present, E- absent).</w:delText>
        </w:r>
        <w:r w:rsidR="00681A1E" w:rsidDel="001644B6">
          <w:rPr>
            <w:rFonts w:ascii="Times New Roman" w:hAnsi="Times New Roman" w:cs="Times New Roman"/>
            <w:sz w:val="24"/>
            <w:szCs w:val="24"/>
          </w:rPr>
          <w:delText xml:space="preserve"> </w:delText>
        </w:r>
        <w:r w:rsidR="00907C17" w:rsidDel="001644B6">
          <w:rPr>
            <w:rFonts w:ascii="Times New Roman" w:hAnsi="Times New Roman" w:cs="Times New Roman"/>
            <w:sz w:val="24"/>
            <w:szCs w:val="24"/>
          </w:rPr>
          <w:delText xml:space="preserve">Error bars represent </w:delText>
        </w:r>
      </w:del>
      <m:oMath>
        <m:r>
          <w:del w:id="650" w:author="Drees, Trevor" w:date="2023-01-24T22:20:00Z">
            <w:rPr>
              <w:rFonts w:ascii="Cambria Math" w:hAnsi="Cambria Math" w:cs="Times New Roman"/>
              <w:sz w:val="24"/>
              <w:szCs w:val="24"/>
            </w:rPr>
            <m:t>±1</m:t>
          </w:del>
        </m:r>
      </m:oMath>
      <w:del w:id="651" w:author="Drees, Trevor" w:date="2023-01-24T22:20:00Z">
        <w:r w:rsidR="00907C17" w:rsidDel="001644B6">
          <w:rPr>
            <w:rFonts w:ascii="Times New Roman" w:eastAsiaTheme="minorEastAsia" w:hAnsi="Times New Roman" w:cs="Times New Roman"/>
            <w:sz w:val="24"/>
            <w:szCs w:val="24"/>
          </w:rPr>
          <w:delText xml:space="preserve"> standard error on the mean; </w:delText>
        </w:r>
      </w:del>
      <m:oMath>
        <m:r>
          <w:del w:id="652" w:author="Drees, Trevor" w:date="2023-01-24T22:20:00Z">
            <w:rPr>
              <w:rFonts w:ascii="Cambria Math" w:eastAsiaTheme="minorEastAsia" w:hAnsi="Cambria Math" w:cs="Times New Roman"/>
              <w:sz w:val="24"/>
              <w:szCs w:val="24"/>
            </w:rPr>
            <m:t>p</m:t>
          </w:del>
        </m:r>
      </m:oMath>
      <w:del w:id="653" w:author="Drees, Trevor" w:date="2023-01-24T22:20:00Z">
        <w:r w:rsidR="00907C17" w:rsidDel="001644B6">
          <w:rPr>
            <w:rFonts w:ascii="Times New Roman" w:eastAsiaTheme="minorEastAsia" w:hAnsi="Times New Roman" w:cs="Times New Roman"/>
            <w:sz w:val="24"/>
            <w:szCs w:val="24"/>
          </w:rPr>
          <w:delText>-values are</w:delText>
        </w:r>
        <w:r w:rsidR="00A902DE" w:rsidDel="001644B6">
          <w:rPr>
            <w:rFonts w:ascii="Times New Roman" w:eastAsiaTheme="minorEastAsia" w:hAnsi="Times New Roman" w:cs="Times New Roman"/>
            <w:sz w:val="24"/>
            <w:szCs w:val="24"/>
          </w:rPr>
          <w:delText xml:space="preserve"> obtained</w:delText>
        </w:r>
        <w:r w:rsidR="00907C17" w:rsidDel="001644B6">
          <w:rPr>
            <w:rFonts w:ascii="Times New Roman" w:eastAsiaTheme="minorEastAsia" w:hAnsi="Times New Roman" w:cs="Times New Roman"/>
            <w:sz w:val="24"/>
            <w:szCs w:val="24"/>
          </w:rPr>
          <w:delText xml:space="preserve"> from Kolmogorov-Smirnov tests, with low </w:delText>
        </w:r>
      </w:del>
      <m:oMath>
        <m:r>
          <w:del w:id="654" w:author="Drees, Trevor" w:date="2023-01-24T22:20:00Z">
            <w:rPr>
              <w:rFonts w:ascii="Cambria Math" w:eastAsiaTheme="minorEastAsia" w:hAnsi="Cambria Math" w:cs="Times New Roman"/>
              <w:sz w:val="24"/>
              <w:szCs w:val="24"/>
            </w:rPr>
            <m:t>p</m:t>
          </w:del>
        </m:r>
      </m:oMath>
      <w:del w:id="655" w:author="Drees, Trevor" w:date="2023-01-24T22:20:00Z">
        <w:r w:rsidR="00907C17" w:rsidDel="001644B6">
          <w:rPr>
            <w:rFonts w:ascii="Times New Roman" w:eastAsiaTheme="minorEastAsia" w:hAnsi="Times New Roman" w:cs="Times New Roman"/>
            <w:sz w:val="24"/>
            <w:szCs w:val="24"/>
          </w:rPr>
          <w:delText>-values indicating significant differences between the two survival curves.</w:delText>
        </w:r>
      </w:del>
    </w:p>
    <w:p w14:paraId="4C7316AD" w14:textId="5417032D" w:rsidR="008C6470" w:rsidDel="0084228F" w:rsidRDefault="0048339C">
      <w:pPr>
        <w:rPr>
          <w:del w:id="656" w:author="Drees, Trevor" w:date="2023-01-24T22:27:00Z"/>
        </w:rPr>
      </w:pPr>
      <w:del w:id="657" w:author="Drees, Trevor" w:date="2023-01-24T22:20:00Z">
        <w:r w:rsidDel="001644B6">
          <w:rPr>
            <w:noProof/>
          </w:rPr>
          <w:drawing>
            <wp:inline distT="0" distB="0" distL="0" distR="0" wp14:anchorId="756D0954" wp14:editId="11E1AED1">
              <wp:extent cx="5911920" cy="4222800"/>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del>
    </w:p>
    <w:p w14:paraId="641262B5" w14:textId="30619970" w:rsidR="008C6470" w:rsidDel="0084228F" w:rsidRDefault="008C6470">
      <w:pPr>
        <w:rPr>
          <w:del w:id="658" w:author="Drees, Trevor" w:date="2023-01-24T22:27:00Z"/>
        </w:rPr>
      </w:pPr>
    </w:p>
    <w:p w14:paraId="2B4835CE" w14:textId="340392F2" w:rsidR="008C6470" w:rsidDel="0084228F" w:rsidRDefault="008C6470">
      <w:pPr>
        <w:rPr>
          <w:del w:id="659" w:author="Drees, Trevor" w:date="2023-01-24T22:27:00Z"/>
        </w:rPr>
      </w:pPr>
    </w:p>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334038888">
    <w:abstractNumId w:val="7"/>
  </w:num>
  <w:num w:numId="2" w16cid:durableId="1936479973">
    <w:abstractNumId w:val="0"/>
  </w:num>
  <w:num w:numId="3" w16cid:durableId="1432776983">
    <w:abstractNumId w:val="2"/>
  </w:num>
  <w:num w:numId="4" w16cid:durableId="2054886005">
    <w:abstractNumId w:val="3"/>
  </w:num>
  <w:num w:numId="5" w16cid:durableId="658116208">
    <w:abstractNumId w:val="6"/>
  </w:num>
  <w:num w:numId="6" w16cid:durableId="1831751339">
    <w:abstractNumId w:val="8"/>
  </w:num>
  <w:num w:numId="7" w16cid:durableId="1960599970">
    <w:abstractNumId w:val="9"/>
  </w:num>
  <w:num w:numId="8" w16cid:durableId="1111706329">
    <w:abstractNumId w:val="5"/>
  </w:num>
  <w:num w:numId="9" w16cid:durableId="128548151">
    <w:abstractNumId w:val="4"/>
  </w:num>
  <w:num w:numId="10" w16cid:durableId="61625795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ees, Trevor">
    <w15:presenceInfo w15:providerId="None" w15:userId="Drees, Trev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0672C"/>
    <w:rsid w:val="00030EBE"/>
    <w:rsid w:val="000363AA"/>
    <w:rsid w:val="000474BC"/>
    <w:rsid w:val="00050DDB"/>
    <w:rsid w:val="00050EEE"/>
    <w:rsid w:val="000556FA"/>
    <w:rsid w:val="00071C42"/>
    <w:rsid w:val="00072E8E"/>
    <w:rsid w:val="00082BC1"/>
    <w:rsid w:val="00083B1D"/>
    <w:rsid w:val="00097AB3"/>
    <w:rsid w:val="000A064E"/>
    <w:rsid w:val="000A2425"/>
    <w:rsid w:val="000B02F9"/>
    <w:rsid w:val="000B0D23"/>
    <w:rsid w:val="000B63BA"/>
    <w:rsid w:val="000C13FA"/>
    <w:rsid w:val="000D4928"/>
    <w:rsid w:val="000D514A"/>
    <w:rsid w:val="000D6545"/>
    <w:rsid w:val="0010506E"/>
    <w:rsid w:val="00111A98"/>
    <w:rsid w:val="00113270"/>
    <w:rsid w:val="00120277"/>
    <w:rsid w:val="00131573"/>
    <w:rsid w:val="001318CD"/>
    <w:rsid w:val="00137740"/>
    <w:rsid w:val="00147A50"/>
    <w:rsid w:val="00147B4A"/>
    <w:rsid w:val="00151874"/>
    <w:rsid w:val="00152286"/>
    <w:rsid w:val="001536F2"/>
    <w:rsid w:val="001543AE"/>
    <w:rsid w:val="001644B6"/>
    <w:rsid w:val="00165110"/>
    <w:rsid w:val="001653B5"/>
    <w:rsid w:val="00167F4F"/>
    <w:rsid w:val="00170229"/>
    <w:rsid w:val="00174098"/>
    <w:rsid w:val="0018488E"/>
    <w:rsid w:val="00196CCD"/>
    <w:rsid w:val="001A7562"/>
    <w:rsid w:val="001B533C"/>
    <w:rsid w:val="001C1DB3"/>
    <w:rsid w:val="001C39B9"/>
    <w:rsid w:val="001C3C05"/>
    <w:rsid w:val="001C7AE8"/>
    <w:rsid w:val="001E08BA"/>
    <w:rsid w:val="001F4C63"/>
    <w:rsid w:val="00204FAB"/>
    <w:rsid w:val="00216120"/>
    <w:rsid w:val="002164ED"/>
    <w:rsid w:val="00222C0F"/>
    <w:rsid w:val="00223EE0"/>
    <w:rsid w:val="00226663"/>
    <w:rsid w:val="00226FD9"/>
    <w:rsid w:val="002278B7"/>
    <w:rsid w:val="00236781"/>
    <w:rsid w:val="002375B4"/>
    <w:rsid w:val="00242E89"/>
    <w:rsid w:val="00286EBE"/>
    <w:rsid w:val="00290B07"/>
    <w:rsid w:val="0029647E"/>
    <w:rsid w:val="002C5462"/>
    <w:rsid w:val="002D03DB"/>
    <w:rsid w:val="002D7B86"/>
    <w:rsid w:val="002F73EA"/>
    <w:rsid w:val="00301B99"/>
    <w:rsid w:val="003056AF"/>
    <w:rsid w:val="00313C1E"/>
    <w:rsid w:val="00327DCA"/>
    <w:rsid w:val="00334F10"/>
    <w:rsid w:val="00346C6D"/>
    <w:rsid w:val="00352A50"/>
    <w:rsid w:val="0035456F"/>
    <w:rsid w:val="00356DD3"/>
    <w:rsid w:val="00361261"/>
    <w:rsid w:val="00374ACA"/>
    <w:rsid w:val="003835BB"/>
    <w:rsid w:val="00385CA2"/>
    <w:rsid w:val="003909FF"/>
    <w:rsid w:val="00394E95"/>
    <w:rsid w:val="003A01C8"/>
    <w:rsid w:val="003A1447"/>
    <w:rsid w:val="003B4F50"/>
    <w:rsid w:val="003C03C7"/>
    <w:rsid w:val="003C0C62"/>
    <w:rsid w:val="003C2041"/>
    <w:rsid w:val="003C78ED"/>
    <w:rsid w:val="003D5A17"/>
    <w:rsid w:val="003D7511"/>
    <w:rsid w:val="003E2536"/>
    <w:rsid w:val="003F3DC5"/>
    <w:rsid w:val="004109FB"/>
    <w:rsid w:val="00412BAB"/>
    <w:rsid w:val="00415ECC"/>
    <w:rsid w:val="004265CE"/>
    <w:rsid w:val="0043340B"/>
    <w:rsid w:val="004659BE"/>
    <w:rsid w:val="00466778"/>
    <w:rsid w:val="004802DF"/>
    <w:rsid w:val="0048339C"/>
    <w:rsid w:val="0049206F"/>
    <w:rsid w:val="00497079"/>
    <w:rsid w:val="004A20E8"/>
    <w:rsid w:val="004A475B"/>
    <w:rsid w:val="004C2AB5"/>
    <w:rsid w:val="004C4CE7"/>
    <w:rsid w:val="004D5253"/>
    <w:rsid w:val="004F3F90"/>
    <w:rsid w:val="00507E59"/>
    <w:rsid w:val="00510833"/>
    <w:rsid w:val="005132FF"/>
    <w:rsid w:val="00520BB0"/>
    <w:rsid w:val="00542FAD"/>
    <w:rsid w:val="0055327E"/>
    <w:rsid w:val="005545D4"/>
    <w:rsid w:val="005609D7"/>
    <w:rsid w:val="00562CE0"/>
    <w:rsid w:val="00567EF4"/>
    <w:rsid w:val="00571C4E"/>
    <w:rsid w:val="005758F8"/>
    <w:rsid w:val="0058649C"/>
    <w:rsid w:val="005955CF"/>
    <w:rsid w:val="005B10B2"/>
    <w:rsid w:val="005C144C"/>
    <w:rsid w:val="005C7EE5"/>
    <w:rsid w:val="005D2A3F"/>
    <w:rsid w:val="005D3FBE"/>
    <w:rsid w:val="005E17EF"/>
    <w:rsid w:val="005F3411"/>
    <w:rsid w:val="005F553C"/>
    <w:rsid w:val="005F724A"/>
    <w:rsid w:val="006026E0"/>
    <w:rsid w:val="006030AB"/>
    <w:rsid w:val="00604CAC"/>
    <w:rsid w:val="006141CE"/>
    <w:rsid w:val="0061432F"/>
    <w:rsid w:val="00624609"/>
    <w:rsid w:val="00625B53"/>
    <w:rsid w:val="00630934"/>
    <w:rsid w:val="0063420F"/>
    <w:rsid w:val="006357A6"/>
    <w:rsid w:val="00646635"/>
    <w:rsid w:val="0065549E"/>
    <w:rsid w:val="00663AF0"/>
    <w:rsid w:val="006729A6"/>
    <w:rsid w:val="00676238"/>
    <w:rsid w:val="0068119A"/>
    <w:rsid w:val="0068123F"/>
    <w:rsid w:val="00681A1E"/>
    <w:rsid w:val="00692214"/>
    <w:rsid w:val="00694466"/>
    <w:rsid w:val="00696987"/>
    <w:rsid w:val="006C2638"/>
    <w:rsid w:val="006D0390"/>
    <w:rsid w:val="006D0C19"/>
    <w:rsid w:val="006D2E4D"/>
    <w:rsid w:val="006E1378"/>
    <w:rsid w:val="006E6EC1"/>
    <w:rsid w:val="006F3305"/>
    <w:rsid w:val="00706007"/>
    <w:rsid w:val="00713078"/>
    <w:rsid w:val="00757024"/>
    <w:rsid w:val="007800D5"/>
    <w:rsid w:val="00780DFA"/>
    <w:rsid w:val="007B47C7"/>
    <w:rsid w:val="007C1F05"/>
    <w:rsid w:val="007C3DF0"/>
    <w:rsid w:val="007E4380"/>
    <w:rsid w:val="007F53B5"/>
    <w:rsid w:val="00801ED4"/>
    <w:rsid w:val="00803CE3"/>
    <w:rsid w:val="00813613"/>
    <w:rsid w:val="008141A4"/>
    <w:rsid w:val="0081427D"/>
    <w:rsid w:val="00815542"/>
    <w:rsid w:val="0081708E"/>
    <w:rsid w:val="00831A17"/>
    <w:rsid w:val="00835A4F"/>
    <w:rsid w:val="0084228F"/>
    <w:rsid w:val="00845B59"/>
    <w:rsid w:val="00851F8B"/>
    <w:rsid w:val="008546C5"/>
    <w:rsid w:val="00860960"/>
    <w:rsid w:val="008644D3"/>
    <w:rsid w:val="008712A6"/>
    <w:rsid w:val="00876EB3"/>
    <w:rsid w:val="008773C6"/>
    <w:rsid w:val="008956F8"/>
    <w:rsid w:val="008A150B"/>
    <w:rsid w:val="008A5B33"/>
    <w:rsid w:val="008B2AE6"/>
    <w:rsid w:val="008C4F57"/>
    <w:rsid w:val="008C6470"/>
    <w:rsid w:val="008C6725"/>
    <w:rsid w:val="008C6F4A"/>
    <w:rsid w:val="008E279E"/>
    <w:rsid w:val="008F1D04"/>
    <w:rsid w:val="008F45FD"/>
    <w:rsid w:val="009024E3"/>
    <w:rsid w:val="00904F00"/>
    <w:rsid w:val="00907C17"/>
    <w:rsid w:val="00913293"/>
    <w:rsid w:val="0093614E"/>
    <w:rsid w:val="00945490"/>
    <w:rsid w:val="00951781"/>
    <w:rsid w:val="009532F2"/>
    <w:rsid w:val="0097676B"/>
    <w:rsid w:val="009826B2"/>
    <w:rsid w:val="009847B2"/>
    <w:rsid w:val="00992F36"/>
    <w:rsid w:val="009A2816"/>
    <w:rsid w:val="009C0227"/>
    <w:rsid w:val="009D1071"/>
    <w:rsid w:val="009D3FC2"/>
    <w:rsid w:val="009D5A7E"/>
    <w:rsid w:val="009D5E60"/>
    <w:rsid w:val="009D62D3"/>
    <w:rsid w:val="009D6535"/>
    <w:rsid w:val="009E1176"/>
    <w:rsid w:val="009E2499"/>
    <w:rsid w:val="009E31A2"/>
    <w:rsid w:val="009E6A5E"/>
    <w:rsid w:val="009F3B69"/>
    <w:rsid w:val="00A02EDA"/>
    <w:rsid w:val="00A26353"/>
    <w:rsid w:val="00A33D14"/>
    <w:rsid w:val="00A442AA"/>
    <w:rsid w:val="00A45266"/>
    <w:rsid w:val="00A50152"/>
    <w:rsid w:val="00A51B0E"/>
    <w:rsid w:val="00A527CB"/>
    <w:rsid w:val="00A618A8"/>
    <w:rsid w:val="00A70DC5"/>
    <w:rsid w:val="00A802F6"/>
    <w:rsid w:val="00A838EB"/>
    <w:rsid w:val="00A902DE"/>
    <w:rsid w:val="00A90D75"/>
    <w:rsid w:val="00A94658"/>
    <w:rsid w:val="00AA33F4"/>
    <w:rsid w:val="00AC3BA0"/>
    <w:rsid w:val="00AD46E0"/>
    <w:rsid w:val="00AD5A9B"/>
    <w:rsid w:val="00AE15BF"/>
    <w:rsid w:val="00AE26CE"/>
    <w:rsid w:val="00AE281F"/>
    <w:rsid w:val="00AE3CF1"/>
    <w:rsid w:val="00AE7BB7"/>
    <w:rsid w:val="00AF2BF2"/>
    <w:rsid w:val="00B0257B"/>
    <w:rsid w:val="00B20BA4"/>
    <w:rsid w:val="00B26FC5"/>
    <w:rsid w:val="00B31113"/>
    <w:rsid w:val="00B435B5"/>
    <w:rsid w:val="00B47896"/>
    <w:rsid w:val="00B503AC"/>
    <w:rsid w:val="00B513DE"/>
    <w:rsid w:val="00B55BAD"/>
    <w:rsid w:val="00B705D6"/>
    <w:rsid w:val="00B7223A"/>
    <w:rsid w:val="00B74FB8"/>
    <w:rsid w:val="00B80641"/>
    <w:rsid w:val="00B8707D"/>
    <w:rsid w:val="00B909E9"/>
    <w:rsid w:val="00B9127C"/>
    <w:rsid w:val="00B927F8"/>
    <w:rsid w:val="00B9480E"/>
    <w:rsid w:val="00B9494F"/>
    <w:rsid w:val="00BA27E1"/>
    <w:rsid w:val="00BA478F"/>
    <w:rsid w:val="00BD5542"/>
    <w:rsid w:val="00BE38E8"/>
    <w:rsid w:val="00BE773F"/>
    <w:rsid w:val="00BF798A"/>
    <w:rsid w:val="00C04157"/>
    <w:rsid w:val="00C05AC4"/>
    <w:rsid w:val="00C13C06"/>
    <w:rsid w:val="00C1549D"/>
    <w:rsid w:val="00C25B53"/>
    <w:rsid w:val="00C25D2F"/>
    <w:rsid w:val="00C302CA"/>
    <w:rsid w:val="00C34816"/>
    <w:rsid w:val="00C45936"/>
    <w:rsid w:val="00C5252C"/>
    <w:rsid w:val="00C550AA"/>
    <w:rsid w:val="00C71007"/>
    <w:rsid w:val="00C7206A"/>
    <w:rsid w:val="00C748F0"/>
    <w:rsid w:val="00C77B70"/>
    <w:rsid w:val="00C91512"/>
    <w:rsid w:val="00C93440"/>
    <w:rsid w:val="00C939BE"/>
    <w:rsid w:val="00CB742C"/>
    <w:rsid w:val="00CC4AE9"/>
    <w:rsid w:val="00CF4EA1"/>
    <w:rsid w:val="00CF6E1C"/>
    <w:rsid w:val="00D1188E"/>
    <w:rsid w:val="00D121CC"/>
    <w:rsid w:val="00D15DF0"/>
    <w:rsid w:val="00D17587"/>
    <w:rsid w:val="00D34C40"/>
    <w:rsid w:val="00D40D3C"/>
    <w:rsid w:val="00D509FF"/>
    <w:rsid w:val="00D53D74"/>
    <w:rsid w:val="00D72390"/>
    <w:rsid w:val="00D812A8"/>
    <w:rsid w:val="00D87F9B"/>
    <w:rsid w:val="00D90B9C"/>
    <w:rsid w:val="00D92BE8"/>
    <w:rsid w:val="00D94430"/>
    <w:rsid w:val="00D9723C"/>
    <w:rsid w:val="00D97EE3"/>
    <w:rsid w:val="00DB0BA5"/>
    <w:rsid w:val="00DC45D5"/>
    <w:rsid w:val="00DC5051"/>
    <w:rsid w:val="00DC526F"/>
    <w:rsid w:val="00DC6A1F"/>
    <w:rsid w:val="00DC7AB8"/>
    <w:rsid w:val="00DD0619"/>
    <w:rsid w:val="00DD1A42"/>
    <w:rsid w:val="00DD549F"/>
    <w:rsid w:val="00DE6D73"/>
    <w:rsid w:val="00DF037A"/>
    <w:rsid w:val="00DF2A76"/>
    <w:rsid w:val="00DF7ED0"/>
    <w:rsid w:val="00E0031A"/>
    <w:rsid w:val="00E00891"/>
    <w:rsid w:val="00E0434D"/>
    <w:rsid w:val="00E06D47"/>
    <w:rsid w:val="00E11A35"/>
    <w:rsid w:val="00E1245E"/>
    <w:rsid w:val="00E14F87"/>
    <w:rsid w:val="00E41751"/>
    <w:rsid w:val="00E57197"/>
    <w:rsid w:val="00E57B27"/>
    <w:rsid w:val="00E63DEA"/>
    <w:rsid w:val="00E77CD3"/>
    <w:rsid w:val="00E906F4"/>
    <w:rsid w:val="00E95559"/>
    <w:rsid w:val="00EA3282"/>
    <w:rsid w:val="00EC15D4"/>
    <w:rsid w:val="00EC4627"/>
    <w:rsid w:val="00EC4D93"/>
    <w:rsid w:val="00ED00F1"/>
    <w:rsid w:val="00EE70CD"/>
    <w:rsid w:val="00EF0441"/>
    <w:rsid w:val="00EF5383"/>
    <w:rsid w:val="00EF5B26"/>
    <w:rsid w:val="00EF67A7"/>
    <w:rsid w:val="00F018BE"/>
    <w:rsid w:val="00F134E1"/>
    <w:rsid w:val="00F208D5"/>
    <w:rsid w:val="00F26B09"/>
    <w:rsid w:val="00F30DC8"/>
    <w:rsid w:val="00F33B2F"/>
    <w:rsid w:val="00F36D35"/>
    <w:rsid w:val="00F423B1"/>
    <w:rsid w:val="00F531A6"/>
    <w:rsid w:val="00F6155A"/>
    <w:rsid w:val="00F65A3F"/>
    <w:rsid w:val="00F65D3B"/>
    <w:rsid w:val="00F70A4D"/>
    <w:rsid w:val="00F7714B"/>
    <w:rsid w:val="00F95BD7"/>
    <w:rsid w:val="00FA1D5A"/>
    <w:rsid w:val="00FA1FCE"/>
    <w:rsid w:val="00FA431B"/>
    <w:rsid w:val="00FA69A0"/>
    <w:rsid w:val="00FB0D35"/>
    <w:rsid w:val="00FD2CD6"/>
    <w:rsid w:val="00FD5603"/>
    <w:rsid w:val="00FD6839"/>
    <w:rsid w:val="00FE1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 w:type="paragraph" w:styleId="Revision">
    <w:name w:val="Revision"/>
    <w:hidden/>
    <w:uiPriority w:val="99"/>
    <w:semiHidden/>
    <w:rsid w:val="001E08BA"/>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microsoft.com/office/2011/relationships/people" Target="peop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webSettings" Target="webSettings.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4A959-7FCE-42EB-AD29-FEEDA99BF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3953</TotalTime>
  <Pages>18</Pages>
  <Words>7244</Words>
  <Characters>41295</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Drees, Trevor</cp:lastModifiedBy>
  <cp:revision>69</cp:revision>
  <dcterms:created xsi:type="dcterms:W3CDTF">2021-10-02T01:15:00Z</dcterms:created>
  <dcterms:modified xsi:type="dcterms:W3CDTF">2023-01-29T02:05:00Z</dcterms:modified>
</cp:coreProperties>
</file>