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2E2C97AB"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warming treatment and </w:t>
      </w:r>
      <w:proofErr w:type="spellStart"/>
      <w:r w:rsidR="00BF798A">
        <w:rPr>
          <w:rFonts w:ascii="Times New Roman" w:hAnsi="Times New Roman" w:cs="Times New Roman"/>
          <w:sz w:val="24"/>
          <w:szCs w:val="24"/>
        </w:rPr>
        <w:t>elaiosome</w:t>
      </w:r>
      <w:proofErr w:type="spellEnd"/>
      <w:r w:rsidR="00BF798A">
        <w:rPr>
          <w:rFonts w:ascii="Times New Roman" w:hAnsi="Times New Roman" w:cs="Times New Roman"/>
          <w:sz w:val="24"/>
          <w:szCs w:val="24"/>
        </w:rPr>
        <w:t xml:space="preserve"> presence/absence were observed as well.</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an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FAFF836"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3DDA6541" w:rsidR="00F018BE" w:rsidRDefault="006F3305" w:rsidP="001A7562">
      <w:pPr>
        <w:spacing w:line="240" w:lineRule="auto"/>
        <w:ind w:firstLine="284"/>
        <w:jc w:val="both"/>
        <w:rPr>
          <w:ins w:id="0" w:author="Drees, Trevor" w:date="2023-01-28T17:52:00Z"/>
          <w:rFonts w:ascii="Times New Roman" w:hAnsi="Times New Roman" w:cs="Times New Roman"/>
          <w:sz w:val="24"/>
          <w:szCs w:val="24"/>
        </w:rPr>
      </w:pPr>
      <w:r>
        <w:rPr>
          <w:rFonts w:ascii="Times New Roman" w:hAnsi="Times New Roman" w:cs="Times New Roman"/>
          <w:sz w:val="24"/>
          <w:szCs w:val="24"/>
        </w:rPr>
        <w:t>All statistical analyses were conducted in R</w:t>
      </w:r>
      <w:ins w:id="1" w:author="Drees, Trevor" w:date="2023-01-28T17:31:00Z">
        <w:r w:rsidR="00851F8B">
          <w:rPr>
            <w:rFonts w:ascii="Times New Roman" w:hAnsi="Times New Roman" w:cs="Times New Roman"/>
            <w:sz w:val="24"/>
            <w:szCs w:val="24"/>
          </w:rPr>
          <w:t xml:space="preserve"> version 4.2.2</w:t>
        </w:r>
      </w:ins>
      <w:r>
        <w:rPr>
          <w:rFonts w:ascii="Times New Roman" w:hAnsi="Times New Roman" w:cs="Times New Roman"/>
          <w:sz w:val="24"/>
          <w:szCs w:val="24"/>
        </w:rPr>
        <w:t xml:space="preserve">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w:t>
      </w:r>
      <w:ins w:id="2" w:author="Drees, Trevor" w:date="2023-01-28T17:31:00Z">
        <w:r w:rsidR="00851F8B">
          <w:rPr>
            <w:rFonts w:ascii="Times New Roman" w:hAnsi="Times New Roman" w:cs="Times New Roman"/>
            <w:sz w:val="24"/>
            <w:szCs w:val="24"/>
          </w:rPr>
          <w:t xml:space="preserve">version 1.1-31 </w:t>
        </w:r>
      </w:ins>
      <w:r>
        <w:rPr>
          <w:rFonts w:ascii="Times New Roman" w:hAnsi="Times New Roman" w:cs="Times New Roman"/>
          <w:sz w:val="24"/>
          <w:szCs w:val="24"/>
        </w:rPr>
        <w:t xml:space="preserve">(Bates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xml:space="preserve">. </w:t>
      </w:r>
      <w:del w:id="3" w:author="Drees, Trevor" w:date="2023-01-28T17:38:00Z">
        <w:r w:rsidDel="00851F8B">
          <w:rPr>
            <w:rFonts w:ascii="Times New Roman" w:hAnsi="Times New Roman" w:cs="Times New Roman"/>
            <w:sz w:val="24"/>
            <w:szCs w:val="24"/>
          </w:rPr>
          <w:delText>Each of the three treatment variables</w:delText>
        </w:r>
        <w:r w:rsidR="000B02F9" w:rsidDel="00851F8B">
          <w:rPr>
            <w:rFonts w:ascii="Times New Roman" w:hAnsi="Times New Roman" w:cs="Times New Roman"/>
            <w:sz w:val="24"/>
            <w:szCs w:val="24"/>
          </w:rPr>
          <w:delText xml:space="preserve"> </w:delText>
        </w:r>
        <w:r w:rsidR="00BE38E8" w:rsidDel="00851F8B">
          <w:rPr>
            <w:rFonts w:ascii="Times New Roman" w:hAnsi="Times New Roman" w:cs="Times New Roman"/>
            <w:sz w:val="24"/>
            <w:szCs w:val="24"/>
          </w:rPr>
          <w:delText xml:space="preserve">was </w:delText>
        </w:r>
        <w:r w:rsidR="000B02F9" w:rsidDel="00851F8B">
          <w:rPr>
            <w:rFonts w:ascii="Times New Roman" w:hAnsi="Times New Roman" w:cs="Times New Roman"/>
            <w:sz w:val="24"/>
            <w:szCs w:val="24"/>
          </w:rPr>
          <w:delText>encoded as a two-level factor and treated as a fixed effect</w:delText>
        </w:r>
      </w:del>
      <w:ins w:id="4" w:author="Drees, Trevor" w:date="2023-01-28T17:38:00Z">
        <w:r w:rsidR="00851F8B">
          <w:rPr>
            <w:rFonts w:ascii="Times New Roman" w:hAnsi="Times New Roman" w:cs="Times New Roman"/>
            <w:sz w:val="24"/>
            <w:szCs w:val="24"/>
          </w:rPr>
          <w:t>Models were fit separately for each of the two species</w:t>
        </w:r>
      </w:ins>
      <w:ins w:id="5" w:author="Drees, Trevor" w:date="2023-01-28T17:47:00Z">
        <w:r w:rsidR="00F134E1">
          <w:rPr>
            <w:rFonts w:ascii="Times New Roman" w:hAnsi="Times New Roman" w:cs="Times New Roman"/>
            <w:sz w:val="24"/>
            <w:szCs w:val="24"/>
          </w:rPr>
          <w:t xml:space="preserve"> since comparisons between species were not being made</w:t>
        </w:r>
      </w:ins>
      <w:ins w:id="6" w:author="Drees, Trevor" w:date="2023-01-28T17:38:00Z">
        <w:r w:rsidR="00851F8B">
          <w:rPr>
            <w:rFonts w:ascii="Times New Roman" w:hAnsi="Times New Roman" w:cs="Times New Roman"/>
            <w:sz w:val="24"/>
            <w:szCs w:val="24"/>
          </w:rPr>
          <w:t xml:space="preserve">, with warming and </w:t>
        </w:r>
        <w:proofErr w:type="spellStart"/>
        <w:r w:rsidR="00851F8B">
          <w:rPr>
            <w:rFonts w:ascii="Times New Roman" w:hAnsi="Times New Roman" w:cs="Times New Roman"/>
            <w:sz w:val="24"/>
            <w:szCs w:val="24"/>
          </w:rPr>
          <w:t>elaiosome</w:t>
        </w:r>
        <w:proofErr w:type="spellEnd"/>
        <w:r w:rsidR="00851F8B">
          <w:rPr>
            <w:rFonts w:ascii="Times New Roman" w:hAnsi="Times New Roman" w:cs="Times New Roman"/>
            <w:sz w:val="24"/>
            <w:szCs w:val="24"/>
          </w:rPr>
          <w:t xml:space="preserve"> treatments </w:t>
        </w:r>
      </w:ins>
      <w:ins w:id="7" w:author="Drees, Trevor" w:date="2023-01-28T17:39:00Z">
        <w:r w:rsidR="00851F8B">
          <w:rPr>
            <w:rFonts w:ascii="Times New Roman" w:hAnsi="Times New Roman" w:cs="Times New Roman"/>
            <w:sz w:val="24"/>
            <w:szCs w:val="24"/>
          </w:rPr>
          <w:t>encoded as fixed effects</w:t>
        </w:r>
      </w:ins>
      <w:r w:rsidR="000B02F9">
        <w:rPr>
          <w:rFonts w:ascii="Times New Roman" w:hAnsi="Times New Roman" w:cs="Times New Roman"/>
          <w:sz w:val="24"/>
          <w:szCs w:val="24"/>
        </w:rPr>
        <w:t xml:space="preserve">; interactions between treatments were </w:t>
      </w:r>
      <w:del w:id="8" w:author="Drees, Trevor" w:date="2023-01-28T17:39:00Z">
        <w:r w:rsidR="000B02F9" w:rsidDel="00851F8B">
          <w:rPr>
            <w:rFonts w:ascii="Times New Roman" w:hAnsi="Times New Roman" w:cs="Times New Roman"/>
            <w:sz w:val="24"/>
            <w:szCs w:val="24"/>
          </w:rPr>
          <w:delText xml:space="preserve">treated </w:delText>
        </w:r>
      </w:del>
      <w:ins w:id="9"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sidR="000B02F9">
        <w:rPr>
          <w:rFonts w:ascii="Times New Roman" w:hAnsi="Times New Roman" w:cs="Times New Roman"/>
          <w:sz w:val="24"/>
          <w:szCs w:val="24"/>
        </w:rPr>
        <w:t>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w:t>
      </w:r>
      <w:del w:id="10" w:author="Drees, Trevor" w:date="2023-01-28T17:39:00Z">
        <w:r w:rsidDel="00851F8B">
          <w:rPr>
            <w:rFonts w:ascii="Times New Roman" w:hAnsi="Times New Roman" w:cs="Times New Roman"/>
            <w:sz w:val="24"/>
            <w:szCs w:val="24"/>
          </w:rPr>
          <w:delText xml:space="preserve">treated </w:delText>
        </w:r>
      </w:del>
      <w:ins w:id="11"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Pr>
          <w:rFonts w:ascii="Times New Roman" w:hAnsi="Times New Roman" w:cs="Times New Roman"/>
          <w:sz w:val="24"/>
          <w:szCs w:val="24"/>
        </w:rPr>
        <w:t>as a random effect.</w:t>
      </w:r>
      <w:r w:rsidR="000B02F9">
        <w:rPr>
          <w:rFonts w:ascii="Times New Roman" w:hAnsi="Times New Roman" w:cs="Times New Roman"/>
          <w:sz w:val="24"/>
          <w:szCs w:val="24"/>
        </w:rPr>
        <w:t xml:space="preserve"> To examine significance of treatment at different points in time, the model was fit separately at the 6, 12, </w:t>
      </w:r>
      <w:del w:id="12" w:author="Drees, Trevor" w:date="2023-01-28T17:39:00Z">
        <w:r w:rsidR="000B02F9" w:rsidDel="00851F8B">
          <w:rPr>
            <w:rFonts w:ascii="Times New Roman" w:hAnsi="Times New Roman" w:cs="Times New Roman"/>
            <w:sz w:val="24"/>
            <w:szCs w:val="24"/>
          </w:rPr>
          <w:delText>24, and 48</w:delText>
        </w:r>
      </w:del>
      <w:ins w:id="13" w:author="Drees, Trevor" w:date="2023-01-28T17:39:00Z">
        <w:r w:rsidR="00851F8B">
          <w:rPr>
            <w:rFonts w:ascii="Times New Roman" w:hAnsi="Times New Roman" w:cs="Times New Roman"/>
            <w:sz w:val="24"/>
            <w:szCs w:val="24"/>
          </w:rPr>
          <w:t>and</w:t>
        </w:r>
      </w:ins>
      <w:ins w:id="14" w:author="Drees, Trevor" w:date="2023-01-28T17:40:00Z">
        <w:r w:rsidR="00F134E1">
          <w:rPr>
            <w:rFonts w:ascii="Times New Roman" w:hAnsi="Times New Roman" w:cs="Times New Roman"/>
            <w:sz w:val="24"/>
            <w:szCs w:val="24"/>
          </w:rPr>
          <w:t xml:space="preserve"> </w:t>
        </w:r>
        <w:proofErr w:type="gramStart"/>
        <w:r w:rsidR="00F134E1">
          <w:rPr>
            <w:rFonts w:ascii="Times New Roman" w:hAnsi="Times New Roman" w:cs="Times New Roman"/>
            <w:sz w:val="24"/>
            <w:szCs w:val="24"/>
          </w:rPr>
          <w:t>24</w:t>
        </w:r>
      </w:ins>
      <w:r w:rsidR="000B02F9">
        <w:rPr>
          <w:rFonts w:ascii="Times New Roman" w:hAnsi="Times New Roman" w:cs="Times New Roman"/>
          <w:sz w:val="24"/>
          <w:szCs w:val="24"/>
        </w:rPr>
        <w:t xml:space="preserve"> hour</w:t>
      </w:r>
      <w:proofErr w:type="gramEnd"/>
      <w:r w:rsidR="000B02F9">
        <w:rPr>
          <w:rFonts w:ascii="Times New Roman" w:hAnsi="Times New Roman" w:cs="Times New Roman"/>
          <w:sz w:val="24"/>
          <w:szCs w:val="24"/>
        </w:rPr>
        <w:t xml:space="preserve"> marks</w:t>
      </w:r>
      <w:del w:id="15" w:author="Drees, Trevor" w:date="2023-01-28T17:52:00Z">
        <w:r w:rsidR="00EC4D93" w:rsidDel="002164ED">
          <w:rPr>
            <w:rFonts w:ascii="Times New Roman" w:hAnsi="Times New Roman" w:cs="Times New Roman"/>
            <w:sz w:val="24"/>
            <w:szCs w:val="24"/>
          </w:rPr>
          <w:delText>,</w:delText>
        </w:r>
      </w:del>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ins w:id="16" w:author="Drees, Trevor" w:date="2023-01-28T17:52:00Z">
        <w:r w:rsidR="002164ED">
          <w:rPr>
            <w:rFonts w:ascii="Times New Roman" w:hAnsi="Times New Roman" w:cs="Times New Roman"/>
            <w:sz w:val="24"/>
            <w:szCs w:val="24"/>
          </w:rPr>
          <w:t xml:space="preserve">, </w:t>
        </w:r>
        <w:r w:rsidR="002164ED">
          <w:rPr>
            <w:rFonts w:ascii="Times New Roman" w:hAnsi="Times New Roman" w:cs="Times New Roman"/>
            <w:sz w:val="24"/>
            <w:szCs w:val="24"/>
          </w:rPr>
          <w:t>and conditioned on the number of seeds at the previous timestep</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r w:rsidR="00681A1E">
        <w:rPr>
          <w:rFonts w:ascii="Times New Roman" w:hAnsi="Times New Roman" w:cs="Times New Roman"/>
          <w:sz w:val="24"/>
          <w:szCs w:val="24"/>
        </w:rPr>
        <w:t xml:space="preserve">Two-sided Kolmogorov-Smirnov tests were used to determine </w:t>
      </w:r>
      <w:r w:rsidR="00681A1E">
        <w:rPr>
          <w:rFonts w:ascii="Times New Roman" w:hAnsi="Times New Roman" w:cs="Times New Roman"/>
          <w:sz w:val="24"/>
          <w:szCs w:val="24"/>
        </w:rPr>
        <w:lastRenderedPageBreak/>
        <w:t>whether survival curves for a given combination of two treatments differed between levels of the third treatment.</w:t>
      </w:r>
    </w:p>
    <w:p w14:paraId="7E6B4647" w14:textId="77777777" w:rsidR="002164ED" w:rsidRDefault="002164ED" w:rsidP="001A7562">
      <w:pPr>
        <w:spacing w:line="240" w:lineRule="auto"/>
        <w:ind w:firstLine="284"/>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DF46B4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w:t>
      </w:r>
      <w:del w:id="17" w:author="Drees, Trevor" w:date="2023-01-28T18:53:00Z">
        <w:r w:rsidR="00B9480E" w:rsidDel="00005F83">
          <w:rPr>
            <w:rFonts w:ascii="Times New Roman" w:hAnsi="Times New Roman" w:cs="Times New Roman"/>
            <w:sz w:val="24"/>
            <w:szCs w:val="24"/>
          </w:rPr>
          <w:delText>vicinity of the</w:delText>
        </w:r>
      </w:del>
      <w:ins w:id="18" w:author="Drees, Trevor" w:date="2023-01-28T18:53:00Z">
        <w:r w:rsidR="00005F83">
          <w:rPr>
            <w:rFonts w:ascii="Times New Roman" w:hAnsi="Times New Roman" w:cs="Times New Roman"/>
            <w:sz w:val="24"/>
            <w:szCs w:val="24"/>
          </w:rPr>
          <w:t>marked</w:t>
        </w:r>
      </w:ins>
      <w:r w:rsidR="00B9480E">
        <w:rPr>
          <w:rFonts w:ascii="Times New Roman" w:hAnsi="Times New Roman" w:cs="Times New Roman"/>
          <w:sz w:val="24"/>
          <w:szCs w:val="24"/>
        </w:rPr>
        <w:t xml:space="preserv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19"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20" w:author="Drees, Trevor" w:date="2023-01-24T22:21:00Z">
        <w:r w:rsidR="001644B6">
          <w:rPr>
            <w:rFonts w:ascii="Times New Roman" w:hAnsi="Times New Roman" w:cs="Times New Roman"/>
            <w:sz w:val="24"/>
            <w:szCs w:val="24"/>
          </w:rPr>
          <w:t xml:space="preserve">Appendix S1, Figure </w:t>
        </w:r>
      </w:ins>
      <w:ins w:id="21"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22"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23"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4910A0CF"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 xml:space="preserve">rates of seed removal </w:t>
      </w:r>
      <w:ins w:id="24" w:author="Drees, Trevor" w:date="2023-01-28T22:21:00Z">
        <w:r w:rsidR="009E5CC2">
          <w:rPr>
            <w:rFonts w:ascii="Times New Roman" w:hAnsi="Times New Roman" w:cs="Times New Roman"/>
            <w:sz w:val="24"/>
            <w:szCs w:val="24"/>
          </w:rPr>
          <w:t xml:space="preserve">from depots </w:t>
        </w:r>
      </w:ins>
      <w:r w:rsidR="005132FF">
        <w:rPr>
          <w:rFonts w:ascii="Times New Roman" w:hAnsi="Times New Roman" w:cs="Times New Roman"/>
          <w:sz w:val="24"/>
          <w:szCs w:val="24"/>
        </w:rPr>
        <w:t>were high</w:t>
      </w:r>
      <w:ins w:id="25" w:author="Drees, Trevor" w:date="2023-01-28T22:37:00Z">
        <w:r w:rsidR="00FA25FD">
          <w:rPr>
            <w:rFonts w:ascii="Times New Roman" w:hAnsi="Times New Roman" w:cs="Times New Roman"/>
            <w:sz w:val="24"/>
            <w:szCs w:val="24"/>
          </w:rPr>
          <w:t>.</w:t>
        </w:r>
      </w:ins>
      <w:del w:id="26" w:author="Drees, Trevor" w:date="2023-01-28T22:23:00Z">
        <w:r w:rsidR="005132FF" w:rsidDel="009E5CC2">
          <w:rPr>
            <w:rFonts w:ascii="Times New Roman" w:hAnsi="Times New Roman" w:cs="Times New Roman"/>
            <w:sz w:val="24"/>
            <w:szCs w:val="24"/>
          </w:rPr>
          <w:delText>;</w:delText>
        </w:r>
      </w:del>
      <w:ins w:id="27" w:author="Drees, Trevor" w:date="2023-01-28T22:21:00Z">
        <w:r w:rsidR="009E5CC2">
          <w:rPr>
            <w:rFonts w:ascii="Times New Roman" w:hAnsi="Times New Roman" w:cs="Times New Roman"/>
            <w:sz w:val="24"/>
            <w:szCs w:val="24"/>
          </w:rPr>
          <w:t xml:space="preserve"> </w:t>
        </w:r>
      </w:ins>
      <w:ins w:id="28" w:author="Drees, Trevor" w:date="2023-01-28T22:23:00Z">
        <w:r w:rsidR="009E5CC2">
          <w:rPr>
            <w:rFonts w:ascii="Times New Roman" w:hAnsi="Times New Roman" w:cs="Times New Roman"/>
            <w:sz w:val="24"/>
            <w:szCs w:val="24"/>
          </w:rPr>
          <w:t>O</w:t>
        </w:r>
      </w:ins>
      <w:ins w:id="29" w:author="Drees, Trevor" w:date="2023-01-28T22:21:00Z">
        <w:r w:rsidR="009E5CC2">
          <w:rPr>
            <w:rFonts w:ascii="Times New Roman" w:hAnsi="Times New Roman" w:cs="Times New Roman"/>
            <w:sz w:val="24"/>
            <w:szCs w:val="24"/>
          </w:rPr>
          <w:t>n average,</w:t>
        </w:r>
      </w:ins>
      <w:r w:rsidR="005132FF">
        <w:rPr>
          <w:rFonts w:ascii="Times New Roman" w:hAnsi="Times New Roman" w:cs="Times New Roman"/>
          <w:sz w:val="24"/>
          <w:szCs w:val="24"/>
        </w:rPr>
        <w:t xml:space="preserve">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w:t>
      </w:r>
      <w:ins w:id="30" w:author="Drees, Trevor" w:date="2023-01-28T22:22:00Z">
        <w:r w:rsidR="009E5CC2">
          <w:rPr>
            <w:rFonts w:ascii="Times New Roman" w:hAnsi="Times New Roman" w:cs="Times New Roman"/>
            <w:sz w:val="24"/>
            <w:szCs w:val="24"/>
          </w:rPr>
          <w:t xml:space="preserve"> (</w:t>
        </w:r>
      </w:ins>
      <m:oMath>
        <m:r>
          <w:ins w:id="31" w:author="Drees, Trevor" w:date="2023-01-28T22:22:00Z">
            <w:rPr>
              <w:rFonts w:ascii="Cambria Math" w:hAnsi="Cambria Math" w:cs="Times New Roman"/>
              <w:sz w:val="24"/>
              <w:szCs w:val="24"/>
            </w:rPr>
            <m:t>±</m:t>
          </w:ins>
        </m:r>
      </m:oMath>
      <w:ins w:id="32" w:author="Drees, Trevor" w:date="2023-01-28T22:23:00Z">
        <w:r w:rsidR="009E5CC2">
          <w:rPr>
            <w:rFonts w:ascii="Times New Roman" w:eastAsiaTheme="minorEastAsia" w:hAnsi="Times New Roman" w:cs="Times New Roman"/>
            <w:sz w:val="24"/>
            <w:szCs w:val="24"/>
          </w:rPr>
          <w:t>4.5%</w:t>
        </w:r>
      </w:ins>
      <w:ins w:id="33" w:author="Drees, Trevor" w:date="2023-01-28T22:22:00Z">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of seeds were removed after 12 hours, 85.5%</w:t>
      </w:r>
      <w:ins w:id="34" w:author="Drees, Trevor" w:date="2023-01-28T22:23:00Z">
        <w:r w:rsidR="009E5CC2">
          <w:rPr>
            <w:rFonts w:ascii="Times New Roman" w:hAnsi="Times New Roman" w:cs="Times New Roman"/>
            <w:sz w:val="24"/>
            <w:szCs w:val="24"/>
          </w:rPr>
          <w:t xml:space="preserve"> </w:t>
        </w:r>
        <w:r w:rsidR="009E5CC2">
          <w:rPr>
            <w:rFonts w:ascii="Times New Roman" w:hAnsi="Times New Roman" w:cs="Times New Roman"/>
            <w:sz w:val="24"/>
            <w:szCs w:val="24"/>
          </w:rPr>
          <w:t>(</w:t>
        </w:r>
      </w:ins>
      <m:oMath>
        <m:r>
          <w:ins w:id="35" w:author="Drees, Trevor" w:date="2023-01-28T22:23:00Z">
            <w:rPr>
              <w:rFonts w:ascii="Cambria Math" w:hAnsi="Cambria Math" w:cs="Times New Roman"/>
              <w:sz w:val="24"/>
              <w:szCs w:val="24"/>
            </w:rPr>
            <m:t>±</m:t>
          </w:ins>
        </m:r>
      </m:oMath>
      <w:ins w:id="36" w:author="Drees, Trevor" w:date="2023-01-28T22:23:00Z">
        <w:r w:rsidR="009E5CC2">
          <w:rPr>
            <w:rFonts w:ascii="Times New Roman" w:eastAsiaTheme="minorEastAsia" w:hAnsi="Times New Roman" w:cs="Times New Roman"/>
            <w:sz w:val="24"/>
            <w:szCs w:val="24"/>
          </w:rPr>
          <w:t>3.2</w:t>
        </w:r>
        <w:r w:rsidR="009E5CC2">
          <w:rPr>
            <w:rFonts w:ascii="Times New Roman" w:eastAsiaTheme="minorEastAsia" w:hAnsi="Times New Roman" w:cs="Times New Roman"/>
            <w:sz w:val="24"/>
            <w:szCs w:val="24"/>
          </w:rPr>
          <w:t>%</w:t>
        </w:r>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xml:space="preserve">% </w:t>
      </w:r>
      <w:ins w:id="37" w:author="Drees, Trevor" w:date="2023-01-28T22:23:00Z">
        <w:r w:rsidR="009E5CC2">
          <w:rPr>
            <w:rFonts w:ascii="Times New Roman" w:hAnsi="Times New Roman" w:cs="Times New Roman"/>
            <w:sz w:val="24"/>
            <w:szCs w:val="24"/>
          </w:rPr>
          <w:t>(</w:t>
        </w:r>
      </w:ins>
      <m:oMath>
        <m:r>
          <w:ins w:id="38" w:author="Drees, Trevor" w:date="2023-01-28T22:23:00Z">
            <w:rPr>
              <w:rFonts w:ascii="Cambria Math" w:hAnsi="Cambria Math" w:cs="Times New Roman"/>
              <w:sz w:val="24"/>
              <w:szCs w:val="24"/>
            </w:rPr>
            <m:t>±</m:t>
          </w:ins>
        </m:r>
      </m:oMath>
      <w:ins w:id="39" w:author="Drees, Trevor" w:date="2023-01-28T22:23:00Z">
        <w:r w:rsidR="009E5CC2">
          <w:rPr>
            <w:rFonts w:ascii="Times New Roman" w:eastAsiaTheme="minorEastAsia" w:hAnsi="Times New Roman" w:cs="Times New Roman"/>
            <w:sz w:val="24"/>
            <w:szCs w:val="24"/>
          </w:rPr>
          <w:t>1</w:t>
        </w:r>
        <w:r w:rsidR="009E5CC2">
          <w:rPr>
            <w:rFonts w:ascii="Times New Roman" w:eastAsiaTheme="minorEastAsia" w:hAnsi="Times New Roman" w:cs="Times New Roman"/>
            <w:sz w:val="24"/>
            <w:szCs w:val="24"/>
          </w:rPr>
          <w:t>.5%</w:t>
        </w:r>
        <w:r w:rsidR="009E5CC2">
          <w:rPr>
            <w:rFonts w:ascii="Times New Roman" w:hAnsi="Times New Roman" w:cs="Times New Roman"/>
            <w:sz w:val="24"/>
            <w:szCs w:val="24"/>
          </w:rPr>
          <w:t xml:space="preserve">) </w:t>
        </w:r>
      </w:ins>
      <w:r w:rsidR="005132FF">
        <w:rPr>
          <w:rFonts w:ascii="Times New Roman" w:hAnsi="Times New Roman" w:cs="Times New Roman"/>
          <w:sz w:val="24"/>
          <w:szCs w:val="24"/>
        </w:rPr>
        <w:t>after 48 hours</w:t>
      </w:r>
      <w:ins w:id="40" w:author="Drees, Trevor" w:date="2023-01-28T22:23:00Z">
        <w:r w:rsidR="009E5CC2">
          <w:rPr>
            <w:rFonts w:ascii="Times New Roman" w:hAnsi="Times New Roman" w:cs="Times New Roman"/>
            <w:sz w:val="24"/>
            <w:szCs w:val="24"/>
          </w:rPr>
          <w:t>; plus/minus term</w:t>
        </w:r>
      </w:ins>
      <w:ins w:id="41" w:author="Drees, Trevor" w:date="2023-01-28T22:24:00Z">
        <w:r w:rsidR="009E5CC2">
          <w:rPr>
            <w:rFonts w:ascii="Times New Roman" w:hAnsi="Times New Roman" w:cs="Times New Roman"/>
            <w:sz w:val="24"/>
            <w:szCs w:val="24"/>
          </w:rPr>
          <w:t>s indicate one standard error</w:t>
        </w:r>
      </w:ins>
      <w:r w:rsidR="005132FF">
        <w:rPr>
          <w:rFonts w:ascii="Times New Roman" w:hAnsi="Times New Roman" w:cs="Times New Roman"/>
          <w:sz w:val="24"/>
          <w:szCs w:val="24"/>
        </w:rPr>
        <w:t>.</w:t>
      </w:r>
      <w:ins w:id="42" w:author="Drees, Trevor" w:date="2023-01-28T22:37:00Z">
        <w:r w:rsidR="00FA25FD">
          <w:rPr>
            <w:rFonts w:ascii="Times New Roman" w:hAnsi="Times New Roman" w:cs="Times New Roman"/>
            <w:sz w:val="24"/>
            <w:szCs w:val="24"/>
          </w:rPr>
          <w:t xml:space="preserve"> There was also notable</w:t>
        </w:r>
      </w:ins>
      <w:ins w:id="43" w:author="Drees, Trevor" w:date="2023-01-28T22:38:00Z">
        <w:r w:rsidR="00FA25FD">
          <w:rPr>
            <w:rFonts w:ascii="Times New Roman" w:hAnsi="Times New Roman" w:cs="Times New Roman"/>
            <w:sz w:val="24"/>
            <w:szCs w:val="24"/>
          </w:rPr>
          <w:t xml:space="preserve"> variation in how seeds were removed between the treatment groups</w:t>
        </w:r>
      </w:ins>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w:t>
      </w:r>
      <w:r w:rsidR="001C39B9">
        <w:rPr>
          <w:rFonts w:ascii="Times New Roman" w:hAnsi="Times New Roman" w:cs="Times New Roman"/>
          <w:sz w:val="24"/>
          <w:szCs w:val="24"/>
        </w:rPr>
        <w:t xml:space="preserve">. </w:t>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1C39B9">
        <w:rPr>
          <w:rFonts w:ascii="Times New Roman" w:hAnsi="Times New Roman" w:cs="Times New Roman"/>
          <w:sz w:val="24"/>
          <w:szCs w:val="24"/>
        </w:rPr>
        <w:t>.</w:t>
      </w:r>
    </w:p>
    <w:p w14:paraId="4C0334E9" w14:textId="41731E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44" w:author="Drees, Trevor" w:date="2023-01-24T22:26:00Z">
        <w:r w:rsidR="0068119A" w:rsidDel="0084228F">
          <w:rPr>
            <w:rFonts w:ascii="Times New Roman" w:hAnsi="Times New Roman" w:cs="Times New Roman"/>
            <w:sz w:val="24"/>
            <w:szCs w:val="24"/>
          </w:rPr>
          <w:delText>4</w:delText>
        </w:r>
      </w:del>
      <w:ins w:id="45"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ins w:id="46" w:author="Drees, Trevor" w:date="2023-01-24T22:27:00Z">
        <w:r w:rsidR="0084228F">
          <w:rPr>
            <w:rFonts w:ascii="Times New Roman" w:hAnsi="Times New Roman" w:cs="Times New Roman"/>
            <w:sz w:val="24"/>
            <w:szCs w:val="24"/>
          </w:rPr>
          <w:t>3</w:t>
        </w:r>
      </w:ins>
      <w:del w:id="47"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w:t>
      </w:r>
      <w:del w:id="48"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49" w:author="Drees, Trevor" w:date="2023-01-24T22:20:00Z">
        <w:r w:rsidR="001644B6">
          <w:rPr>
            <w:rFonts w:ascii="Times New Roman" w:hAnsi="Times New Roman" w:cs="Times New Roman"/>
            <w:sz w:val="24"/>
            <w:szCs w:val="24"/>
          </w:rPr>
          <w:t>Appendix S1, Figure S</w:t>
        </w:r>
      </w:ins>
      <w:ins w:id="50"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024BCDD2"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w:t>
      </w:r>
      <w:r>
        <w:rPr>
          <w:rFonts w:ascii="Times New Roman" w:hAnsi="Times New Roman" w:cs="Times New Roman"/>
          <w:sz w:val="24"/>
          <w:szCs w:val="24"/>
        </w:rPr>
        <w:lastRenderedPageBreak/>
        <w:t xml:space="preserve">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692214">
        <w:rPr>
          <w:rFonts w:ascii="Times New Roman" w:hAnsi="Times New Roman" w:cs="Times New Roman"/>
          <w:sz w:val="24"/>
          <w:szCs w:val="24"/>
        </w:rPr>
        <w:t xml:space="preserve"> were only significant at the 6- and 24-hour marks. </w:t>
      </w:r>
      <w:r w:rsidR="003F3DC5">
        <w:rPr>
          <w:rFonts w:ascii="Times New Roman" w:hAnsi="Times New Roman" w:cs="Times New Roman"/>
          <w:sz w:val="24"/>
          <w:szCs w:val="24"/>
        </w:rPr>
        <w:t>I</w:t>
      </w:r>
      <w:r w:rsidR="00692214">
        <w:rPr>
          <w:rFonts w:ascii="Times New Roman" w:hAnsi="Times New Roman" w:cs="Times New Roman"/>
          <w:sz w:val="24"/>
          <w:szCs w:val="24"/>
        </w:rPr>
        <w:t>nteractions</w:t>
      </w:r>
      <w:r w:rsidR="001653B5">
        <w:rPr>
          <w:rFonts w:ascii="Times New Roman" w:hAnsi="Times New Roman" w:cs="Times New Roman"/>
          <w:sz w:val="24"/>
          <w:szCs w:val="24"/>
        </w:rPr>
        <w:t xml:space="preserve">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w:t>
      </w:r>
      <w:r w:rsidR="00692214">
        <w:rPr>
          <w:rFonts w:ascii="Times New Roman" w:hAnsi="Times New Roman" w:cs="Times New Roman"/>
          <w:sz w:val="24"/>
          <w:szCs w:val="24"/>
        </w:rPr>
        <w:t>ly</w:t>
      </w:r>
      <w:r w:rsidR="001653B5">
        <w:rPr>
          <w:rFonts w:ascii="Times New Roman" w:hAnsi="Times New Roman" w:cs="Times New Roman"/>
          <w:sz w:val="24"/>
          <w:szCs w:val="24"/>
        </w:rPr>
        <w:t xml:space="preserve"> </w:t>
      </w:r>
      <w:r w:rsidR="00692214">
        <w:rPr>
          <w:rFonts w:ascii="Times New Roman" w:hAnsi="Times New Roman" w:cs="Times New Roman"/>
          <w:sz w:val="24"/>
          <w:szCs w:val="24"/>
        </w:rPr>
        <w:t>negative</w:t>
      </w:r>
      <w:r w:rsidR="001653B5">
        <w:rPr>
          <w:rFonts w:ascii="Times New Roman" w:hAnsi="Times New Roman" w:cs="Times New Roman"/>
          <w:sz w:val="24"/>
          <w:szCs w:val="24"/>
        </w:rPr>
        <w:t xml:space="preserve"> between hour </w:t>
      </w:r>
      <w:proofErr w:type="gramStart"/>
      <w:r w:rsidR="001653B5">
        <w:rPr>
          <w:rFonts w:ascii="Times New Roman" w:hAnsi="Times New Roman" w:cs="Times New Roman"/>
          <w:sz w:val="24"/>
          <w:szCs w:val="24"/>
        </w:rPr>
        <w:t>marks,</w:t>
      </w:r>
      <w:r w:rsidR="00692214">
        <w:rPr>
          <w:rFonts w:ascii="Times New Roman" w:hAnsi="Times New Roman" w:cs="Times New Roman"/>
          <w:sz w:val="24"/>
          <w:szCs w:val="24"/>
        </w:rPr>
        <w:t xml:space="preserve"> </w:t>
      </w:r>
      <w:r w:rsidR="003F3DC5">
        <w:rPr>
          <w:rFonts w:ascii="Times New Roman" w:hAnsi="Times New Roman" w:cs="Times New Roman"/>
          <w:sz w:val="24"/>
          <w:szCs w:val="24"/>
        </w:rPr>
        <w:t>and</w:t>
      </w:r>
      <w:proofErr w:type="gramEnd"/>
      <w:r w:rsidR="00692214">
        <w:rPr>
          <w:rFonts w:ascii="Times New Roman" w:hAnsi="Times New Roman" w:cs="Times New Roman"/>
          <w:sz w:val="24"/>
          <w:szCs w:val="24"/>
        </w:rPr>
        <w:t xml:space="preserve"> were significant at all but the 48-hour mark</w:t>
      </w:r>
      <w:r w:rsidR="003F3DC5">
        <w:rPr>
          <w:rFonts w:ascii="Times New Roman" w:hAnsi="Times New Roman" w:cs="Times New Roman"/>
          <w:sz w:val="24"/>
          <w:szCs w:val="24"/>
        </w:rPr>
        <w:t>, as can be seen in Table 1. These warming-</w:t>
      </w:r>
      <w:proofErr w:type="spellStart"/>
      <w:r w:rsidR="003F3DC5">
        <w:rPr>
          <w:rFonts w:ascii="Times New Roman" w:hAnsi="Times New Roman" w:cs="Times New Roman"/>
          <w:sz w:val="24"/>
          <w:szCs w:val="24"/>
        </w:rPr>
        <w:t>elaiosome</w:t>
      </w:r>
      <w:proofErr w:type="spellEnd"/>
      <w:r w:rsidR="003F3DC5">
        <w:rPr>
          <w:rFonts w:ascii="Times New Roman" w:hAnsi="Times New Roman" w:cs="Times New Roman"/>
          <w:sz w:val="24"/>
          <w:szCs w:val="24"/>
        </w:rPr>
        <w:t xml:space="preserve"> interactions indicate that the </w:t>
      </w:r>
      <w:r w:rsidR="00C13C06">
        <w:rPr>
          <w:rFonts w:ascii="Times New Roman" w:hAnsi="Times New Roman" w:cs="Times New Roman"/>
          <w:sz w:val="24"/>
          <w:szCs w:val="24"/>
        </w:rPr>
        <w:t>negative</w:t>
      </w:r>
      <w:r w:rsidR="00913293">
        <w:rPr>
          <w:rFonts w:ascii="Times New Roman" w:hAnsi="Times New Roman" w:cs="Times New Roman"/>
          <w:sz w:val="24"/>
          <w:szCs w:val="24"/>
        </w:rPr>
        <w:t xml:space="preserve"> effect </w:t>
      </w:r>
      <w:r w:rsidR="00C13C06">
        <w:rPr>
          <w:rFonts w:ascii="Times New Roman" w:hAnsi="Times New Roman" w:cs="Times New Roman"/>
          <w:sz w:val="24"/>
          <w:szCs w:val="24"/>
        </w:rPr>
        <w:t>on seed removal rates due</w:t>
      </w:r>
      <w:r w:rsidR="00D121CC">
        <w:rPr>
          <w:rFonts w:ascii="Times New Roman" w:hAnsi="Times New Roman" w:cs="Times New Roman"/>
          <w:sz w:val="24"/>
          <w:szCs w:val="24"/>
        </w:rPr>
        <w:t xml:space="preserve"> to</w:t>
      </w:r>
      <w:r w:rsidR="00913293">
        <w:rPr>
          <w:rFonts w:ascii="Times New Roman" w:hAnsi="Times New Roman" w:cs="Times New Roman"/>
          <w:sz w:val="24"/>
          <w:szCs w:val="24"/>
        </w:rPr>
        <w:t xml:space="preserv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xml:space="preserve"> removal</w:t>
      </w:r>
      <w:r w:rsidR="00C13C06">
        <w:rPr>
          <w:rFonts w:ascii="Times New Roman" w:hAnsi="Times New Roman" w:cs="Times New Roman"/>
          <w:sz w:val="24"/>
          <w:szCs w:val="24"/>
        </w:rPr>
        <w:t xml:space="preserve"> is dampened under the warming treatment.</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BC69A04"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w:t>
      </w:r>
      <w:r w:rsidR="003C03C7">
        <w:rPr>
          <w:rFonts w:ascii="Times New Roman" w:hAnsi="Times New Roman" w:cs="Times New Roman"/>
          <w:sz w:val="24"/>
          <w:szCs w:val="24"/>
        </w:rPr>
        <w:lastRenderedPageBreak/>
        <w:t>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5402F15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w:t>
      </w:r>
      <w:r w:rsidR="003C2041">
        <w:rPr>
          <w:rFonts w:ascii="Times New Roman" w:hAnsi="Times New Roman" w:cs="Times New Roman"/>
          <w:sz w:val="24"/>
          <w:szCs w:val="24"/>
        </w:rPr>
        <w:lastRenderedPageBreak/>
        <w:t xml:space="preserve">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lastRenderedPageBreak/>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lastRenderedPageBreak/>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51"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51"/>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lastRenderedPageBreak/>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lastRenderedPageBreak/>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w:t>
      </w:r>
      <w:r w:rsidRPr="00394E95">
        <w:rPr>
          <w:rFonts w:ascii="Times New Roman" w:hAnsi="Times New Roman" w:cs="Times New Roman"/>
          <w:color w:val="222222"/>
          <w:sz w:val="24"/>
          <w:szCs w:val="24"/>
          <w:shd w:val="clear" w:color="auto" w:fill="FFFFFF"/>
        </w:rPr>
        <w:lastRenderedPageBreak/>
        <w:t xml:space="preserve">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F12BB35" w14:textId="5C9E8639" w:rsidR="002D03DB" w:rsidRPr="00A45266" w:rsidRDefault="00520BB0" w:rsidP="002D03DB">
      <w:pPr>
        <w:spacing w:line="240" w:lineRule="auto"/>
        <w:jc w:val="both"/>
        <w:rPr>
          <w:rFonts w:ascii="Times New Roman" w:eastAsiaTheme="minorEastAsia" w:hAnsi="Times New Roman" w:cs="Times New Roman"/>
          <w:sz w:val="24"/>
          <w:szCs w:val="24"/>
          <w:rPrChange w:id="52" w:author="Drees, Trevor" w:date="2023-01-28T18:03:00Z">
            <w:rPr>
              <w:rFonts w:ascii="Times New Roman" w:hAnsi="Times New Roman" w:cs="Times New Roman"/>
              <w:color w:val="222222"/>
              <w:sz w:val="24"/>
              <w:szCs w:val="24"/>
              <w:shd w:val="clear" w:color="auto" w:fill="FFFFFF"/>
            </w:rPr>
          </w:rPrChange>
        </w:rPr>
        <w:pPrChange w:id="53" w:author="Drees, Trevor" w:date="2023-01-28T17:19:00Z">
          <w:pPr>
            <w:spacing w:after="120" w:line="240" w:lineRule="auto"/>
            <w:jc w:val="both"/>
          </w:pPr>
        </w:pPrChange>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w:t>
      </w:r>
      <w:del w:id="54" w:author="Drees, Trevor" w:date="2023-01-28T16:50:00Z">
        <w:r w:rsidDel="00D97EE3">
          <w:rPr>
            <w:rFonts w:ascii="Times New Roman" w:eastAsiaTheme="minorEastAsia" w:hAnsi="Times New Roman" w:cs="Times New Roman"/>
            <w:sz w:val="24"/>
            <w:szCs w:val="24"/>
          </w:rPr>
          <w:delText>24, and 48</w:delText>
        </w:r>
      </w:del>
      <w:ins w:id="55" w:author="Drees, Trevor" w:date="2023-01-28T16:50:00Z">
        <w:r w:rsidR="00D97EE3">
          <w:rPr>
            <w:rFonts w:ascii="Times New Roman" w:eastAsiaTheme="minorEastAsia" w:hAnsi="Times New Roman" w:cs="Times New Roman"/>
            <w:sz w:val="24"/>
            <w:szCs w:val="24"/>
          </w:rPr>
          <w:t>and 24</w:t>
        </w:r>
      </w:ins>
      <w:r>
        <w:rPr>
          <w:rFonts w:ascii="Times New Roman" w:eastAsiaTheme="minorEastAsia" w:hAnsi="Times New Roman" w:cs="Times New Roman"/>
          <w:sz w:val="24"/>
          <w:szCs w:val="24"/>
        </w:rPr>
        <w:t xml:space="preserve"> hours. The intercept (baseline) represents </w:t>
      </w:r>
      <w:del w:id="56" w:author="Drees, Trevor" w:date="2023-01-28T16:50:00Z">
        <w:r w:rsidDel="00F33B2F">
          <w:rPr>
            <w:rFonts w:ascii="Times New Roman" w:eastAsiaTheme="minorEastAsia" w:hAnsi="Times New Roman" w:cs="Times New Roman"/>
            <w:i/>
            <w:iCs/>
            <w:sz w:val="24"/>
            <w:szCs w:val="24"/>
          </w:rPr>
          <w:delText>C. acanthoides</w:delText>
        </w:r>
        <w:r w:rsidDel="00F33B2F">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57" w:author="Drees, Trevor" w:date="2023-01-28T17:17:00Z">
          <w:tblPr>
            <w:tblStyle w:val="TableGrid"/>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023"/>
        <w:gridCol w:w="245"/>
        <w:gridCol w:w="1342"/>
        <w:gridCol w:w="245"/>
        <w:gridCol w:w="850"/>
        <w:gridCol w:w="850"/>
        <w:gridCol w:w="283"/>
        <w:gridCol w:w="1587"/>
        <w:gridCol w:w="851"/>
        <w:gridCol w:w="850"/>
        <w:tblGridChange w:id="58">
          <w:tblGrid>
            <w:gridCol w:w="2023"/>
            <w:gridCol w:w="245"/>
            <w:gridCol w:w="1342"/>
            <w:gridCol w:w="245"/>
            <w:gridCol w:w="57"/>
            <w:gridCol w:w="57"/>
            <w:gridCol w:w="736"/>
            <w:gridCol w:w="57"/>
            <w:gridCol w:w="57"/>
            <w:gridCol w:w="736"/>
            <w:gridCol w:w="57"/>
            <w:gridCol w:w="57"/>
            <w:gridCol w:w="169"/>
            <w:gridCol w:w="57"/>
            <w:gridCol w:w="1530"/>
            <w:gridCol w:w="171"/>
            <w:gridCol w:w="680"/>
            <w:gridCol w:w="171"/>
            <w:gridCol w:w="679"/>
            <w:gridCol w:w="171"/>
          </w:tblGrid>
        </w:tblGridChange>
      </w:tblGrid>
      <w:tr w:rsidR="002D03DB" w:rsidDel="002D03DB" w14:paraId="2A1C4037" w14:textId="77777777" w:rsidTr="002D03DB">
        <w:trPr>
          <w:gridAfter w:val="4"/>
          <w:del w:id="59" w:author="Drees, Trevor" w:date="2023-01-28T17:12:00Z"/>
          <w:trPrChange w:id="60" w:author="Drees, Trevor" w:date="2023-01-28T17:17:00Z">
            <w:trPr>
              <w:gridAfter w:val="4"/>
            </w:trPr>
          </w:trPrChange>
        </w:trPr>
        <w:tc>
          <w:tcPr>
            <w:tcW w:w="2268" w:type="dxa"/>
            <w:gridSpan w:val="2"/>
            <w:tcBorders>
              <w:bottom w:val="single" w:sz="4" w:space="0" w:color="auto"/>
            </w:tcBorders>
            <w:tcPrChange w:id="61" w:author="Drees, Trevor" w:date="2023-01-28T17:17:00Z">
              <w:tcPr>
                <w:tcW w:w="2268" w:type="dxa"/>
                <w:gridSpan w:val="2"/>
                <w:tcBorders>
                  <w:bottom w:val="single" w:sz="4" w:space="0" w:color="auto"/>
                </w:tcBorders>
              </w:tcPr>
            </w:tcPrChange>
          </w:tcPr>
          <w:p w14:paraId="77D83B17" w14:textId="5021C17A" w:rsidR="002D03DB" w:rsidRPr="00050DDB" w:rsidDel="002D03DB" w:rsidRDefault="002D03DB">
            <w:pPr>
              <w:rPr>
                <w:del w:id="62" w:author="Drees, Trevor" w:date="2023-01-28T17:12:00Z"/>
                <w:rFonts w:ascii="Times New Roman" w:hAnsi="Times New Roman" w:cs="Times New Roman"/>
                <w:b/>
                <w:bCs/>
              </w:rPr>
            </w:pPr>
          </w:p>
        </w:tc>
        <w:tc>
          <w:tcPr>
            <w:tcW w:w="1587" w:type="dxa"/>
            <w:gridSpan w:val="2"/>
            <w:tcBorders>
              <w:bottom w:val="single" w:sz="4" w:space="0" w:color="auto"/>
            </w:tcBorders>
            <w:tcPrChange w:id="63" w:author="Drees, Trevor" w:date="2023-01-28T17:17:00Z">
              <w:tcPr>
                <w:tcW w:w="1701" w:type="dxa"/>
                <w:gridSpan w:val="4"/>
                <w:tcBorders>
                  <w:bottom w:val="single" w:sz="4" w:space="0" w:color="auto"/>
                </w:tcBorders>
              </w:tcPr>
            </w:tcPrChange>
          </w:tcPr>
          <w:p w14:paraId="4AA49B56" w14:textId="424BF839" w:rsidR="002D03DB" w:rsidRPr="00D97EE3" w:rsidDel="002D03DB" w:rsidRDefault="002D03DB" w:rsidP="00ED00F1">
            <w:pPr>
              <w:jc w:val="center"/>
              <w:rPr>
                <w:del w:id="64" w:author="Drees, Trevor" w:date="2023-01-28T17:12:00Z"/>
                <w:rFonts w:ascii="Times New Roman" w:hAnsi="Times New Roman" w:cs="Times New Roman"/>
                <w:b/>
                <w:bCs/>
                <w:i/>
                <w:iCs/>
                <w:rPrChange w:id="65" w:author="Drees, Trevor" w:date="2023-01-28T16:44:00Z">
                  <w:rPr>
                    <w:del w:id="66" w:author="Drees, Trevor" w:date="2023-01-28T17:12:00Z"/>
                    <w:rFonts w:ascii="Times New Roman" w:hAnsi="Times New Roman" w:cs="Times New Roman"/>
                    <w:b/>
                    <w:bCs/>
                  </w:rPr>
                </w:rPrChange>
              </w:rPr>
            </w:pPr>
            <w:del w:id="67" w:author="Drees, Trevor" w:date="2023-01-28T16:44:00Z">
              <w:r w:rsidRPr="00D97EE3" w:rsidDel="00D97EE3">
                <w:rPr>
                  <w:rFonts w:ascii="Times New Roman" w:hAnsi="Times New Roman" w:cs="Times New Roman"/>
                  <w:b/>
                  <w:bCs/>
                  <w:i/>
                  <w:iCs/>
                  <w:rPrChange w:id="68" w:author="Drees, Trevor" w:date="2023-01-28T16:44:00Z">
                    <w:rPr>
                      <w:rFonts w:ascii="Times New Roman" w:hAnsi="Times New Roman" w:cs="Times New Roman"/>
                      <w:b/>
                      <w:bCs/>
                    </w:rPr>
                  </w:rPrChange>
                </w:rPr>
                <w:delText>6 Hours</w:delText>
              </w:r>
            </w:del>
          </w:p>
        </w:tc>
        <w:tc>
          <w:tcPr>
            <w:tcW w:w="850" w:type="dxa"/>
            <w:tcBorders>
              <w:bottom w:val="single" w:sz="4" w:space="0" w:color="auto"/>
            </w:tcBorders>
            <w:tcPrChange w:id="69" w:author="Drees, Trevor" w:date="2023-01-28T17:17:00Z">
              <w:tcPr>
                <w:tcW w:w="850" w:type="dxa"/>
                <w:gridSpan w:val="3"/>
                <w:tcBorders>
                  <w:bottom w:val="single" w:sz="4" w:space="0" w:color="auto"/>
                </w:tcBorders>
              </w:tcPr>
            </w:tcPrChange>
          </w:tcPr>
          <w:p w14:paraId="3DFE847A" w14:textId="777E7E91" w:rsidR="002D03DB" w:rsidRPr="002D03DB" w:rsidDel="002D03DB" w:rsidRDefault="002D03DB" w:rsidP="00ED00F1">
            <w:pPr>
              <w:jc w:val="center"/>
              <w:rPr>
                <w:del w:id="70" w:author="Drees, Trevor" w:date="2023-01-28T17:12:00Z"/>
                <w:rFonts w:ascii="Times New Roman" w:hAnsi="Times New Roman" w:cs="Times New Roman"/>
                <w:b/>
                <w:bCs/>
                <w:i/>
                <w:iCs/>
              </w:rPr>
            </w:pPr>
          </w:p>
        </w:tc>
        <w:tc>
          <w:tcPr>
            <w:tcW w:w="850" w:type="dxa"/>
            <w:tcBorders>
              <w:bottom w:val="single" w:sz="4" w:space="0" w:color="auto"/>
            </w:tcBorders>
            <w:tcPrChange w:id="71" w:author="Drees, Trevor" w:date="2023-01-28T17:17:00Z">
              <w:tcPr>
                <w:tcW w:w="850" w:type="dxa"/>
                <w:gridSpan w:val="3"/>
                <w:tcBorders>
                  <w:bottom w:val="single" w:sz="4" w:space="0" w:color="auto"/>
                </w:tcBorders>
              </w:tcPr>
            </w:tcPrChange>
          </w:tcPr>
          <w:p w14:paraId="725D38E4" w14:textId="0D665FAF" w:rsidR="002D03DB" w:rsidRPr="00D97EE3" w:rsidDel="002D03DB" w:rsidRDefault="002D03DB" w:rsidP="00ED00F1">
            <w:pPr>
              <w:jc w:val="center"/>
              <w:rPr>
                <w:del w:id="72" w:author="Drees, Trevor" w:date="2023-01-28T17:12:00Z"/>
                <w:rFonts w:ascii="Times New Roman" w:hAnsi="Times New Roman" w:cs="Times New Roman"/>
                <w:b/>
                <w:bCs/>
                <w:i/>
                <w:iCs/>
                <w:rPrChange w:id="73" w:author="Drees, Trevor" w:date="2023-01-28T16:44:00Z">
                  <w:rPr>
                    <w:del w:id="74" w:author="Drees, Trevor" w:date="2023-01-28T17:12:00Z"/>
                    <w:rFonts w:ascii="Times New Roman" w:hAnsi="Times New Roman" w:cs="Times New Roman"/>
                    <w:b/>
                    <w:bCs/>
                  </w:rPr>
                </w:rPrChange>
              </w:rPr>
            </w:pPr>
            <w:del w:id="75" w:author="Drees, Trevor" w:date="2023-01-28T16:44:00Z">
              <w:r w:rsidRPr="00D97EE3" w:rsidDel="00D97EE3">
                <w:rPr>
                  <w:rFonts w:ascii="Times New Roman" w:hAnsi="Times New Roman" w:cs="Times New Roman"/>
                  <w:b/>
                  <w:bCs/>
                  <w:i/>
                  <w:iCs/>
                  <w:rPrChange w:id="76" w:author="Drees, Trevor" w:date="2023-01-28T16:44:00Z">
                    <w:rPr>
                      <w:rFonts w:ascii="Times New Roman" w:hAnsi="Times New Roman" w:cs="Times New Roman"/>
                      <w:b/>
                      <w:bCs/>
                    </w:rPr>
                  </w:rPrChange>
                </w:rPr>
                <w:delText>12 Hours</w:delText>
              </w:r>
            </w:del>
          </w:p>
        </w:tc>
      </w:tr>
      <w:tr w:rsidR="002D03DB" w14:paraId="53C5DCB2" w14:textId="77777777" w:rsidTr="00242E89">
        <w:tblPrEx>
          <w:tblPrExChange w:id="77" w:author="Drees, Trevor" w:date="2023-01-28T17:21:00Z">
            <w:tblPrEx>
              <w:tblW w:w="9126" w:type="dxa"/>
            </w:tblPrEx>
          </w:tblPrExChange>
        </w:tblPrEx>
        <w:trPr>
          <w:ins w:id="78" w:author="Drees, Trevor" w:date="2023-01-28T17:18:00Z"/>
          <w:trPrChange w:id="79" w:author="Drees, Trevor" w:date="2023-01-28T17:21:00Z">
            <w:trPr>
              <w:gridAfter w:val="0"/>
            </w:trPr>
          </w:trPrChange>
        </w:trPr>
        <w:tc>
          <w:tcPr>
            <w:tcW w:w="2268" w:type="dxa"/>
            <w:gridSpan w:val="2"/>
            <w:tcBorders>
              <w:bottom w:val="single" w:sz="18" w:space="0" w:color="auto"/>
            </w:tcBorders>
            <w:tcPrChange w:id="80" w:author="Drees, Trevor" w:date="2023-01-28T17:21:00Z">
              <w:tcPr>
                <w:tcW w:w="2268" w:type="dxa"/>
                <w:gridSpan w:val="2"/>
                <w:tcBorders>
                  <w:top w:val="single" w:sz="4" w:space="0" w:color="auto"/>
                </w:tcBorders>
              </w:tcPr>
            </w:tcPrChange>
          </w:tcPr>
          <w:p w14:paraId="1B385016" w14:textId="77777777" w:rsidR="002D03DB" w:rsidRDefault="002D03DB" w:rsidP="00ED00F1">
            <w:pPr>
              <w:rPr>
                <w:ins w:id="81" w:author="Drees, Trevor" w:date="2023-01-28T17:18:00Z"/>
                <w:rFonts w:ascii="Times New Roman" w:hAnsi="Times New Roman" w:cs="Times New Roman"/>
                <w:b/>
                <w:bCs/>
              </w:rPr>
            </w:pPr>
          </w:p>
        </w:tc>
        <w:tc>
          <w:tcPr>
            <w:tcW w:w="3287" w:type="dxa"/>
            <w:gridSpan w:val="4"/>
            <w:tcBorders>
              <w:bottom w:val="single" w:sz="18" w:space="0" w:color="auto"/>
            </w:tcBorders>
            <w:tcPrChange w:id="82" w:author="Drees, Trevor" w:date="2023-01-28T17:21:00Z">
              <w:tcPr>
                <w:tcW w:w="3287" w:type="dxa"/>
                <w:gridSpan w:val="8"/>
                <w:tcBorders>
                  <w:top w:val="single" w:sz="4" w:space="0" w:color="auto"/>
                </w:tcBorders>
              </w:tcPr>
            </w:tcPrChange>
          </w:tcPr>
          <w:p w14:paraId="46477FA0" w14:textId="0A71B1AF" w:rsidR="002D03DB" w:rsidRPr="009D5A7E" w:rsidRDefault="002D03DB" w:rsidP="00ED00F1">
            <w:pPr>
              <w:jc w:val="center"/>
              <w:rPr>
                <w:ins w:id="83" w:author="Drees, Trevor" w:date="2023-01-28T17:18:00Z"/>
                <w:rFonts w:ascii="Times New Roman" w:hAnsi="Times New Roman" w:cs="Times New Roman"/>
                <w:b/>
                <w:bCs/>
                <w:i/>
                <w:iCs/>
              </w:rPr>
            </w:pPr>
            <w:ins w:id="84" w:author="Drees, Trevor" w:date="2023-01-28T17:18:00Z">
              <w:r>
                <w:rPr>
                  <w:rFonts w:ascii="Times New Roman" w:hAnsi="Times New Roman" w:cs="Times New Roman"/>
                  <w:b/>
                  <w:bCs/>
                  <w:i/>
                  <w:iCs/>
                </w:rPr>
                <w:t>C. nutans</w:t>
              </w:r>
            </w:ins>
          </w:p>
        </w:tc>
        <w:tc>
          <w:tcPr>
            <w:tcW w:w="283" w:type="dxa"/>
            <w:tcBorders>
              <w:bottom w:val="single" w:sz="18" w:space="0" w:color="auto"/>
            </w:tcBorders>
            <w:tcPrChange w:id="85" w:author="Drees, Trevor" w:date="2023-01-28T17:21:00Z">
              <w:tcPr>
                <w:tcW w:w="283" w:type="dxa"/>
                <w:gridSpan w:val="3"/>
                <w:tcBorders>
                  <w:top w:val="single" w:sz="4" w:space="0" w:color="auto"/>
                </w:tcBorders>
              </w:tcPr>
            </w:tcPrChange>
          </w:tcPr>
          <w:p w14:paraId="3FF7E62E" w14:textId="77777777" w:rsidR="002D03DB" w:rsidRPr="00050DDB" w:rsidRDefault="002D03DB" w:rsidP="00D97EE3">
            <w:pPr>
              <w:jc w:val="center"/>
              <w:rPr>
                <w:ins w:id="86" w:author="Drees, Trevor" w:date="2023-01-28T17:18:00Z"/>
                <w:rFonts w:ascii="Times New Roman" w:hAnsi="Times New Roman" w:cs="Times New Roman"/>
                <w:b/>
                <w:bCs/>
              </w:rPr>
            </w:pPr>
          </w:p>
        </w:tc>
        <w:tc>
          <w:tcPr>
            <w:tcW w:w="3288" w:type="dxa"/>
            <w:gridSpan w:val="3"/>
            <w:tcBorders>
              <w:bottom w:val="single" w:sz="18" w:space="0" w:color="auto"/>
            </w:tcBorders>
            <w:vAlign w:val="center"/>
            <w:tcPrChange w:id="87" w:author="Drees, Trevor" w:date="2023-01-28T17:21:00Z">
              <w:tcPr>
                <w:tcW w:w="3288" w:type="dxa"/>
                <w:gridSpan w:val="6"/>
                <w:tcBorders>
                  <w:top w:val="single" w:sz="4" w:space="0" w:color="auto"/>
                </w:tcBorders>
                <w:vAlign w:val="center"/>
              </w:tcPr>
            </w:tcPrChange>
          </w:tcPr>
          <w:p w14:paraId="0DC4D902" w14:textId="246922BE" w:rsidR="002D03DB" w:rsidRPr="009D5A7E" w:rsidRDefault="002D03DB" w:rsidP="00ED00F1">
            <w:pPr>
              <w:jc w:val="center"/>
              <w:rPr>
                <w:ins w:id="88" w:author="Drees, Trevor" w:date="2023-01-28T17:18:00Z"/>
                <w:rFonts w:ascii="Times New Roman" w:hAnsi="Times New Roman" w:cs="Times New Roman"/>
                <w:b/>
                <w:bCs/>
                <w:i/>
                <w:iCs/>
              </w:rPr>
            </w:pPr>
            <w:ins w:id="89" w:author="Drees, Trevor" w:date="2023-01-28T17:18:00Z">
              <w:r>
                <w:rPr>
                  <w:rFonts w:ascii="Times New Roman" w:hAnsi="Times New Roman" w:cs="Times New Roman"/>
                  <w:b/>
                  <w:bCs/>
                  <w:i/>
                  <w:iCs/>
                </w:rPr>
                <w:t xml:space="preserve">C. </w:t>
              </w:r>
              <w:proofErr w:type="spellStart"/>
              <w:r>
                <w:rPr>
                  <w:rFonts w:ascii="Times New Roman" w:hAnsi="Times New Roman" w:cs="Times New Roman"/>
                  <w:b/>
                  <w:bCs/>
                  <w:i/>
                  <w:iCs/>
                </w:rPr>
                <w:t>acanthoides</w:t>
              </w:r>
              <w:proofErr w:type="spellEnd"/>
            </w:ins>
          </w:p>
        </w:tc>
      </w:tr>
      <w:tr w:rsidR="002D03DB" w14:paraId="3354420B" w14:textId="77777777" w:rsidTr="00242E89">
        <w:tblPrEx>
          <w:tblPrExChange w:id="90" w:author="Drees, Trevor" w:date="2023-01-28T17:21:00Z">
            <w:tblPrEx>
              <w:tblW w:w="9126" w:type="dxa"/>
            </w:tblPrEx>
          </w:tblPrExChange>
        </w:tblPrEx>
        <w:trPr>
          <w:ins w:id="91" w:author="Drees, Trevor" w:date="2023-01-28T16:52:00Z"/>
          <w:trPrChange w:id="92" w:author="Drees, Trevor" w:date="2023-01-28T17:21:00Z">
            <w:trPr>
              <w:gridAfter w:val="0"/>
            </w:trPr>
          </w:trPrChange>
        </w:trPr>
        <w:tc>
          <w:tcPr>
            <w:tcW w:w="2268" w:type="dxa"/>
            <w:gridSpan w:val="2"/>
            <w:tcBorders>
              <w:top w:val="single" w:sz="18" w:space="0" w:color="auto"/>
            </w:tcBorders>
            <w:tcPrChange w:id="93" w:author="Drees, Trevor" w:date="2023-01-28T17:21:00Z">
              <w:tcPr>
                <w:tcW w:w="2268" w:type="dxa"/>
                <w:gridSpan w:val="2"/>
                <w:tcBorders>
                  <w:top w:val="single" w:sz="4" w:space="0" w:color="auto"/>
                </w:tcBorders>
              </w:tcPr>
            </w:tcPrChange>
          </w:tcPr>
          <w:p w14:paraId="183EE942" w14:textId="77777777" w:rsidR="002D03DB" w:rsidRDefault="002D03DB" w:rsidP="00ED00F1">
            <w:pPr>
              <w:rPr>
                <w:ins w:id="94" w:author="Drees, Trevor" w:date="2023-01-28T16:52:00Z"/>
                <w:rFonts w:ascii="Times New Roman" w:hAnsi="Times New Roman" w:cs="Times New Roman"/>
                <w:b/>
                <w:bCs/>
              </w:rPr>
            </w:pPr>
          </w:p>
        </w:tc>
        <w:tc>
          <w:tcPr>
            <w:tcW w:w="1587" w:type="dxa"/>
            <w:gridSpan w:val="2"/>
            <w:tcBorders>
              <w:top w:val="single" w:sz="18" w:space="0" w:color="auto"/>
            </w:tcBorders>
            <w:tcPrChange w:id="95" w:author="Drees, Trevor" w:date="2023-01-28T17:21:00Z">
              <w:tcPr>
                <w:tcW w:w="1587" w:type="dxa"/>
                <w:gridSpan w:val="2"/>
                <w:tcBorders>
                  <w:top w:val="single" w:sz="4" w:space="0" w:color="auto"/>
                </w:tcBorders>
              </w:tcPr>
            </w:tcPrChange>
          </w:tcPr>
          <w:p w14:paraId="4087575A" w14:textId="77777777" w:rsidR="002D03DB" w:rsidRPr="00050DDB" w:rsidRDefault="002D03DB" w:rsidP="00ED00F1">
            <w:pPr>
              <w:jc w:val="center"/>
              <w:rPr>
                <w:ins w:id="96" w:author="Drees, Trevor" w:date="2023-01-28T16:52:00Z"/>
                <w:rFonts w:ascii="Times New Roman" w:hAnsi="Times New Roman" w:cs="Times New Roman"/>
                <w:b/>
                <w:bCs/>
              </w:rPr>
            </w:pPr>
          </w:p>
        </w:tc>
        <w:tc>
          <w:tcPr>
            <w:tcW w:w="850" w:type="dxa"/>
            <w:tcBorders>
              <w:top w:val="single" w:sz="18" w:space="0" w:color="auto"/>
            </w:tcBorders>
            <w:tcPrChange w:id="97" w:author="Drees, Trevor" w:date="2023-01-28T17:21:00Z">
              <w:tcPr>
                <w:tcW w:w="850" w:type="dxa"/>
                <w:gridSpan w:val="3"/>
                <w:tcBorders>
                  <w:top w:val="single" w:sz="4" w:space="0" w:color="auto"/>
                </w:tcBorders>
              </w:tcPr>
            </w:tcPrChange>
          </w:tcPr>
          <w:p w14:paraId="232EF163" w14:textId="77777777" w:rsidR="002D03DB" w:rsidRPr="009D5A7E" w:rsidRDefault="002D03DB" w:rsidP="00ED00F1">
            <w:pPr>
              <w:jc w:val="center"/>
              <w:rPr>
                <w:ins w:id="98" w:author="Drees, Trevor" w:date="2023-01-28T16:52:00Z"/>
                <w:rFonts w:ascii="Times New Roman" w:hAnsi="Times New Roman" w:cs="Times New Roman"/>
                <w:b/>
                <w:bCs/>
                <w:i/>
                <w:iCs/>
              </w:rPr>
            </w:pPr>
          </w:p>
        </w:tc>
        <w:tc>
          <w:tcPr>
            <w:tcW w:w="850" w:type="dxa"/>
            <w:tcBorders>
              <w:top w:val="single" w:sz="18" w:space="0" w:color="auto"/>
            </w:tcBorders>
            <w:tcPrChange w:id="99" w:author="Drees, Trevor" w:date="2023-01-28T17:21:00Z">
              <w:tcPr>
                <w:tcW w:w="850" w:type="dxa"/>
                <w:gridSpan w:val="3"/>
                <w:tcBorders>
                  <w:top w:val="single" w:sz="4" w:space="0" w:color="auto"/>
                </w:tcBorders>
              </w:tcPr>
            </w:tcPrChange>
          </w:tcPr>
          <w:p w14:paraId="5AEF26B3" w14:textId="77777777" w:rsidR="002D03DB" w:rsidRPr="009D5A7E" w:rsidRDefault="002D03DB" w:rsidP="00ED00F1">
            <w:pPr>
              <w:jc w:val="center"/>
              <w:rPr>
                <w:ins w:id="100" w:author="Drees, Trevor" w:date="2023-01-28T16:52:00Z"/>
                <w:rFonts w:ascii="Times New Roman" w:hAnsi="Times New Roman" w:cs="Times New Roman"/>
                <w:b/>
                <w:bCs/>
                <w:i/>
                <w:iCs/>
              </w:rPr>
            </w:pPr>
          </w:p>
        </w:tc>
        <w:tc>
          <w:tcPr>
            <w:tcW w:w="283" w:type="dxa"/>
            <w:tcBorders>
              <w:top w:val="single" w:sz="18" w:space="0" w:color="auto"/>
            </w:tcBorders>
            <w:tcPrChange w:id="101" w:author="Drees, Trevor" w:date="2023-01-28T17:21:00Z">
              <w:tcPr>
                <w:tcW w:w="283" w:type="dxa"/>
                <w:gridSpan w:val="3"/>
                <w:tcBorders>
                  <w:top w:val="single" w:sz="4" w:space="0" w:color="auto"/>
                </w:tcBorders>
              </w:tcPr>
            </w:tcPrChange>
          </w:tcPr>
          <w:p w14:paraId="2644A2B9" w14:textId="77777777" w:rsidR="002D03DB" w:rsidRPr="00050DDB" w:rsidRDefault="002D03DB" w:rsidP="00D97EE3">
            <w:pPr>
              <w:jc w:val="center"/>
              <w:rPr>
                <w:ins w:id="102" w:author="Drees, Trevor" w:date="2023-01-28T17:11:00Z"/>
                <w:rFonts w:ascii="Times New Roman" w:hAnsi="Times New Roman" w:cs="Times New Roman"/>
                <w:b/>
                <w:bCs/>
              </w:rPr>
            </w:pPr>
          </w:p>
        </w:tc>
        <w:tc>
          <w:tcPr>
            <w:tcW w:w="1587" w:type="dxa"/>
            <w:tcBorders>
              <w:top w:val="single" w:sz="18" w:space="0" w:color="auto"/>
            </w:tcBorders>
            <w:vAlign w:val="center"/>
            <w:tcPrChange w:id="103" w:author="Drees, Trevor" w:date="2023-01-28T17:21:00Z">
              <w:tcPr>
                <w:tcW w:w="1587" w:type="dxa"/>
                <w:gridSpan w:val="2"/>
                <w:tcBorders>
                  <w:top w:val="single" w:sz="4" w:space="0" w:color="auto"/>
                </w:tcBorders>
                <w:vAlign w:val="center"/>
              </w:tcPr>
            </w:tcPrChange>
          </w:tcPr>
          <w:p w14:paraId="23AC82A9" w14:textId="682D207F" w:rsidR="002D03DB" w:rsidRPr="00050DDB" w:rsidRDefault="002D03DB" w:rsidP="00D97EE3">
            <w:pPr>
              <w:jc w:val="center"/>
              <w:rPr>
                <w:ins w:id="104" w:author="Drees, Trevor" w:date="2023-01-28T16:52:00Z"/>
                <w:rFonts w:ascii="Times New Roman" w:hAnsi="Times New Roman" w:cs="Times New Roman"/>
                <w:b/>
                <w:bCs/>
              </w:rPr>
            </w:pPr>
          </w:p>
        </w:tc>
        <w:tc>
          <w:tcPr>
            <w:tcW w:w="851" w:type="dxa"/>
            <w:tcBorders>
              <w:top w:val="single" w:sz="18" w:space="0" w:color="auto"/>
            </w:tcBorders>
            <w:tcPrChange w:id="105" w:author="Drees, Trevor" w:date="2023-01-28T17:21:00Z">
              <w:tcPr>
                <w:tcW w:w="851" w:type="dxa"/>
                <w:gridSpan w:val="2"/>
                <w:tcBorders>
                  <w:top w:val="single" w:sz="4" w:space="0" w:color="auto"/>
                </w:tcBorders>
              </w:tcPr>
            </w:tcPrChange>
          </w:tcPr>
          <w:p w14:paraId="2C1D5ADF" w14:textId="77777777" w:rsidR="002D03DB" w:rsidRPr="009D5A7E" w:rsidRDefault="002D03DB" w:rsidP="00ED00F1">
            <w:pPr>
              <w:jc w:val="center"/>
              <w:rPr>
                <w:ins w:id="106" w:author="Drees, Trevor" w:date="2023-01-28T16:52:00Z"/>
                <w:rFonts w:ascii="Times New Roman" w:hAnsi="Times New Roman" w:cs="Times New Roman"/>
                <w:b/>
                <w:bCs/>
                <w:i/>
                <w:iCs/>
              </w:rPr>
            </w:pPr>
          </w:p>
        </w:tc>
        <w:tc>
          <w:tcPr>
            <w:tcW w:w="850" w:type="dxa"/>
            <w:tcBorders>
              <w:top w:val="single" w:sz="18" w:space="0" w:color="auto"/>
            </w:tcBorders>
            <w:tcPrChange w:id="107" w:author="Drees, Trevor" w:date="2023-01-28T17:21:00Z">
              <w:tcPr>
                <w:tcW w:w="850" w:type="dxa"/>
                <w:gridSpan w:val="2"/>
                <w:tcBorders>
                  <w:top w:val="single" w:sz="4" w:space="0" w:color="auto"/>
                </w:tcBorders>
              </w:tcPr>
            </w:tcPrChange>
          </w:tcPr>
          <w:p w14:paraId="7D33EFCE" w14:textId="77777777" w:rsidR="002D03DB" w:rsidRPr="009D5A7E" w:rsidRDefault="002D03DB" w:rsidP="00ED00F1">
            <w:pPr>
              <w:jc w:val="center"/>
              <w:rPr>
                <w:ins w:id="108" w:author="Drees, Trevor" w:date="2023-01-28T16:52:00Z"/>
                <w:rFonts w:ascii="Times New Roman" w:hAnsi="Times New Roman" w:cs="Times New Roman"/>
                <w:b/>
                <w:bCs/>
                <w:i/>
                <w:iCs/>
              </w:rPr>
            </w:pPr>
          </w:p>
        </w:tc>
      </w:tr>
      <w:tr w:rsidR="002D03DB" w14:paraId="10335B94" w14:textId="77777777" w:rsidTr="002D03DB">
        <w:tc>
          <w:tcPr>
            <w:tcW w:w="2268" w:type="dxa"/>
            <w:gridSpan w:val="2"/>
            <w:tcBorders>
              <w:bottom w:val="single" w:sz="4" w:space="0" w:color="auto"/>
            </w:tcBorders>
          </w:tcPr>
          <w:p w14:paraId="622CAF71" w14:textId="68BDF2AA" w:rsidR="002D03DB" w:rsidRPr="00050DDB" w:rsidRDefault="002D03DB" w:rsidP="00ED00F1">
            <w:pPr>
              <w:rPr>
                <w:rFonts w:ascii="Times New Roman" w:hAnsi="Times New Roman" w:cs="Times New Roman"/>
                <w:b/>
                <w:bCs/>
              </w:rPr>
            </w:pPr>
            <w:ins w:id="109" w:author="Drees, Trevor" w:date="2023-01-28T16:48:00Z">
              <w:r>
                <w:rPr>
                  <w:rFonts w:ascii="Times New Roman" w:hAnsi="Times New Roman" w:cs="Times New Roman"/>
                  <w:b/>
                  <w:bCs/>
                </w:rPr>
                <w:t>6 Hours</w:t>
              </w:r>
            </w:ins>
          </w:p>
        </w:tc>
        <w:tc>
          <w:tcPr>
            <w:tcW w:w="1587" w:type="dxa"/>
            <w:gridSpan w:val="2"/>
            <w:tcBorders>
              <w:bottom w:val="single" w:sz="4" w:space="0" w:color="auto"/>
            </w:tcBorders>
          </w:tcPr>
          <w:p w14:paraId="67536195" w14:textId="175FEF5F" w:rsidR="002D03DB" w:rsidRPr="00050DDB" w:rsidRDefault="002D03DB"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50" w:type="dxa"/>
            <w:tcBorders>
              <w:bottom w:val="single" w:sz="4" w:space="0" w:color="auto"/>
            </w:tcBorders>
          </w:tcPr>
          <w:p w14:paraId="04D381AD" w14:textId="54728242"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41227695" w14:textId="47FC0467"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283" w:type="dxa"/>
            <w:tcBorders>
              <w:bottom w:val="single" w:sz="4" w:space="0" w:color="auto"/>
            </w:tcBorders>
          </w:tcPr>
          <w:p w14:paraId="0F4CEE63" w14:textId="77777777" w:rsidR="002D03DB" w:rsidRPr="00050DDB" w:rsidRDefault="002D03DB" w:rsidP="00D97EE3">
            <w:pPr>
              <w:jc w:val="center"/>
              <w:rPr>
                <w:rFonts w:ascii="Times New Roman" w:hAnsi="Times New Roman" w:cs="Times New Roman"/>
                <w:b/>
                <w:bCs/>
              </w:rPr>
            </w:pPr>
          </w:p>
        </w:tc>
        <w:tc>
          <w:tcPr>
            <w:tcW w:w="1587" w:type="dxa"/>
            <w:tcBorders>
              <w:bottom w:val="single" w:sz="4" w:space="0" w:color="auto"/>
            </w:tcBorders>
            <w:vAlign w:val="center"/>
          </w:tcPr>
          <w:p w14:paraId="622BF676" w14:textId="32234CFA" w:rsidR="002D03DB" w:rsidRPr="00050DDB" w:rsidRDefault="002D03DB" w:rsidP="00D97EE3">
            <w:pPr>
              <w:jc w:val="center"/>
              <w:rPr>
                <w:rFonts w:ascii="Times New Roman" w:hAnsi="Times New Roman" w:cs="Times New Roman"/>
                <w:b/>
                <w:bCs/>
              </w:rPr>
            </w:pPr>
            <w:r w:rsidRPr="00050DDB">
              <w:rPr>
                <w:rFonts w:ascii="Times New Roman" w:hAnsi="Times New Roman" w:cs="Times New Roman"/>
                <w:b/>
                <w:bCs/>
              </w:rPr>
              <w:t>Estimate</w:t>
            </w:r>
          </w:p>
        </w:tc>
        <w:tc>
          <w:tcPr>
            <w:tcW w:w="851" w:type="dxa"/>
            <w:tcBorders>
              <w:bottom w:val="single" w:sz="4" w:space="0" w:color="auto"/>
            </w:tcBorders>
          </w:tcPr>
          <w:p w14:paraId="4B9AFFE2" w14:textId="618674DC"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145753FA" w14:textId="7E3E0711"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2D03DB" w14:paraId="3A068C24" w14:textId="77777777" w:rsidTr="002D03DB">
        <w:trPr>
          <w:trHeight w:val="283"/>
        </w:trPr>
        <w:tc>
          <w:tcPr>
            <w:tcW w:w="2268" w:type="dxa"/>
            <w:gridSpan w:val="2"/>
          </w:tcPr>
          <w:p w14:paraId="4BC96944" w14:textId="5A2EB946" w:rsidR="002D03DB" w:rsidRPr="00242E89" w:rsidRDefault="002D03DB" w:rsidP="00ED00F1">
            <w:pPr>
              <w:rPr>
                <w:rFonts w:ascii="Times New Roman" w:hAnsi="Times New Roman" w:cs="Times New Roman"/>
                <w:rPrChange w:id="110" w:author="Drees, Trevor" w:date="2023-01-28T17:21:00Z">
                  <w:rPr>
                    <w:rFonts w:ascii="Times New Roman" w:hAnsi="Times New Roman" w:cs="Times New Roman"/>
                    <w:b/>
                    <w:bCs/>
                  </w:rPr>
                </w:rPrChange>
              </w:rPr>
            </w:pPr>
            <w:r w:rsidRPr="00242E89">
              <w:rPr>
                <w:rFonts w:ascii="Times New Roman" w:hAnsi="Times New Roman" w:cs="Times New Roman"/>
                <w:rPrChange w:id="111" w:author="Drees, Trevor" w:date="2023-01-28T17:21:00Z">
                  <w:rPr>
                    <w:rFonts w:ascii="Times New Roman" w:hAnsi="Times New Roman" w:cs="Times New Roman"/>
                    <w:b/>
                    <w:bCs/>
                  </w:rPr>
                </w:rPrChange>
              </w:rPr>
              <w:t>Intercept</w:t>
            </w:r>
          </w:p>
        </w:tc>
        <w:tc>
          <w:tcPr>
            <w:tcW w:w="1587" w:type="dxa"/>
            <w:gridSpan w:val="2"/>
            <w:vAlign w:val="center"/>
          </w:tcPr>
          <w:p w14:paraId="08D82774" w14:textId="2C151D5A" w:rsidR="002D03DB" w:rsidRPr="00A838EB" w:rsidRDefault="002D03DB" w:rsidP="00050DDB">
            <w:pPr>
              <w:jc w:val="right"/>
              <w:rPr>
                <w:rFonts w:ascii="Times New Roman" w:hAnsi="Times New Roman" w:cs="Times New Roman"/>
              </w:rPr>
            </w:pPr>
            <w:r w:rsidRPr="00A838EB">
              <w:rPr>
                <w:rFonts w:ascii="Times New Roman" w:hAnsi="Times New Roman" w:cs="Times New Roman"/>
              </w:rPr>
              <w:t>-3.</w:t>
            </w:r>
            <w:del w:id="112" w:author="Drees, Trevor" w:date="2023-01-28T16:54:00Z">
              <w:r w:rsidRPr="00A838EB" w:rsidDel="00F33B2F">
                <w:rPr>
                  <w:rFonts w:ascii="Times New Roman" w:hAnsi="Times New Roman" w:cs="Times New Roman"/>
                </w:rPr>
                <w:delText xml:space="preserve">220 </w:delText>
              </w:r>
            </w:del>
            <w:ins w:id="113" w:author="Drees, Trevor" w:date="2023-01-28T16:54:00Z">
              <w:r>
                <w:rPr>
                  <w:rFonts w:ascii="Times New Roman" w:hAnsi="Times New Roman" w:cs="Times New Roman"/>
                </w:rPr>
                <w:t>394</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114" w:author="Drees, Trevor" w:date="2023-01-28T16:55:00Z">
              <w:r w:rsidRPr="00A838EB" w:rsidDel="00F33B2F">
                <w:rPr>
                  <w:rFonts w:ascii="Times New Roman" w:eastAsiaTheme="minorEastAsia" w:hAnsi="Times New Roman" w:cs="Times New Roman"/>
                </w:rPr>
                <w:delText>426</w:delText>
              </w:r>
            </w:del>
            <w:ins w:id="115" w:author="Drees, Trevor" w:date="2023-01-28T16:55:00Z">
              <w:r>
                <w:rPr>
                  <w:rFonts w:ascii="Times New Roman" w:eastAsiaTheme="minorEastAsia" w:hAnsi="Times New Roman" w:cs="Times New Roman"/>
                </w:rPr>
                <w:t>515</w:t>
              </w:r>
            </w:ins>
          </w:p>
        </w:tc>
        <w:tc>
          <w:tcPr>
            <w:tcW w:w="850" w:type="dxa"/>
            <w:vAlign w:val="center"/>
          </w:tcPr>
          <w:p w14:paraId="676E4722" w14:textId="2D1F221A" w:rsidR="002D03DB" w:rsidRPr="00A838EB" w:rsidRDefault="002D03DB" w:rsidP="00ED00F1">
            <w:pPr>
              <w:jc w:val="right"/>
              <w:rPr>
                <w:rFonts w:ascii="Times New Roman" w:hAnsi="Times New Roman" w:cs="Times New Roman"/>
              </w:rPr>
            </w:pPr>
            <w:ins w:id="116" w:author="Drees, Trevor" w:date="2023-01-28T16:56:00Z">
              <w:r>
                <w:rPr>
                  <w:rFonts w:ascii="Times New Roman" w:hAnsi="Times New Roman" w:cs="Times New Roman"/>
                </w:rPr>
                <w:t>-6.596</w:t>
              </w:r>
            </w:ins>
            <w:del w:id="117" w:author="Drees, Trevor" w:date="2023-01-28T16:56:00Z">
              <w:r w:rsidRPr="00A838EB" w:rsidDel="00F33B2F">
                <w:rPr>
                  <w:rFonts w:ascii="Times New Roman" w:hAnsi="Times New Roman" w:cs="Times New Roman"/>
                </w:rPr>
                <w:delText>-7.569</w:delText>
              </w:r>
            </w:del>
          </w:p>
        </w:tc>
        <w:tc>
          <w:tcPr>
            <w:tcW w:w="850" w:type="dxa"/>
            <w:vAlign w:val="center"/>
          </w:tcPr>
          <w:p w14:paraId="0CABD3D3" w14:textId="7EB2674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6B5DA60C" w14:textId="77777777" w:rsidR="002D03DB" w:rsidRPr="00A838EB" w:rsidRDefault="002D03DB" w:rsidP="00050DDB">
            <w:pPr>
              <w:jc w:val="right"/>
              <w:rPr>
                <w:rFonts w:ascii="Times New Roman" w:hAnsi="Times New Roman" w:cs="Times New Roman"/>
              </w:rPr>
            </w:pPr>
          </w:p>
        </w:tc>
        <w:tc>
          <w:tcPr>
            <w:tcW w:w="1587" w:type="dxa"/>
            <w:vAlign w:val="center"/>
          </w:tcPr>
          <w:p w14:paraId="36E9EB6B" w14:textId="2E688B00" w:rsidR="002D03DB" w:rsidRPr="00A838EB" w:rsidRDefault="002D03DB" w:rsidP="00050DDB">
            <w:pPr>
              <w:jc w:val="right"/>
              <w:rPr>
                <w:rFonts w:ascii="Times New Roman" w:hAnsi="Times New Roman" w:cs="Times New Roman"/>
              </w:rPr>
            </w:pPr>
            <w:del w:id="118" w:author="Drees, Trevor" w:date="2023-01-28T17:11:00Z">
              <w:r w:rsidRPr="00A838EB" w:rsidDel="002D03DB">
                <w:rPr>
                  <w:rFonts w:ascii="Times New Roman" w:hAnsi="Times New Roman" w:cs="Times New Roman"/>
                </w:rPr>
                <w:delText>-</w:delText>
              </w:r>
            </w:del>
            <w:del w:id="119" w:author="Drees, Trevor" w:date="2023-01-28T17:04:00Z">
              <w:r w:rsidRPr="00A838EB" w:rsidDel="00EC4627">
                <w:rPr>
                  <w:rFonts w:ascii="Times New Roman" w:hAnsi="Times New Roman" w:cs="Times New Roman"/>
                </w:rPr>
                <w:delText>1.</w:delText>
              </w:r>
              <w:r w:rsidDel="00EC4627">
                <w:rPr>
                  <w:rFonts w:ascii="Times New Roman" w:hAnsi="Times New Roman" w:cs="Times New Roman"/>
                </w:rPr>
                <w:delText>777</w:delText>
              </w:r>
            </w:del>
            <w:ins w:id="120" w:author="Drees, Trevor" w:date="2023-01-28T17:04:00Z">
              <w:r>
                <w:rPr>
                  <w:rFonts w:ascii="Times New Roman" w:hAnsi="Times New Roman" w:cs="Times New Roman"/>
                </w:rPr>
                <w:t>-3.827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121" w:author="Drees, Trevor" w:date="2023-01-28T17:04:00Z">
              <w:r w:rsidRPr="00A838EB" w:rsidDel="00EC4627">
                <w:rPr>
                  <w:rFonts w:ascii="Times New Roman" w:eastAsiaTheme="minorEastAsia" w:hAnsi="Times New Roman" w:cs="Times New Roman"/>
                </w:rPr>
                <w:delText>3</w:delText>
              </w:r>
              <w:r w:rsidDel="00EC4627">
                <w:rPr>
                  <w:rFonts w:ascii="Times New Roman" w:eastAsiaTheme="minorEastAsia" w:hAnsi="Times New Roman" w:cs="Times New Roman"/>
                </w:rPr>
                <w:delText>33</w:delText>
              </w:r>
            </w:del>
            <w:ins w:id="122" w:author="Drees, Trevor" w:date="2023-01-28T17:05:00Z">
              <w:r>
                <w:rPr>
                  <w:rFonts w:ascii="Times New Roman" w:eastAsiaTheme="minorEastAsia" w:hAnsi="Times New Roman" w:cs="Times New Roman"/>
                </w:rPr>
                <w:t>451</w:t>
              </w:r>
            </w:ins>
          </w:p>
        </w:tc>
        <w:tc>
          <w:tcPr>
            <w:tcW w:w="851" w:type="dxa"/>
            <w:vAlign w:val="center"/>
          </w:tcPr>
          <w:p w14:paraId="46F93054" w14:textId="2DAF20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123" w:author="Drees, Trevor" w:date="2023-01-28T17:05:00Z">
              <w:r w:rsidRPr="00A838EB" w:rsidDel="00EC4627">
                <w:rPr>
                  <w:rFonts w:ascii="Times New Roman" w:hAnsi="Times New Roman" w:cs="Times New Roman"/>
                </w:rPr>
                <w:delText>5.</w:delText>
              </w:r>
              <w:r w:rsidDel="00EC4627">
                <w:rPr>
                  <w:rFonts w:ascii="Times New Roman" w:hAnsi="Times New Roman" w:cs="Times New Roman"/>
                </w:rPr>
                <w:delText>341</w:delText>
              </w:r>
            </w:del>
            <w:ins w:id="124" w:author="Drees, Trevor" w:date="2023-01-28T17:05:00Z">
              <w:r>
                <w:rPr>
                  <w:rFonts w:ascii="Times New Roman" w:hAnsi="Times New Roman" w:cs="Times New Roman"/>
                </w:rPr>
                <w:t>7.281</w:t>
              </w:r>
            </w:ins>
          </w:p>
        </w:tc>
        <w:tc>
          <w:tcPr>
            <w:tcW w:w="850" w:type="dxa"/>
            <w:vAlign w:val="center"/>
          </w:tcPr>
          <w:p w14:paraId="60BFD2CA" w14:textId="5353189F"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29528AD8" w14:textId="77777777" w:rsidTr="002D03DB">
        <w:trPr>
          <w:trHeight w:val="283"/>
          <w:del w:id="125" w:author="Drees, Trevor" w:date="2023-01-28T16:42:00Z"/>
        </w:trPr>
        <w:tc>
          <w:tcPr>
            <w:tcW w:w="2268" w:type="dxa"/>
            <w:gridSpan w:val="2"/>
          </w:tcPr>
          <w:p w14:paraId="283B051D" w14:textId="408C6284" w:rsidR="002D03DB" w:rsidRPr="00242E89" w:rsidDel="00D97EE3" w:rsidRDefault="002D03DB" w:rsidP="00ED00F1">
            <w:pPr>
              <w:rPr>
                <w:del w:id="126" w:author="Drees, Trevor" w:date="2023-01-28T16:42:00Z"/>
                <w:rFonts w:ascii="Times New Roman" w:hAnsi="Times New Roman" w:cs="Times New Roman"/>
                <w:rPrChange w:id="127" w:author="Drees, Trevor" w:date="2023-01-28T17:21:00Z">
                  <w:rPr>
                    <w:del w:id="128" w:author="Drees, Trevor" w:date="2023-01-28T16:42:00Z"/>
                    <w:rFonts w:ascii="Times New Roman" w:hAnsi="Times New Roman" w:cs="Times New Roman"/>
                    <w:b/>
                    <w:bCs/>
                  </w:rPr>
                </w:rPrChange>
              </w:rPr>
            </w:pPr>
            <w:del w:id="129" w:author="Drees, Trevor" w:date="2023-01-28T16:42:00Z">
              <w:r w:rsidRPr="00242E89" w:rsidDel="00D97EE3">
                <w:rPr>
                  <w:rFonts w:ascii="Times New Roman" w:hAnsi="Times New Roman" w:cs="Times New Roman"/>
                  <w:rPrChange w:id="130" w:author="Drees, Trevor" w:date="2023-01-28T17:21:00Z">
                    <w:rPr>
                      <w:rFonts w:ascii="Times New Roman" w:hAnsi="Times New Roman" w:cs="Times New Roman"/>
                      <w:b/>
                      <w:bCs/>
                    </w:rPr>
                  </w:rPrChange>
                </w:rPr>
                <w:delText>Species</w:delText>
              </w:r>
            </w:del>
          </w:p>
        </w:tc>
        <w:tc>
          <w:tcPr>
            <w:tcW w:w="1587" w:type="dxa"/>
            <w:gridSpan w:val="2"/>
            <w:vAlign w:val="center"/>
          </w:tcPr>
          <w:p w14:paraId="7B4000AC" w14:textId="28CDD848" w:rsidR="002D03DB" w:rsidRPr="00A838EB" w:rsidDel="00D97EE3" w:rsidRDefault="002D03DB" w:rsidP="00050DDB">
            <w:pPr>
              <w:jc w:val="right"/>
              <w:rPr>
                <w:del w:id="131" w:author="Drees, Trevor" w:date="2023-01-28T16:42:00Z"/>
                <w:rFonts w:ascii="Times New Roman" w:hAnsi="Times New Roman" w:cs="Times New Roman"/>
              </w:rPr>
            </w:pPr>
            <w:del w:id="132" w:author="Drees, Trevor" w:date="2023-01-28T16:42:00Z">
              <w:r w:rsidRPr="00A838EB" w:rsidDel="00D97EE3">
                <w:rPr>
                  <w:rFonts w:ascii="Times New Roman" w:eastAsiaTheme="minorEastAsia" w:hAnsi="Times New Roman" w:cs="Times New Roman"/>
                </w:rPr>
                <w:delText xml:space="preserve">-0.365 </w:delText>
              </w:r>
            </w:del>
            <m:oMath>
              <m:r>
                <w:del w:id="133" w:author="Drees, Trevor" w:date="2023-01-28T16:42:00Z">
                  <w:rPr>
                    <w:rFonts w:ascii="Cambria Math" w:hAnsi="Cambria Math" w:cs="Times New Roman"/>
                  </w:rPr>
                  <m:t>±</m:t>
                </w:del>
              </m:r>
            </m:oMath>
            <w:del w:id="134" w:author="Drees, Trevor" w:date="2023-01-28T16:42:00Z">
              <w:r w:rsidRPr="00A838EB" w:rsidDel="00D97EE3">
                <w:rPr>
                  <w:rFonts w:ascii="Times New Roman" w:eastAsiaTheme="minorEastAsia" w:hAnsi="Times New Roman" w:cs="Times New Roman"/>
                </w:rPr>
                <w:delText xml:space="preserve"> 0.290</w:delText>
              </w:r>
            </w:del>
          </w:p>
        </w:tc>
        <w:tc>
          <w:tcPr>
            <w:tcW w:w="850" w:type="dxa"/>
            <w:vAlign w:val="center"/>
          </w:tcPr>
          <w:p w14:paraId="6166D033" w14:textId="2439ED4D" w:rsidR="002D03DB" w:rsidRPr="00A838EB" w:rsidDel="00D97EE3" w:rsidRDefault="002D03DB" w:rsidP="00ED00F1">
            <w:pPr>
              <w:jc w:val="right"/>
              <w:rPr>
                <w:del w:id="135" w:author="Drees, Trevor" w:date="2023-01-28T16:42:00Z"/>
                <w:rFonts w:ascii="Times New Roman" w:hAnsi="Times New Roman" w:cs="Times New Roman"/>
              </w:rPr>
            </w:pPr>
            <w:del w:id="136" w:author="Drees, Trevor" w:date="2023-01-28T16:42:00Z">
              <w:r w:rsidRPr="00A838EB" w:rsidDel="00D97EE3">
                <w:rPr>
                  <w:rFonts w:ascii="Times New Roman" w:hAnsi="Times New Roman" w:cs="Times New Roman"/>
                </w:rPr>
                <w:delText>-1.259</w:delText>
              </w:r>
            </w:del>
          </w:p>
        </w:tc>
        <w:tc>
          <w:tcPr>
            <w:tcW w:w="850" w:type="dxa"/>
            <w:vAlign w:val="center"/>
          </w:tcPr>
          <w:p w14:paraId="404E2F56" w14:textId="17624970" w:rsidR="002D03DB" w:rsidRPr="00A838EB" w:rsidDel="00D97EE3" w:rsidRDefault="002D03DB" w:rsidP="00ED00F1">
            <w:pPr>
              <w:jc w:val="right"/>
              <w:rPr>
                <w:del w:id="137" w:author="Drees, Trevor" w:date="2023-01-28T16:42:00Z"/>
                <w:rFonts w:ascii="Times New Roman" w:hAnsi="Times New Roman" w:cs="Times New Roman"/>
              </w:rPr>
            </w:pPr>
            <w:del w:id="138" w:author="Drees, Trevor" w:date="2023-01-28T16:42:00Z">
              <w:r w:rsidRPr="00A838EB" w:rsidDel="00D97EE3">
                <w:rPr>
                  <w:rFonts w:ascii="Times New Roman" w:hAnsi="Times New Roman" w:cs="Times New Roman"/>
                </w:rPr>
                <w:delText>0.208</w:delText>
              </w:r>
            </w:del>
          </w:p>
        </w:tc>
        <w:tc>
          <w:tcPr>
            <w:tcW w:w="283" w:type="dxa"/>
          </w:tcPr>
          <w:p w14:paraId="6B6CDD3B"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27AC4EC" w14:textId="1D3A6C85" w:rsidR="002D03DB" w:rsidRPr="00A838EB" w:rsidDel="00D97EE3" w:rsidRDefault="002D03DB" w:rsidP="00050DDB">
            <w:pPr>
              <w:jc w:val="right"/>
              <w:rPr>
                <w:del w:id="139" w:author="Drees, Trevor" w:date="2023-01-28T16:42:00Z"/>
                <w:rFonts w:ascii="Times New Roman" w:hAnsi="Times New Roman" w:cs="Times New Roman"/>
              </w:rPr>
            </w:pPr>
            <w:del w:id="140"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138</w:delText>
              </w:r>
              <w:r w:rsidRPr="00A838EB" w:rsidDel="00D97EE3">
                <w:rPr>
                  <w:rFonts w:ascii="Times New Roman" w:hAnsi="Times New Roman" w:cs="Times New Roman"/>
                </w:rPr>
                <w:delText xml:space="preserve"> </w:delText>
              </w:r>
            </w:del>
            <m:oMath>
              <m:r>
                <w:del w:id="141" w:author="Drees, Trevor" w:date="2023-01-28T16:42:00Z">
                  <w:rPr>
                    <w:rFonts w:ascii="Cambria Math" w:hAnsi="Cambria Math" w:cs="Times New Roman"/>
                  </w:rPr>
                  <m:t>±</m:t>
                </w:del>
              </m:r>
            </m:oMath>
            <w:del w:id="142"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208</w:delText>
              </w:r>
            </w:del>
          </w:p>
        </w:tc>
        <w:tc>
          <w:tcPr>
            <w:tcW w:w="851" w:type="dxa"/>
            <w:vAlign w:val="center"/>
          </w:tcPr>
          <w:p w14:paraId="0AE13A93" w14:textId="2717599F" w:rsidR="002D03DB" w:rsidRPr="00A838EB" w:rsidDel="00D97EE3" w:rsidRDefault="002D03DB" w:rsidP="00ED00F1">
            <w:pPr>
              <w:jc w:val="right"/>
              <w:rPr>
                <w:del w:id="143" w:author="Drees, Trevor" w:date="2023-01-28T16:42:00Z"/>
                <w:rFonts w:ascii="Times New Roman" w:hAnsi="Times New Roman" w:cs="Times New Roman"/>
              </w:rPr>
            </w:pPr>
            <w:del w:id="144" w:author="Drees, Trevor" w:date="2023-01-28T16:42:00Z">
              <w:r w:rsidDel="00D97EE3">
                <w:rPr>
                  <w:rFonts w:ascii="Times New Roman" w:hAnsi="Times New Roman" w:cs="Times New Roman"/>
                </w:rPr>
                <w:delText>0.665</w:delText>
              </w:r>
            </w:del>
          </w:p>
        </w:tc>
        <w:tc>
          <w:tcPr>
            <w:tcW w:w="850" w:type="dxa"/>
            <w:vAlign w:val="center"/>
          </w:tcPr>
          <w:p w14:paraId="7D90CCA6" w14:textId="4D457D08" w:rsidR="002D03DB" w:rsidRPr="00A838EB" w:rsidDel="00D97EE3" w:rsidRDefault="002D03DB" w:rsidP="00ED00F1">
            <w:pPr>
              <w:jc w:val="right"/>
              <w:rPr>
                <w:del w:id="145" w:author="Drees, Trevor" w:date="2023-01-28T16:42:00Z"/>
                <w:rFonts w:ascii="Times New Roman" w:hAnsi="Times New Roman" w:cs="Times New Roman"/>
              </w:rPr>
            </w:pPr>
            <w:del w:id="146"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506</w:delText>
              </w:r>
            </w:del>
          </w:p>
        </w:tc>
      </w:tr>
      <w:tr w:rsidR="002D03DB" w14:paraId="54A5A7ED" w14:textId="77777777" w:rsidTr="002D03DB">
        <w:trPr>
          <w:trHeight w:val="283"/>
        </w:trPr>
        <w:tc>
          <w:tcPr>
            <w:tcW w:w="2268" w:type="dxa"/>
            <w:gridSpan w:val="2"/>
          </w:tcPr>
          <w:p w14:paraId="49D348F0" w14:textId="3E1640DC" w:rsidR="002D03DB" w:rsidRPr="00242E89" w:rsidRDefault="002D03DB" w:rsidP="00ED00F1">
            <w:pPr>
              <w:rPr>
                <w:rFonts w:ascii="Times New Roman" w:hAnsi="Times New Roman" w:cs="Times New Roman"/>
                <w:rPrChange w:id="147" w:author="Drees, Trevor" w:date="2023-01-28T17:21:00Z">
                  <w:rPr>
                    <w:rFonts w:ascii="Times New Roman" w:hAnsi="Times New Roman" w:cs="Times New Roman"/>
                    <w:b/>
                    <w:bCs/>
                  </w:rPr>
                </w:rPrChange>
              </w:rPr>
            </w:pPr>
            <w:r w:rsidRPr="00242E89">
              <w:rPr>
                <w:rFonts w:ascii="Times New Roman" w:hAnsi="Times New Roman" w:cs="Times New Roman"/>
                <w:rPrChange w:id="148" w:author="Drees, Trevor" w:date="2023-01-28T17:21:00Z">
                  <w:rPr>
                    <w:rFonts w:ascii="Times New Roman" w:hAnsi="Times New Roman" w:cs="Times New Roman"/>
                    <w:b/>
                    <w:bCs/>
                  </w:rPr>
                </w:rPrChange>
              </w:rPr>
              <w:t>Warming</w:t>
            </w:r>
          </w:p>
        </w:tc>
        <w:tc>
          <w:tcPr>
            <w:tcW w:w="1587" w:type="dxa"/>
            <w:gridSpan w:val="2"/>
            <w:vAlign w:val="center"/>
          </w:tcPr>
          <w:p w14:paraId="49A1F342" w14:textId="7A075E11" w:rsidR="002D03DB" w:rsidRPr="00A838EB" w:rsidRDefault="002D03DB" w:rsidP="00050DDB">
            <w:pPr>
              <w:jc w:val="right"/>
              <w:rPr>
                <w:rFonts w:ascii="Times New Roman" w:hAnsi="Times New Roman" w:cs="Times New Roman"/>
              </w:rPr>
            </w:pPr>
            <w:del w:id="149" w:author="Drees, Trevor" w:date="2023-01-28T16:55:00Z">
              <w:r w:rsidRPr="00A838EB" w:rsidDel="00F33B2F">
                <w:rPr>
                  <w:rFonts w:ascii="Times New Roman" w:hAnsi="Times New Roman" w:cs="Times New Roman"/>
                </w:rPr>
                <w:delText>1.767</w:delText>
              </w:r>
            </w:del>
            <w:ins w:id="150" w:author="Drees, Trevor" w:date="2023-01-28T16:55:00Z">
              <w:r>
                <w:rPr>
                  <w:rFonts w:ascii="Times New Roman" w:hAnsi="Times New Roman" w:cs="Times New Roman"/>
                </w:rPr>
                <w:t>2.273</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151" w:author="Drees, Trevor" w:date="2023-01-28T16:55:00Z">
              <w:r w:rsidRPr="00A838EB" w:rsidDel="00F33B2F">
                <w:rPr>
                  <w:rFonts w:ascii="Times New Roman" w:eastAsiaTheme="minorEastAsia" w:hAnsi="Times New Roman" w:cs="Times New Roman"/>
                </w:rPr>
                <w:delText>275</w:delText>
              </w:r>
            </w:del>
            <w:ins w:id="152" w:author="Drees, Trevor" w:date="2023-01-28T16:55:00Z">
              <w:r>
                <w:rPr>
                  <w:rFonts w:ascii="Times New Roman" w:eastAsiaTheme="minorEastAsia" w:hAnsi="Times New Roman" w:cs="Times New Roman"/>
                </w:rPr>
                <w:t>321</w:t>
              </w:r>
            </w:ins>
          </w:p>
        </w:tc>
        <w:tc>
          <w:tcPr>
            <w:tcW w:w="850" w:type="dxa"/>
            <w:vAlign w:val="center"/>
          </w:tcPr>
          <w:p w14:paraId="64FDFD2C" w14:textId="6C6447D1" w:rsidR="002D03DB" w:rsidRPr="00A838EB" w:rsidRDefault="002D03DB" w:rsidP="00ED00F1">
            <w:pPr>
              <w:jc w:val="right"/>
              <w:rPr>
                <w:rFonts w:ascii="Times New Roman" w:hAnsi="Times New Roman" w:cs="Times New Roman"/>
              </w:rPr>
            </w:pPr>
            <w:del w:id="153" w:author="Drees, Trevor" w:date="2023-01-28T16:57:00Z">
              <w:r w:rsidRPr="00A838EB" w:rsidDel="00F33B2F">
                <w:rPr>
                  <w:rFonts w:ascii="Times New Roman" w:hAnsi="Times New Roman" w:cs="Times New Roman"/>
                </w:rPr>
                <w:delText>6.426</w:delText>
              </w:r>
            </w:del>
            <w:ins w:id="154" w:author="Drees, Trevor" w:date="2023-01-28T16:57:00Z">
              <w:r>
                <w:rPr>
                  <w:rFonts w:ascii="Times New Roman" w:hAnsi="Times New Roman" w:cs="Times New Roman"/>
                </w:rPr>
                <w:t>7.085</w:t>
              </w:r>
            </w:ins>
          </w:p>
        </w:tc>
        <w:tc>
          <w:tcPr>
            <w:tcW w:w="850" w:type="dxa"/>
            <w:vAlign w:val="center"/>
          </w:tcPr>
          <w:p w14:paraId="7EE664C9" w14:textId="041C3199"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47903945" w14:textId="77777777" w:rsidR="002D03DB" w:rsidRPr="00A838EB" w:rsidRDefault="002D03DB" w:rsidP="00050DDB">
            <w:pPr>
              <w:jc w:val="right"/>
              <w:rPr>
                <w:rFonts w:ascii="Times New Roman" w:hAnsi="Times New Roman" w:cs="Times New Roman"/>
              </w:rPr>
            </w:pPr>
          </w:p>
        </w:tc>
        <w:tc>
          <w:tcPr>
            <w:tcW w:w="1587" w:type="dxa"/>
            <w:vAlign w:val="center"/>
          </w:tcPr>
          <w:p w14:paraId="67B5711F" w14:textId="1DAFE7E8"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155" w:author="Drees, Trevor" w:date="2023-01-28T17:05:00Z">
              <w:r w:rsidDel="00EC4627">
                <w:rPr>
                  <w:rFonts w:ascii="Times New Roman" w:hAnsi="Times New Roman" w:cs="Times New Roman"/>
                </w:rPr>
                <w:delText>766</w:delText>
              </w:r>
              <w:r w:rsidRPr="00A838EB" w:rsidDel="00EC4627">
                <w:rPr>
                  <w:rFonts w:ascii="Times New Roman" w:hAnsi="Times New Roman" w:cs="Times New Roman"/>
                </w:rPr>
                <w:delText xml:space="preserve"> </w:delText>
              </w:r>
            </w:del>
            <w:ins w:id="156" w:author="Drees, Trevor" w:date="2023-01-28T17:05:00Z">
              <w:r>
                <w:rPr>
                  <w:rFonts w:ascii="Times New Roman" w:hAnsi="Times New Roman" w:cs="Times New Roman"/>
                </w:rPr>
                <w:t>965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157" w:author="Drees, Trevor" w:date="2023-01-28T17:05:00Z">
              <w:r w:rsidDel="00EC4627">
                <w:rPr>
                  <w:rFonts w:ascii="Times New Roman" w:eastAsiaTheme="minorEastAsia" w:hAnsi="Times New Roman" w:cs="Times New Roman"/>
                </w:rPr>
                <w:delText>204</w:delText>
              </w:r>
            </w:del>
            <w:ins w:id="158" w:author="Drees, Trevor" w:date="2023-01-28T17:05:00Z">
              <w:r>
                <w:rPr>
                  <w:rFonts w:ascii="Times New Roman" w:eastAsiaTheme="minorEastAsia" w:hAnsi="Times New Roman" w:cs="Times New Roman"/>
                </w:rPr>
                <w:t>334</w:t>
              </w:r>
            </w:ins>
          </w:p>
        </w:tc>
        <w:tc>
          <w:tcPr>
            <w:tcW w:w="851" w:type="dxa"/>
            <w:vAlign w:val="center"/>
          </w:tcPr>
          <w:p w14:paraId="36C1A713" w14:textId="49847116" w:rsidR="002D03DB" w:rsidRPr="00A838EB" w:rsidRDefault="002D03DB" w:rsidP="00ED00F1">
            <w:pPr>
              <w:jc w:val="right"/>
              <w:rPr>
                <w:rFonts w:ascii="Times New Roman" w:hAnsi="Times New Roman" w:cs="Times New Roman"/>
              </w:rPr>
            </w:pPr>
            <w:del w:id="159" w:author="Drees, Trevor" w:date="2023-01-28T17:05:00Z">
              <w:r w:rsidDel="00EC4627">
                <w:rPr>
                  <w:rFonts w:ascii="Times New Roman" w:hAnsi="Times New Roman" w:cs="Times New Roman"/>
                </w:rPr>
                <w:delText>8.642</w:delText>
              </w:r>
            </w:del>
            <w:ins w:id="160" w:author="Drees, Trevor" w:date="2023-01-28T17:05:00Z">
              <w:r>
                <w:rPr>
                  <w:rFonts w:ascii="Times New Roman" w:hAnsi="Times New Roman" w:cs="Times New Roman"/>
                </w:rPr>
                <w:t>5.887</w:t>
              </w:r>
            </w:ins>
          </w:p>
        </w:tc>
        <w:tc>
          <w:tcPr>
            <w:tcW w:w="850" w:type="dxa"/>
            <w:vAlign w:val="center"/>
          </w:tcPr>
          <w:p w14:paraId="3E33648F" w14:textId="35E4743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14:paraId="380DDC9E" w14:textId="77777777" w:rsidTr="002D03DB">
        <w:trPr>
          <w:trHeight w:val="283"/>
        </w:trPr>
        <w:tc>
          <w:tcPr>
            <w:tcW w:w="2268" w:type="dxa"/>
            <w:gridSpan w:val="2"/>
          </w:tcPr>
          <w:p w14:paraId="7228111A" w14:textId="76C308C4" w:rsidR="002D03DB" w:rsidRPr="00242E89" w:rsidRDefault="002D03DB" w:rsidP="00ED00F1">
            <w:pPr>
              <w:rPr>
                <w:rFonts w:ascii="Times New Roman" w:hAnsi="Times New Roman" w:cs="Times New Roman"/>
                <w:rPrChange w:id="161"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162"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062502C4" w14:textId="0DB952A4" w:rsidR="002D03DB" w:rsidRPr="00A838EB" w:rsidRDefault="002D03DB" w:rsidP="00050DDB">
            <w:pPr>
              <w:jc w:val="right"/>
              <w:rPr>
                <w:rFonts w:ascii="Times New Roman" w:hAnsi="Times New Roman" w:cs="Times New Roman"/>
              </w:rPr>
            </w:pPr>
            <w:del w:id="163" w:author="Drees, Trevor" w:date="2023-01-28T16:55:00Z">
              <w:r w:rsidRPr="00A838EB" w:rsidDel="00F33B2F">
                <w:rPr>
                  <w:rFonts w:ascii="Times New Roman" w:hAnsi="Times New Roman" w:cs="Times New Roman"/>
                </w:rPr>
                <w:delText>1.564</w:delText>
              </w:r>
            </w:del>
            <w:ins w:id="164" w:author="Drees, Trevor" w:date="2023-01-28T16:55:00Z">
              <w:r>
                <w:rPr>
                  <w:rFonts w:ascii="Times New Roman" w:hAnsi="Times New Roman" w:cs="Times New Roman"/>
                </w:rPr>
                <w:t>2.374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165" w:author="Drees, Trevor" w:date="2023-01-28T16:55:00Z">
              <w:r w:rsidRPr="00A838EB" w:rsidDel="00F33B2F">
                <w:rPr>
                  <w:rFonts w:ascii="Times New Roman" w:eastAsiaTheme="minorEastAsia" w:hAnsi="Times New Roman" w:cs="Times New Roman"/>
                </w:rPr>
                <w:delText>276</w:delText>
              </w:r>
            </w:del>
            <w:ins w:id="166" w:author="Drees, Trevor" w:date="2023-01-28T16:55:00Z">
              <w:r>
                <w:rPr>
                  <w:rFonts w:ascii="Times New Roman" w:eastAsiaTheme="minorEastAsia" w:hAnsi="Times New Roman" w:cs="Times New Roman"/>
                </w:rPr>
                <w:t>321</w:t>
              </w:r>
            </w:ins>
          </w:p>
        </w:tc>
        <w:tc>
          <w:tcPr>
            <w:tcW w:w="850" w:type="dxa"/>
            <w:vAlign w:val="center"/>
          </w:tcPr>
          <w:p w14:paraId="54E7D778" w14:textId="0D80F8CD" w:rsidR="002D03DB" w:rsidRPr="00A838EB" w:rsidRDefault="002D03DB" w:rsidP="00ED00F1">
            <w:pPr>
              <w:jc w:val="right"/>
              <w:rPr>
                <w:rFonts w:ascii="Times New Roman" w:hAnsi="Times New Roman" w:cs="Times New Roman"/>
              </w:rPr>
            </w:pPr>
            <w:del w:id="167" w:author="Drees, Trevor" w:date="2023-01-28T16:57:00Z">
              <w:r w:rsidRPr="00A838EB" w:rsidDel="00F33B2F">
                <w:rPr>
                  <w:rFonts w:ascii="Times New Roman" w:hAnsi="Times New Roman" w:cs="Times New Roman"/>
                </w:rPr>
                <w:delText>5.674</w:delText>
              </w:r>
            </w:del>
            <w:ins w:id="168" w:author="Drees, Trevor" w:date="2023-01-28T16:57:00Z">
              <w:r>
                <w:rPr>
                  <w:rFonts w:ascii="Times New Roman" w:hAnsi="Times New Roman" w:cs="Times New Roman"/>
                </w:rPr>
                <w:t>7.398</w:t>
              </w:r>
            </w:ins>
          </w:p>
        </w:tc>
        <w:tc>
          <w:tcPr>
            <w:tcW w:w="850" w:type="dxa"/>
            <w:vAlign w:val="center"/>
          </w:tcPr>
          <w:p w14:paraId="5D41EE42" w14:textId="48A77DDE"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168C15C1" w14:textId="77777777" w:rsidR="002D03DB" w:rsidRPr="00A838EB" w:rsidRDefault="002D03DB" w:rsidP="00050DDB">
            <w:pPr>
              <w:jc w:val="right"/>
              <w:rPr>
                <w:rFonts w:ascii="Times New Roman" w:hAnsi="Times New Roman" w:cs="Times New Roman"/>
              </w:rPr>
            </w:pPr>
          </w:p>
        </w:tc>
        <w:tc>
          <w:tcPr>
            <w:tcW w:w="1587" w:type="dxa"/>
            <w:vAlign w:val="center"/>
          </w:tcPr>
          <w:p w14:paraId="455E47BF" w14:textId="48A4A9CD"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169" w:author="Drees, Trevor" w:date="2023-01-28T17:05:00Z">
              <w:r w:rsidRPr="00A838EB" w:rsidDel="00EC4627">
                <w:rPr>
                  <w:rFonts w:ascii="Times New Roman" w:hAnsi="Times New Roman" w:cs="Times New Roman"/>
                </w:rPr>
                <w:delText>8</w:delText>
              </w:r>
              <w:r w:rsidDel="00EC4627">
                <w:rPr>
                  <w:rFonts w:ascii="Times New Roman" w:hAnsi="Times New Roman" w:cs="Times New Roman"/>
                </w:rPr>
                <w:delText>41</w:delText>
              </w:r>
              <w:r w:rsidRPr="00A838EB" w:rsidDel="00EC4627">
                <w:rPr>
                  <w:rFonts w:ascii="Times New Roman" w:hAnsi="Times New Roman" w:cs="Times New Roman"/>
                </w:rPr>
                <w:delText xml:space="preserve"> </w:delText>
              </w:r>
            </w:del>
            <w:ins w:id="170" w:author="Drees, Trevor" w:date="2023-01-28T17:05:00Z">
              <w:r>
                <w:rPr>
                  <w:rFonts w:ascii="Times New Roman" w:hAnsi="Times New Roman" w:cs="Times New Roman"/>
                </w:rPr>
                <w:t>775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171" w:author="Drees, Trevor" w:date="2023-01-28T17:05:00Z">
              <w:r w:rsidRPr="00A838EB" w:rsidDel="00EC4627">
                <w:rPr>
                  <w:rFonts w:ascii="Times New Roman" w:eastAsiaTheme="minorEastAsia" w:hAnsi="Times New Roman" w:cs="Times New Roman"/>
                </w:rPr>
                <w:delText>20</w:delText>
              </w:r>
              <w:r w:rsidDel="00EC4627">
                <w:rPr>
                  <w:rFonts w:ascii="Times New Roman" w:eastAsiaTheme="minorEastAsia" w:hAnsi="Times New Roman" w:cs="Times New Roman"/>
                </w:rPr>
                <w:delText>5</w:delText>
              </w:r>
            </w:del>
            <w:ins w:id="172" w:author="Drees, Trevor" w:date="2023-01-28T17:05:00Z">
              <w:r>
                <w:rPr>
                  <w:rFonts w:ascii="Times New Roman" w:eastAsiaTheme="minorEastAsia" w:hAnsi="Times New Roman" w:cs="Times New Roman"/>
                </w:rPr>
                <w:t>336</w:t>
              </w:r>
            </w:ins>
          </w:p>
        </w:tc>
        <w:tc>
          <w:tcPr>
            <w:tcW w:w="851" w:type="dxa"/>
            <w:vAlign w:val="center"/>
          </w:tcPr>
          <w:p w14:paraId="4CF34832" w14:textId="16DBA012" w:rsidR="002D03DB" w:rsidRPr="00A838EB" w:rsidRDefault="002D03DB" w:rsidP="00ED00F1">
            <w:pPr>
              <w:jc w:val="right"/>
              <w:rPr>
                <w:rFonts w:ascii="Times New Roman" w:hAnsi="Times New Roman" w:cs="Times New Roman"/>
              </w:rPr>
            </w:pPr>
            <w:del w:id="173" w:author="Drees, Trevor" w:date="2023-01-28T17:06:00Z">
              <w:r w:rsidRPr="00A838EB" w:rsidDel="00EC4627">
                <w:rPr>
                  <w:rFonts w:ascii="Times New Roman" w:hAnsi="Times New Roman" w:cs="Times New Roman"/>
                </w:rPr>
                <w:delText>9.</w:delText>
              </w:r>
              <w:r w:rsidDel="00EC4627">
                <w:rPr>
                  <w:rFonts w:ascii="Times New Roman" w:hAnsi="Times New Roman" w:cs="Times New Roman"/>
                </w:rPr>
                <w:delText>000</w:delText>
              </w:r>
            </w:del>
            <w:ins w:id="174" w:author="Drees, Trevor" w:date="2023-01-28T17:06:00Z">
              <w:r>
                <w:rPr>
                  <w:rFonts w:ascii="Times New Roman" w:hAnsi="Times New Roman" w:cs="Times New Roman"/>
                </w:rPr>
                <w:t>5.290</w:t>
              </w:r>
            </w:ins>
          </w:p>
        </w:tc>
        <w:tc>
          <w:tcPr>
            <w:tcW w:w="850" w:type="dxa"/>
            <w:vAlign w:val="center"/>
          </w:tcPr>
          <w:p w14:paraId="2C258FE4" w14:textId="184B1D6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FFF67CC" w14:textId="77777777" w:rsidTr="002D03DB">
        <w:trPr>
          <w:trHeight w:val="283"/>
          <w:del w:id="175" w:author="Drees, Trevor" w:date="2023-01-28T16:42:00Z"/>
        </w:trPr>
        <w:tc>
          <w:tcPr>
            <w:tcW w:w="2268" w:type="dxa"/>
            <w:gridSpan w:val="2"/>
          </w:tcPr>
          <w:p w14:paraId="1F11F785" w14:textId="247F950D" w:rsidR="002D03DB" w:rsidRPr="00242E89" w:rsidDel="00D97EE3" w:rsidRDefault="002D03DB" w:rsidP="00ED00F1">
            <w:pPr>
              <w:rPr>
                <w:del w:id="176" w:author="Drees, Trevor" w:date="2023-01-28T16:42:00Z"/>
                <w:rFonts w:ascii="Times New Roman" w:hAnsi="Times New Roman" w:cs="Times New Roman"/>
                <w:rPrChange w:id="177" w:author="Drees, Trevor" w:date="2023-01-28T17:21:00Z">
                  <w:rPr>
                    <w:del w:id="178" w:author="Drees, Trevor" w:date="2023-01-28T16:42:00Z"/>
                    <w:rFonts w:ascii="Times New Roman" w:hAnsi="Times New Roman" w:cs="Times New Roman"/>
                    <w:b/>
                    <w:bCs/>
                  </w:rPr>
                </w:rPrChange>
              </w:rPr>
            </w:pPr>
            <w:del w:id="179" w:author="Drees, Trevor" w:date="2023-01-28T16:42:00Z">
              <w:r w:rsidRPr="00242E89" w:rsidDel="00D97EE3">
                <w:rPr>
                  <w:rFonts w:ascii="Times New Roman" w:hAnsi="Times New Roman" w:cs="Times New Roman"/>
                  <w:rPrChange w:id="180" w:author="Drees, Trevor" w:date="2023-01-28T17:21:00Z">
                    <w:rPr>
                      <w:rFonts w:ascii="Times New Roman" w:hAnsi="Times New Roman" w:cs="Times New Roman"/>
                      <w:b/>
                      <w:bCs/>
                    </w:rPr>
                  </w:rPrChange>
                </w:rPr>
                <w:delText>Species:Warming</w:delText>
              </w:r>
            </w:del>
          </w:p>
        </w:tc>
        <w:tc>
          <w:tcPr>
            <w:tcW w:w="1587" w:type="dxa"/>
            <w:gridSpan w:val="2"/>
            <w:vAlign w:val="center"/>
          </w:tcPr>
          <w:p w14:paraId="0F515A19" w14:textId="25C4EDD6" w:rsidR="002D03DB" w:rsidRPr="00A838EB" w:rsidDel="00D97EE3" w:rsidRDefault="002D03DB" w:rsidP="00050DDB">
            <w:pPr>
              <w:jc w:val="right"/>
              <w:rPr>
                <w:del w:id="181" w:author="Drees, Trevor" w:date="2023-01-28T16:42:00Z"/>
                <w:rFonts w:ascii="Times New Roman" w:hAnsi="Times New Roman" w:cs="Times New Roman"/>
              </w:rPr>
            </w:pPr>
            <w:del w:id="182" w:author="Drees, Trevor" w:date="2023-01-28T16:42:00Z">
              <w:r w:rsidRPr="00A838EB" w:rsidDel="00D97EE3">
                <w:rPr>
                  <w:rFonts w:ascii="Times New Roman" w:hAnsi="Times New Roman" w:cs="Times New Roman"/>
                </w:rPr>
                <w:delText xml:space="preserve">1.170 </w:delText>
              </w:r>
            </w:del>
            <m:oMath>
              <m:r>
                <w:del w:id="183" w:author="Drees, Trevor" w:date="2023-01-28T16:42:00Z">
                  <w:rPr>
                    <w:rFonts w:ascii="Cambria Math" w:hAnsi="Cambria Math" w:cs="Times New Roman"/>
                  </w:rPr>
                  <m:t>±</m:t>
                </w:del>
              </m:r>
            </m:oMath>
            <w:del w:id="184"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3EFA2E13" w14:textId="10E77BAE" w:rsidR="002D03DB" w:rsidRPr="00A838EB" w:rsidDel="00D97EE3" w:rsidRDefault="002D03DB" w:rsidP="00ED00F1">
            <w:pPr>
              <w:jc w:val="right"/>
              <w:rPr>
                <w:del w:id="185" w:author="Drees, Trevor" w:date="2023-01-28T16:42:00Z"/>
                <w:rFonts w:ascii="Times New Roman" w:hAnsi="Times New Roman" w:cs="Times New Roman"/>
              </w:rPr>
            </w:pPr>
            <w:del w:id="186" w:author="Drees, Trevor" w:date="2023-01-28T16:42:00Z">
              <w:r w:rsidRPr="00A838EB" w:rsidDel="00D97EE3">
                <w:rPr>
                  <w:rFonts w:ascii="Times New Roman" w:hAnsi="Times New Roman" w:cs="Times New Roman"/>
                </w:rPr>
                <w:delText>4.338</w:delText>
              </w:r>
            </w:del>
          </w:p>
        </w:tc>
        <w:tc>
          <w:tcPr>
            <w:tcW w:w="850" w:type="dxa"/>
            <w:vAlign w:val="center"/>
          </w:tcPr>
          <w:p w14:paraId="1EC66333" w14:textId="2B2127BF" w:rsidR="002D03DB" w:rsidRPr="00A838EB" w:rsidDel="00D97EE3" w:rsidRDefault="002D03DB" w:rsidP="00ED00F1">
            <w:pPr>
              <w:jc w:val="right"/>
              <w:rPr>
                <w:del w:id="187" w:author="Drees, Trevor" w:date="2023-01-28T16:42:00Z"/>
                <w:rFonts w:ascii="Times New Roman" w:hAnsi="Times New Roman" w:cs="Times New Roman"/>
              </w:rPr>
            </w:pPr>
            <w:del w:id="188" w:author="Drees, Trevor" w:date="2023-01-28T16:42:00Z">
              <w:r w:rsidRPr="00A838EB" w:rsidDel="00D97EE3">
                <w:rPr>
                  <w:rFonts w:ascii="Times New Roman" w:hAnsi="Times New Roman" w:cs="Times New Roman"/>
                </w:rPr>
                <w:delText>&lt;0.001</w:delText>
              </w:r>
            </w:del>
          </w:p>
        </w:tc>
        <w:tc>
          <w:tcPr>
            <w:tcW w:w="283" w:type="dxa"/>
          </w:tcPr>
          <w:p w14:paraId="7561BB19" w14:textId="77777777" w:rsidR="002D03DB" w:rsidDel="00D97EE3" w:rsidRDefault="002D03DB" w:rsidP="00050DDB">
            <w:pPr>
              <w:jc w:val="right"/>
              <w:rPr>
                <w:rFonts w:ascii="Times New Roman" w:hAnsi="Times New Roman" w:cs="Times New Roman"/>
              </w:rPr>
            </w:pPr>
          </w:p>
        </w:tc>
        <w:tc>
          <w:tcPr>
            <w:tcW w:w="1587" w:type="dxa"/>
            <w:vAlign w:val="center"/>
          </w:tcPr>
          <w:p w14:paraId="3BD85C44" w14:textId="7E530ED2" w:rsidR="002D03DB" w:rsidRPr="00A838EB" w:rsidDel="00D97EE3" w:rsidRDefault="002D03DB" w:rsidP="00050DDB">
            <w:pPr>
              <w:jc w:val="right"/>
              <w:rPr>
                <w:del w:id="189" w:author="Drees, Trevor" w:date="2023-01-28T16:42:00Z"/>
                <w:rFonts w:ascii="Times New Roman" w:hAnsi="Times New Roman" w:cs="Times New Roman"/>
              </w:rPr>
            </w:pPr>
            <w:del w:id="190" w:author="Drees, Trevor" w:date="2023-01-28T16:42:00Z">
              <w:r w:rsidDel="00D97EE3">
                <w:rPr>
                  <w:rFonts w:ascii="Times New Roman" w:hAnsi="Times New Roman" w:cs="Times New Roman"/>
                </w:rPr>
                <w:delText>0</w:delText>
              </w:r>
              <w:r w:rsidRPr="00A838EB" w:rsidDel="00D97EE3">
                <w:rPr>
                  <w:rFonts w:ascii="Times New Roman" w:hAnsi="Times New Roman" w:cs="Times New Roman"/>
                </w:rPr>
                <w:delText>.</w:delText>
              </w:r>
              <w:r w:rsidDel="00D97EE3">
                <w:rPr>
                  <w:rFonts w:ascii="Times New Roman" w:hAnsi="Times New Roman" w:cs="Times New Roman"/>
                </w:rPr>
                <w:delText>231</w:delText>
              </w:r>
              <w:r w:rsidRPr="00A838EB" w:rsidDel="00D97EE3">
                <w:rPr>
                  <w:rFonts w:ascii="Times New Roman" w:hAnsi="Times New Roman" w:cs="Times New Roman"/>
                </w:rPr>
                <w:delText xml:space="preserve"> </w:delText>
              </w:r>
            </w:del>
            <m:oMath>
              <m:r>
                <w:del w:id="191" w:author="Drees, Trevor" w:date="2023-01-28T16:42:00Z">
                  <w:rPr>
                    <w:rFonts w:ascii="Cambria Math" w:hAnsi="Cambria Math" w:cs="Times New Roman"/>
                  </w:rPr>
                  <m:t>±</m:t>
                </w:del>
              </m:r>
            </m:oMath>
            <w:del w:id="192" w:author="Drees, Trevor" w:date="2023-01-28T16:42:00Z">
              <w:r w:rsidRPr="00A838EB" w:rsidDel="00D97EE3">
                <w:rPr>
                  <w:rFonts w:ascii="Times New Roman" w:eastAsiaTheme="minorEastAsia" w:hAnsi="Times New Roman" w:cs="Times New Roman"/>
                </w:rPr>
                <w:delText xml:space="preserve"> 0.2</w:delText>
              </w:r>
              <w:r w:rsidDel="00D97EE3">
                <w:rPr>
                  <w:rFonts w:ascii="Times New Roman" w:eastAsiaTheme="minorEastAsia" w:hAnsi="Times New Roman" w:cs="Times New Roman"/>
                </w:rPr>
                <w:delText>15</w:delText>
              </w:r>
            </w:del>
          </w:p>
        </w:tc>
        <w:tc>
          <w:tcPr>
            <w:tcW w:w="851" w:type="dxa"/>
            <w:vAlign w:val="center"/>
          </w:tcPr>
          <w:p w14:paraId="76587424" w14:textId="36BE16B0" w:rsidR="002D03DB" w:rsidRPr="00A838EB" w:rsidDel="00D97EE3" w:rsidRDefault="002D03DB" w:rsidP="00ED00F1">
            <w:pPr>
              <w:jc w:val="right"/>
              <w:rPr>
                <w:del w:id="193" w:author="Drees, Trevor" w:date="2023-01-28T16:42:00Z"/>
                <w:rFonts w:ascii="Times New Roman" w:hAnsi="Times New Roman" w:cs="Times New Roman"/>
              </w:rPr>
            </w:pPr>
            <w:del w:id="194" w:author="Drees, Trevor" w:date="2023-01-28T16:42:00Z">
              <w:r w:rsidDel="00D97EE3">
                <w:rPr>
                  <w:rFonts w:ascii="Times New Roman" w:hAnsi="Times New Roman" w:cs="Times New Roman"/>
                </w:rPr>
                <w:delText>1.073</w:delText>
              </w:r>
            </w:del>
          </w:p>
        </w:tc>
        <w:tc>
          <w:tcPr>
            <w:tcW w:w="850" w:type="dxa"/>
            <w:vAlign w:val="center"/>
          </w:tcPr>
          <w:p w14:paraId="3A6C884F" w14:textId="02F6A628" w:rsidR="002D03DB" w:rsidRPr="00A838EB" w:rsidDel="00D97EE3" w:rsidRDefault="002D03DB" w:rsidP="00ED00F1">
            <w:pPr>
              <w:jc w:val="right"/>
              <w:rPr>
                <w:del w:id="195" w:author="Drees, Trevor" w:date="2023-01-28T16:42:00Z"/>
                <w:rFonts w:ascii="Times New Roman" w:hAnsi="Times New Roman" w:cs="Times New Roman"/>
              </w:rPr>
            </w:pPr>
            <w:del w:id="196" w:author="Drees, Trevor" w:date="2023-01-28T16:42:00Z">
              <w:r w:rsidDel="00D97EE3">
                <w:rPr>
                  <w:rFonts w:ascii="Times New Roman" w:hAnsi="Times New Roman" w:cs="Times New Roman"/>
                </w:rPr>
                <w:delText>0.283</w:delText>
              </w:r>
            </w:del>
          </w:p>
        </w:tc>
      </w:tr>
      <w:tr w:rsidR="002D03DB" w:rsidDel="00D97EE3" w14:paraId="1CD1A963" w14:textId="77777777" w:rsidTr="002D03DB">
        <w:trPr>
          <w:trHeight w:val="283"/>
          <w:del w:id="197" w:author="Drees, Trevor" w:date="2023-01-28T16:42:00Z"/>
        </w:trPr>
        <w:tc>
          <w:tcPr>
            <w:tcW w:w="2268" w:type="dxa"/>
            <w:gridSpan w:val="2"/>
          </w:tcPr>
          <w:p w14:paraId="49408913" w14:textId="39BD175C" w:rsidR="002D03DB" w:rsidRPr="00242E89" w:rsidDel="00D97EE3" w:rsidRDefault="002D03DB" w:rsidP="00ED00F1">
            <w:pPr>
              <w:rPr>
                <w:del w:id="198" w:author="Drees, Trevor" w:date="2023-01-28T16:42:00Z"/>
                <w:rFonts w:ascii="Times New Roman" w:hAnsi="Times New Roman" w:cs="Times New Roman"/>
                <w:rPrChange w:id="199" w:author="Drees, Trevor" w:date="2023-01-28T17:21:00Z">
                  <w:rPr>
                    <w:del w:id="200" w:author="Drees, Trevor" w:date="2023-01-28T16:42:00Z"/>
                    <w:rFonts w:ascii="Times New Roman" w:hAnsi="Times New Roman" w:cs="Times New Roman"/>
                    <w:b/>
                    <w:bCs/>
                  </w:rPr>
                </w:rPrChange>
              </w:rPr>
            </w:pPr>
            <w:del w:id="201" w:author="Drees, Trevor" w:date="2023-01-28T16:42:00Z">
              <w:r w:rsidRPr="00242E89" w:rsidDel="00D97EE3">
                <w:rPr>
                  <w:rFonts w:ascii="Times New Roman" w:hAnsi="Times New Roman" w:cs="Times New Roman"/>
                  <w:rPrChange w:id="202"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4BD7854E" w14:textId="06D14774" w:rsidR="002D03DB" w:rsidRPr="00A838EB" w:rsidDel="00D97EE3" w:rsidRDefault="002D03DB" w:rsidP="00050DDB">
            <w:pPr>
              <w:jc w:val="right"/>
              <w:rPr>
                <w:del w:id="203" w:author="Drees, Trevor" w:date="2023-01-28T16:42:00Z"/>
                <w:rFonts w:ascii="Times New Roman" w:hAnsi="Times New Roman" w:cs="Times New Roman"/>
              </w:rPr>
            </w:pPr>
            <w:del w:id="204" w:author="Drees, Trevor" w:date="2023-01-28T16:42:00Z">
              <w:r w:rsidRPr="00A838EB" w:rsidDel="00D97EE3">
                <w:rPr>
                  <w:rFonts w:ascii="Times New Roman" w:hAnsi="Times New Roman" w:cs="Times New Roman"/>
                </w:rPr>
                <w:delText xml:space="preserve">1.242 </w:delText>
              </w:r>
            </w:del>
            <m:oMath>
              <m:r>
                <w:del w:id="205" w:author="Drees, Trevor" w:date="2023-01-28T16:42:00Z">
                  <w:rPr>
                    <w:rFonts w:ascii="Cambria Math" w:hAnsi="Cambria Math" w:cs="Times New Roman"/>
                  </w:rPr>
                  <m:t>±</m:t>
                </w:del>
              </m:r>
            </m:oMath>
            <w:del w:id="206"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2621CE4A" w14:textId="38B21615" w:rsidR="002D03DB" w:rsidRPr="00A838EB" w:rsidDel="00D97EE3" w:rsidRDefault="002D03DB" w:rsidP="00ED00F1">
            <w:pPr>
              <w:jc w:val="right"/>
              <w:rPr>
                <w:del w:id="207" w:author="Drees, Trevor" w:date="2023-01-28T16:42:00Z"/>
                <w:rFonts w:ascii="Times New Roman" w:hAnsi="Times New Roman" w:cs="Times New Roman"/>
              </w:rPr>
            </w:pPr>
            <w:del w:id="208" w:author="Drees, Trevor" w:date="2023-01-28T16:42:00Z">
              <w:r w:rsidRPr="00A838EB" w:rsidDel="00D97EE3">
                <w:rPr>
                  <w:rFonts w:ascii="Times New Roman" w:hAnsi="Times New Roman" w:cs="Times New Roman"/>
                </w:rPr>
                <w:delText>4.593</w:delText>
              </w:r>
            </w:del>
          </w:p>
        </w:tc>
        <w:tc>
          <w:tcPr>
            <w:tcW w:w="850" w:type="dxa"/>
            <w:vAlign w:val="center"/>
          </w:tcPr>
          <w:p w14:paraId="79F3B543" w14:textId="352AB52D" w:rsidR="002D03DB" w:rsidRPr="00A838EB" w:rsidDel="00D97EE3" w:rsidRDefault="002D03DB" w:rsidP="00ED00F1">
            <w:pPr>
              <w:jc w:val="right"/>
              <w:rPr>
                <w:del w:id="209" w:author="Drees, Trevor" w:date="2023-01-28T16:42:00Z"/>
                <w:rFonts w:ascii="Times New Roman" w:hAnsi="Times New Roman" w:cs="Times New Roman"/>
              </w:rPr>
            </w:pPr>
            <w:del w:id="210" w:author="Drees, Trevor" w:date="2023-01-28T16:42:00Z">
              <w:r w:rsidRPr="00A838EB" w:rsidDel="00D97EE3">
                <w:rPr>
                  <w:rFonts w:ascii="Times New Roman" w:hAnsi="Times New Roman" w:cs="Times New Roman"/>
                </w:rPr>
                <w:delText>&lt;0.001</w:delText>
              </w:r>
            </w:del>
          </w:p>
        </w:tc>
        <w:tc>
          <w:tcPr>
            <w:tcW w:w="283" w:type="dxa"/>
          </w:tcPr>
          <w:p w14:paraId="4365EBDA"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57DB704" w14:textId="4383E132" w:rsidR="002D03DB" w:rsidRPr="00A838EB" w:rsidDel="00D97EE3" w:rsidRDefault="002D03DB" w:rsidP="00050DDB">
            <w:pPr>
              <w:jc w:val="right"/>
              <w:rPr>
                <w:del w:id="211" w:author="Drees, Trevor" w:date="2023-01-28T16:42:00Z"/>
                <w:rFonts w:ascii="Times New Roman" w:hAnsi="Times New Roman" w:cs="Times New Roman"/>
              </w:rPr>
            </w:pPr>
            <w:del w:id="212"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768</w:delText>
              </w:r>
              <w:r w:rsidRPr="00A838EB" w:rsidDel="00D97EE3">
                <w:rPr>
                  <w:rFonts w:ascii="Times New Roman" w:hAnsi="Times New Roman" w:cs="Times New Roman"/>
                </w:rPr>
                <w:delText xml:space="preserve"> </w:delText>
              </w:r>
            </w:del>
            <m:oMath>
              <m:r>
                <w:del w:id="213" w:author="Drees, Trevor" w:date="2023-01-28T16:42:00Z">
                  <w:rPr>
                    <w:rFonts w:ascii="Cambria Math" w:hAnsi="Cambria Math" w:cs="Times New Roman"/>
                  </w:rPr>
                  <m:t>±</m:t>
                </w:del>
              </m:r>
            </m:oMath>
            <w:del w:id="214" w:author="Drees, Trevor" w:date="2023-01-28T16:42:00Z">
              <w:r w:rsidRPr="00A838EB" w:rsidDel="00D97EE3">
                <w:rPr>
                  <w:rFonts w:ascii="Times New Roman" w:eastAsiaTheme="minorEastAsia" w:hAnsi="Times New Roman" w:cs="Times New Roman"/>
                </w:rPr>
                <w:delText xml:space="preserve"> 0.21</w:delText>
              </w:r>
              <w:r w:rsidDel="00D97EE3">
                <w:rPr>
                  <w:rFonts w:ascii="Times New Roman" w:eastAsiaTheme="minorEastAsia" w:hAnsi="Times New Roman" w:cs="Times New Roman"/>
                </w:rPr>
                <w:delText>5</w:delText>
              </w:r>
            </w:del>
          </w:p>
        </w:tc>
        <w:tc>
          <w:tcPr>
            <w:tcW w:w="851" w:type="dxa"/>
            <w:vAlign w:val="center"/>
          </w:tcPr>
          <w:p w14:paraId="12E2C8AE" w14:textId="7BE632DD" w:rsidR="002D03DB" w:rsidRPr="00A838EB" w:rsidDel="00D97EE3" w:rsidRDefault="002D03DB" w:rsidP="00ED00F1">
            <w:pPr>
              <w:jc w:val="right"/>
              <w:rPr>
                <w:del w:id="215" w:author="Drees, Trevor" w:date="2023-01-28T16:42:00Z"/>
                <w:rFonts w:ascii="Times New Roman" w:hAnsi="Times New Roman" w:cs="Times New Roman"/>
              </w:rPr>
            </w:pPr>
            <w:del w:id="216" w:author="Drees, Trevor" w:date="2023-01-28T16:42:00Z">
              <w:r w:rsidRPr="00A838EB" w:rsidDel="00D97EE3">
                <w:rPr>
                  <w:rFonts w:ascii="Times New Roman" w:hAnsi="Times New Roman" w:cs="Times New Roman"/>
                </w:rPr>
                <w:delText>3.</w:delText>
              </w:r>
              <w:r w:rsidDel="00D97EE3">
                <w:rPr>
                  <w:rFonts w:ascii="Times New Roman" w:hAnsi="Times New Roman" w:cs="Times New Roman"/>
                </w:rPr>
                <w:delText>570</w:delText>
              </w:r>
            </w:del>
          </w:p>
        </w:tc>
        <w:tc>
          <w:tcPr>
            <w:tcW w:w="850" w:type="dxa"/>
            <w:vAlign w:val="center"/>
          </w:tcPr>
          <w:p w14:paraId="213985D7" w14:textId="5C211366" w:rsidR="002D03DB" w:rsidRPr="00A838EB" w:rsidDel="00D97EE3" w:rsidRDefault="002D03DB" w:rsidP="00ED00F1">
            <w:pPr>
              <w:jc w:val="right"/>
              <w:rPr>
                <w:del w:id="217" w:author="Drees, Trevor" w:date="2023-01-28T16:42:00Z"/>
                <w:rFonts w:ascii="Times New Roman" w:hAnsi="Times New Roman" w:cs="Times New Roman"/>
              </w:rPr>
            </w:pPr>
            <w:del w:id="218" w:author="Drees, Trevor" w:date="2023-01-28T16:42:00Z">
              <w:r w:rsidRPr="00A838EB" w:rsidDel="00D97EE3">
                <w:rPr>
                  <w:rFonts w:ascii="Times New Roman" w:hAnsi="Times New Roman" w:cs="Times New Roman"/>
                </w:rPr>
                <w:delText>&lt;0.001</w:delText>
              </w:r>
            </w:del>
          </w:p>
        </w:tc>
      </w:tr>
      <w:tr w:rsidR="002D03DB" w14:paraId="269FDEDE" w14:textId="77777777" w:rsidTr="002D03DB">
        <w:trPr>
          <w:trHeight w:val="283"/>
        </w:trPr>
        <w:tc>
          <w:tcPr>
            <w:tcW w:w="2268" w:type="dxa"/>
            <w:gridSpan w:val="2"/>
          </w:tcPr>
          <w:p w14:paraId="0725F280" w14:textId="0806225C" w:rsidR="002D03DB" w:rsidRPr="00242E89" w:rsidRDefault="002D03DB" w:rsidP="00ED00F1">
            <w:pPr>
              <w:rPr>
                <w:rFonts w:ascii="Times New Roman" w:hAnsi="Times New Roman" w:cs="Times New Roman"/>
                <w:rPrChange w:id="219"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220"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55D4CFF3" w14:textId="36296D87"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221" w:author="Drees, Trevor" w:date="2023-01-28T16:55:00Z">
              <w:r w:rsidRPr="00A838EB" w:rsidDel="00F33B2F">
                <w:rPr>
                  <w:rFonts w:ascii="Times New Roman" w:hAnsi="Times New Roman" w:cs="Times New Roman"/>
                </w:rPr>
                <w:delText>1.921</w:delText>
              </w:r>
            </w:del>
            <w:ins w:id="222" w:author="Drees, Trevor" w:date="2023-01-28T16:55:00Z">
              <w:r>
                <w:rPr>
                  <w:rFonts w:ascii="Times New Roman" w:hAnsi="Times New Roman" w:cs="Times New Roman"/>
                </w:rPr>
                <w:t>0</w:t>
              </w:r>
            </w:ins>
            <w:ins w:id="223" w:author="Drees, Trevor" w:date="2023-01-28T16:56:00Z">
              <w:r>
                <w:rPr>
                  <w:rFonts w:ascii="Times New Roman" w:hAnsi="Times New Roman" w:cs="Times New Roman"/>
                </w:rPr>
                <w:t>.924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24" w:author="Drees, Trevor" w:date="2023-01-28T16:56:00Z">
              <w:r w:rsidRPr="00A838EB" w:rsidDel="00F33B2F">
                <w:rPr>
                  <w:rFonts w:ascii="Times New Roman" w:eastAsiaTheme="minorEastAsia" w:hAnsi="Times New Roman" w:cs="Times New Roman"/>
                </w:rPr>
                <w:delText>294</w:delText>
              </w:r>
            </w:del>
            <w:ins w:id="225" w:author="Drees, Trevor" w:date="2023-01-28T16:56:00Z">
              <w:r>
                <w:rPr>
                  <w:rFonts w:ascii="Times New Roman" w:eastAsiaTheme="minorEastAsia" w:hAnsi="Times New Roman" w:cs="Times New Roman"/>
                </w:rPr>
                <w:t>385</w:t>
              </w:r>
            </w:ins>
          </w:p>
        </w:tc>
        <w:tc>
          <w:tcPr>
            <w:tcW w:w="850" w:type="dxa"/>
            <w:vAlign w:val="center"/>
          </w:tcPr>
          <w:p w14:paraId="603A77A1" w14:textId="5096CDF4" w:rsidR="002D03DB" w:rsidRPr="00A838EB" w:rsidRDefault="002D03DB" w:rsidP="00ED00F1">
            <w:pPr>
              <w:jc w:val="right"/>
              <w:rPr>
                <w:rFonts w:ascii="Times New Roman" w:hAnsi="Times New Roman" w:cs="Times New Roman"/>
              </w:rPr>
            </w:pPr>
            <w:del w:id="226" w:author="Drees, Trevor" w:date="2023-01-28T16:57:00Z">
              <w:r w:rsidRPr="00A838EB" w:rsidDel="00F33B2F">
                <w:rPr>
                  <w:rFonts w:ascii="Times New Roman" w:hAnsi="Times New Roman" w:cs="Times New Roman"/>
                </w:rPr>
                <w:delText>-6.542</w:delText>
              </w:r>
            </w:del>
            <w:ins w:id="227" w:author="Drees, Trevor" w:date="2023-01-28T16:57:00Z">
              <w:r>
                <w:rPr>
                  <w:rFonts w:ascii="Times New Roman" w:hAnsi="Times New Roman" w:cs="Times New Roman"/>
                </w:rPr>
                <w:t>-2.399</w:t>
              </w:r>
            </w:ins>
          </w:p>
        </w:tc>
        <w:tc>
          <w:tcPr>
            <w:tcW w:w="850" w:type="dxa"/>
            <w:vAlign w:val="center"/>
          </w:tcPr>
          <w:p w14:paraId="3E0C4EA7" w14:textId="2DE38072" w:rsidR="002D03DB" w:rsidRPr="00A838EB" w:rsidRDefault="002D03DB" w:rsidP="00ED00F1">
            <w:pPr>
              <w:jc w:val="right"/>
              <w:rPr>
                <w:rFonts w:ascii="Times New Roman" w:hAnsi="Times New Roman" w:cs="Times New Roman"/>
              </w:rPr>
            </w:pPr>
            <w:del w:id="228" w:author="Drees, Trevor" w:date="2023-01-28T16:57:00Z">
              <w:r w:rsidRPr="00A838EB" w:rsidDel="00F33B2F">
                <w:rPr>
                  <w:rFonts w:ascii="Times New Roman" w:hAnsi="Times New Roman" w:cs="Times New Roman"/>
                </w:rPr>
                <w:delText>&lt;0.001</w:delText>
              </w:r>
            </w:del>
            <w:ins w:id="229" w:author="Drees, Trevor" w:date="2023-01-28T16:57:00Z">
              <w:r>
                <w:rPr>
                  <w:rFonts w:ascii="Times New Roman" w:hAnsi="Times New Roman" w:cs="Times New Roman"/>
                </w:rPr>
                <w:t>0.016</w:t>
              </w:r>
            </w:ins>
          </w:p>
        </w:tc>
        <w:tc>
          <w:tcPr>
            <w:tcW w:w="283" w:type="dxa"/>
          </w:tcPr>
          <w:p w14:paraId="3A082862" w14:textId="77777777" w:rsidR="002D03DB" w:rsidRPr="00A838EB" w:rsidRDefault="002D03DB" w:rsidP="00050DDB">
            <w:pPr>
              <w:jc w:val="right"/>
              <w:rPr>
                <w:rFonts w:ascii="Times New Roman" w:hAnsi="Times New Roman" w:cs="Times New Roman"/>
              </w:rPr>
            </w:pPr>
          </w:p>
        </w:tc>
        <w:tc>
          <w:tcPr>
            <w:tcW w:w="1587" w:type="dxa"/>
            <w:vAlign w:val="center"/>
          </w:tcPr>
          <w:p w14:paraId="79323D79" w14:textId="4AE04EAA"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230" w:author="Drees, Trevor" w:date="2023-01-28T17:05:00Z">
              <w:r w:rsidRPr="00A838EB" w:rsidDel="00EC4627">
                <w:rPr>
                  <w:rFonts w:ascii="Times New Roman" w:hAnsi="Times New Roman" w:cs="Times New Roman"/>
                </w:rPr>
                <w:delText>1.7</w:delText>
              </w:r>
              <w:r w:rsidDel="00EC4627">
                <w:rPr>
                  <w:rFonts w:ascii="Times New Roman" w:hAnsi="Times New Roman" w:cs="Times New Roman"/>
                </w:rPr>
                <w:delText>31</w:delText>
              </w:r>
            </w:del>
            <w:ins w:id="231" w:author="Drees, Trevor" w:date="2023-01-28T17:05:00Z">
              <w:r>
                <w:rPr>
                  <w:rFonts w:ascii="Times New Roman" w:hAnsi="Times New Roman" w:cs="Times New Roman"/>
                </w:rPr>
                <w:t>2.397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32" w:author="Drees, Trevor" w:date="2023-01-28T17:05:00Z">
              <w:r w:rsidRPr="00A838EB" w:rsidDel="00EC4627">
                <w:rPr>
                  <w:rFonts w:ascii="Times New Roman" w:eastAsiaTheme="minorEastAsia" w:hAnsi="Times New Roman" w:cs="Times New Roman"/>
                </w:rPr>
                <w:delText>222</w:delText>
              </w:r>
            </w:del>
            <w:ins w:id="233" w:author="Drees, Trevor" w:date="2023-01-28T17:05:00Z">
              <w:r>
                <w:rPr>
                  <w:rFonts w:ascii="Times New Roman" w:eastAsiaTheme="minorEastAsia" w:hAnsi="Times New Roman" w:cs="Times New Roman"/>
                </w:rPr>
                <w:t>418</w:t>
              </w:r>
            </w:ins>
          </w:p>
        </w:tc>
        <w:tc>
          <w:tcPr>
            <w:tcW w:w="851" w:type="dxa"/>
            <w:vAlign w:val="center"/>
          </w:tcPr>
          <w:p w14:paraId="176D3EE0" w14:textId="1833FD27"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234" w:author="Drees, Trevor" w:date="2023-01-28T17:06:00Z">
              <w:r w:rsidRPr="00A838EB" w:rsidDel="00EC4627">
                <w:rPr>
                  <w:rFonts w:ascii="Times New Roman" w:hAnsi="Times New Roman" w:cs="Times New Roman"/>
                </w:rPr>
                <w:delText>7.</w:delText>
              </w:r>
              <w:r w:rsidDel="00EC4627">
                <w:rPr>
                  <w:rFonts w:ascii="Times New Roman" w:hAnsi="Times New Roman" w:cs="Times New Roman"/>
                </w:rPr>
                <w:delText>793</w:delText>
              </w:r>
            </w:del>
            <w:ins w:id="235" w:author="Drees, Trevor" w:date="2023-01-28T17:06:00Z">
              <w:r>
                <w:rPr>
                  <w:rFonts w:ascii="Times New Roman" w:hAnsi="Times New Roman" w:cs="Times New Roman"/>
                </w:rPr>
                <w:t>5.733</w:t>
              </w:r>
            </w:ins>
          </w:p>
        </w:tc>
        <w:tc>
          <w:tcPr>
            <w:tcW w:w="850" w:type="dxa"/>
            <w:vAlign w:val="center"/>
          </w:tcPr>
          <w:p w14:paraId="5511CADA" w14:textId="4C129F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262B02F" w14:textId="77777777" w:rsidTr="002D03DB">
        <w:tblPrEx>
          <w:tblPrExChange w:id="236" w:author="Drees, Trevor" w:date="2023-01-28T17:17:00Z">
            <w:tblPrEx>
              <w:tblW w:w="8189" w:type="dxa"/>
            </w:tblPrEx>
          </w:tblPrExChange>
        </w:tblPrEx>
        <w:trPr>
          <w:gridAfter w:val="7"/>
          <w:del w:id="237" w:author="Drees, Trevor" w:date="2023-01-28T16:45:00Z"/>
          <w:trPrChange w:id="238" w:author="Drees, Trevor" w:date="2023-01-28T17:17:00Z">
            <w:trPr>
              <w:gridAfter w:val="7"/>
            </w:trPr>
          </w:trPrChange>
        </w:trPr>
        <w:tc>
          <w:tcPr>
            <w:tcW w:w="2023" w:type="dxa"/>
            <w:tcPrChange w:id="239" w:author="Drees, Trevor" w:date="2023-01-28T17:17:00Z">
              <w:tcPr>
                <w:tcW w:w="2023" w:type="dxa"/>
              </w:tcPr>
            </w:tcPrChange>
          </w:tcPr>
          <w:p w14:paraId="7769D8F9" w14:textId="77777777" w:rsidR="002D03DB" w:rsidRPr="00050DDB" w:rsidDel="00D97EE3" w:rsidRDefault="002D03DB" w:rsidP="00050DDB">
            <w:pPr>
              <w:jc w:val="right"/>
              <w:rPr>
                <w:rFonts w:ascii="Times New Roman" w:hAnsi="Times New Roman" w:cs="Times New Roman"/>
                <w:b/>
                <w:bCs/>
              </w:rPr>
            </w:pPr>
          </w:p>
        </w:tc>
        <w:tc>
          <w:tcPr>
            <w:tcW w:w="1587" w:type="dxa"/>
            <w:gridSpan w:val="2"/>
            <w:vAlign w:val="center"/>
            <w:tcPrChange w:id="240" w:author="Drees, Trevor" w:date="2023-01-28T17:17:00Z">
              <w:tcPr>
                <w:tcW w:w="1587" w:type="dxa"/>
                <w:gridSpan w:val="2"/>
                <w:vAlign w:val="center"/>
              </w:tcPr>
            </w:tcPrChange>
          </w:tcPr>
          <w:p w14:paraId="5DABE592" w14:textId="66020AEB" w:rsidR="002D03DB" w:rsidRPr="00050DDB" w:rsidDel="00D97EE3" w:rsidRDefault="002D03DB" w:rsidP="00050DDB">
            <w:pPr>
              <w:jc w:val="right"/>
              <w:rPr>
                <w:del w:id="241" w:author="Drees, Trevor" w:date="2023-01-28T16:45:00Z"/>
                <w:rFonts w:ascii="Times New Roman" w:hAnsi="Times New Roman" w:cs="Times New Roman"/>
                <w:b/>
                <w:bCs/>
              </w:rPr>
            </w:pPr>
          </w:p>
        </w:tc>
      </w:tr>
      <w:tr w:rsidR="002D03DB" w:rsidDel="00D97EE3" w14:paraId="1AAF786D" w14:textId="77777777" w:rsidTr="002D03DB">
        <w:tblPrEx>
          <w:tblPrExChange w:id="242" w:author="Drees, Trevor" w:date="2023-01-28T17:17:00Z">
            <w:tblPrEx>
              <w:tblW w:w="9240" w:type="dxa"/>
            </w:tblPrEx>
          </w:tblPrExChange>
        </w:tblPrEx>
        <w:trPr>
          <w:gridAfter w:val="4"/>
          <w:del w:id="243" w:author="Drees, Trevor" w:date="2023-01-28T16:45:00Z"/>
          <w:trPrChange w:id="244" w:author="Drees, Trevor" w:date="2023-01-28T17:17:00Z">
            <w:trPr>
              <w:gridAfter w:val="4"/>
            </w:trPr>
          </w:trPrChange>
        </w:trPr>
        <w:tc>
          <w:tcPr>
            <w:tcW w:w="2268" w:type="dxa"/>
            <w:gridSpan w:val="2"/>
            <w:tcPrChange w:id="245" w:author="Drees, Trevor" w:date="2023-01-28T17:17:00Z">
              <w:tcPr>
                <w:tcW w:w="2268" w:type="dxa"/>
                <w:gridSpan w:val="2"/>
              </w:tcPr>
            </w:tcPrChange>
          </w:tcPr>
          <w:p w14:paraId="1DB6ABE4" w14:textId="7CDC6ECC" w:rsidR="002D03DB" w:rsidRPr="00050DDB" w:rsidDel="00D97EE3" w:rsidRDefault="002D03DB" w:rsidP="00ED00F1">
            <w:pPr>
              <w:rPr>
                <w:del w:id="246" w:author="Drees, Trevor" w:date="2023-01-28T16:45:00Z"/>
                <w:rFonts w:ascii="Times New Roman" w:hAnsi="Times New Roman" w:cs="Times New Roman"/>
                <w:b/>
                <w:bCs/>
              </w:rPr>
            </w:pPr>
          </w:p>
        </w:tc>
        <w:tc>
          <w:tcPr>
            <w:tcW w:w="1587" w:type="dxa"/>
            <w:gridSpan w:val="2"/>
            <w:vAlign w:val="center"/>
            <w:tcPrChange w:id="247" w:author="Drees, Trevor" w:date="2023-01-28T17:17:00Z">
              <w:tcPr>
                <w:tcW w:w="1587" w:type="dxa"/>
                <w:gridSpan w:val="2"/>
                <w:vAlign w:val="center"/>
              </w:tcPr>
            </w:tcPrChange>
          </w:tcPr>
          <w:p w14:paraId="552A35F6" w14:textId="495FDCB4" w:rsidR="002D03DB" w:rsidRPr="00050DDB" w:rsidDel="00D97EE3" w:rsidRDefault="002D03DB" w:rsidP="00050DDB">
            <w:pPr>
              <w:jc w:val="center"/>
              <w:rPr>
                <w:del w:id="248" w:author="Drees, Trevor" w:date="2023-01-28T16:45:00Z"/>
                <w:rFonts w:ascii="Times New Roman" w:hAnsi="Times New Roman" w:cs="Times New Roman"/>
                <w:b/>
                <w:bCs/>
              </w:rPr>
            </w:pPr>
            <w:del w:id="249" w:author="Drees, Trevor" w:date="2023-01-28T16:45:00Z">
              <w:r w:rsidRPr="00050DDB" w:rsidDel="00D97EE3">
                <w:rPr>
                  <w:rFonts w:ascii="Times New Roman" w:hAnsi="Times New Roman" w:cs="Times New Roman"/>
                  <w:b/>
                  <w:bCs/>
                </w:rPr>
                <w:delText>24 Hours</w:delText>
              </w:r>
            </w:del>
          </w:p>
        </w:tc>
        <w:tc>
          <w:tcPr>
            <w:tcW w:w="850" w:type="dxa"/>
            <w:tcPrChange w:id="250" w:author="Drees, Trevor" w:date="2023-01-28T17:17:00Z">
              <w:tcPr>
                <w:tcW w:w="850" w:type="dxa"/>
                <w:gridSpan w:val="3"/>
              </w:tcPr>
            </w:tcPrChange>
          </w:tcPr>
          <w:p w14:paraId="7F0B9950" w14:textId="77777777" w:rsidR="002D03DB" w:rsidRPr="00050DDB" w:rsidDel="00D97EE3" w:rsidRDefault="002D03DB" w:rsidP="00ED00F1">
            <w:pPr>
              <w:jc w:val="center"/>
              <w:rPr>
                <w:rFonts w:ascii="Times New Roman" w:hAnsi="Times New Roman" w:cs="Times New Roman"/>
                <w:b/>
                <w:bCs/>
              </w:rPr>
            </w:pPr>
          </w:p>
        </w:tc>
        <w:tc>
          <w:tcPr>
            <w:tcW w:w="850" w:type="dxa"/>
            <w:tcPrChange w:id="251" w:author="Drees, Trevor" w:date="2023-01-28T17:17:00Z">
              <w:tcPr>
                <w:tcW w:w="850" w:type="dxa"/>
                <w:gridSpan w:val="3"/>
              </w:tcPr>
            </w:tcPrChange>
          </w:tcPr>
          <w:p w14:paraId="5B8A66AC" w14:textId="32B5AF1C" w:rsidR="002D03DB" w:rsidRPr="00050DDB" w:rsidDel="00D97EE3" w:rsidRDefault="002D03DB" w:rsidP="00ED00F1">
            <w:pPr>
              <w:jc w:val="center"/>
              <w:rPr>
                <w:del w:id="252" w:author="Drees, Trevor" w:date="2023-01-28T16:45:00Z"/>
                <w:rFonts w:ascii="Times New Roman" w:hAnsi="Times New Roman" w:cs="Times New Roman"/>
                <w:b/>
                <w:bCs/>
              </w:rPr>
            </w:pPr>
            <w:del w:id="253" w:author="Drees, Trevor" w:date="2023-01-28T16:45:00Z">
              <w:r w:rsidRPr="00050DDB" w:rsidDel="00D97EE3">
                <w:rPr>
                  <w:rFonts w:ascii="Times New Roman" w:hAnsi="Times New Roman" w:cs="Times New Roman"/>
                  <w:b/>
                  <w:bCs/>
                </w:rPr>
                <w:delText>48 Hours</w:delText>
              </w:r>
            </w:del>
          </w:p>
        </w:tc>
      </w:tr>
      <w:tr w:rsidR="002D03DB" w14:paraId="4050BFA4" w14:textId="77777777" w:rsidTr="002D03DB">
        <w:tc>
          <w:tcPr>
            <w:tcW w:w="2268" w:type="dxa"/>
            <w:gridSpan w:val="2"/>
          </w:tcPr>
          <w:p w14:paraId="0A6CB388" w14:textId="77777777" w:rsidR="002D03DB" w:rsidRPr="00050DDB" w:rsidRDefault="002D03DB" w:rsidP="00A838EB">
            <w:pPr>
              <w:rPr>
                <w:rFonts w:ascii="Times New Roman" w:hAnsi="Times New Roman" w:cs="Times New Roman"/>
                <w:b/>
                <w:bCs/>
              </w:rPr>
            </w:pPr>
          </w:p>
        </w:tc>
        <w:tc>
          <w:tcPr>
            <w:tcW w:w="1587" w:type="dxa"/>
            <w:gridSpan w:val="2"/>
          </w:tcPr>
          <w:p w14:paraId="247BEBE3" w14:textId="533966D1" w:rsidR="002D03DB" w:rsidRPr="00050DDB" w:rsidRDefault="002D03DB" w:rsidP="00A838EB">
            <w:pPr>
              <w:jc w:val="center"/>
              <w:rPr>
                <w:rFonts w:ascii="Times New Roman" w:hAnsi="Times New Roman" w:cs="Times New Roman"/>
                <w:b/>
                <w:bCs/>
              </w:rPr>
            </w:pPr>
            <w:del w:id="254" w:author="Drees, Trevor" w:date="2023-01-28T16:46:00Z">
              <w:r w:rsidRPr="00050DDB" w:rsidDel="00D97EE3">
                <w:rPr>
                  <w:rFonts w:ascii="Times New Roman" w:hAnsi="Times New Roman" w:cs="Times New Roman"/>
                  <w:b/>
                  <w:bCs/>
                </w:rPr>
                <w:delText>Estimate</w:delText>
              </w:r>
            </w:del>
          </w:p>
        </w:tc>
        <w:tc>
          <w:tcPr>
            <w:tcW w:w="850" w:type="dxa"/>
          </w:tcPr>
          <w:p w14:paraId="41153A3C" w14:textId="03C26215" w:rsidR="002D03DB" w:rsidRPr="009D5A7E" w:rsidRDefault="002D03DB" w:rsidP="00A838EB">
            <w:pPr>
              <w:jc w:val="center"/>
              <w:rPr>
                <w:rFonts w:ascii="Times New Roman" w:hAnsi="Times New Roman" w:cs="Times New Roman"/>
                <w:b/>
                <w:bCs/>
                <w:i/>
                <w:iCs/>
              </w:rPr>
            </w:pPr>
            <w:del w:id="255" w:author="Drees, Trevor" w:date="2023-01-28T16:46:00Z">
              <w:r w:rsidRPr="009D5A7E" w:rsidDel="00D97EE3">
                <w:rPr>
                  <w:rFonts w:ascii="Times New Roman" w:hAnsi="Times New Roman" w:cs="Times New Roman"/>
                  <w:b/>
                  <w:bCs/>
                  <w:i/>
                  <w:iCs/>
                </w:rPr>
                <w:delText>z</w:delText>
              </w:r>
            </w:del>
          </w:p>
        </w:tc>
        <w:tc>
          <w:tcPr>
            <w:tcW w:w="850" w:type="dxa"/>
          </w:tcPr>
          <w:p w14:paraId="0730295F" w14:textId="62F24809" w:rsidR="002D03DB" w:rsidRPr="009D5A7E" w:rsidRDefault="002D03DB" w:rsidP="00A838EB">
            <w:pPr>
              <w:jc w:val="center"/>
              <w:rPr>
                <w:rFonts w:ascii="Times New Roman" w:hAnsi="Times New Roman" w:cs="Times New Roman"/>
                <w:b/>
                <w:bCs/>
                <w:i/>
                <w:iCs/>
              </w:rPr>
            </w:pPr>
            <w:del w:id="256" w:author="Drees, Trevor" w:date="2023-01-28T16:46:00Z">
              <w:r w:rsidRPr="009D5A7E" w:rsidDel="00D97EE3">
                <w:rPr>
                  <w:rFonts w:ascii="Times New Roman" w:hAnsi="Times New Roman" w:cs="Times New Roman"/>
                  <w:b/>
                  <w:bCs/>
                  <w:i/>
                  <w:iCs/>
                </w:rPr>
                <w:delText>p</w:delText>
              </w:r>
            </w:del>
          </w:p>
        </w:tc>
        <w:tc>
          <w:tcPr>
            <w:tcW w:w="283" w:type="dxa"/>
          </w:tcPr>
          <w:p w14:paraId="1FAF2DB1" w14:textId="77777777" w:rsidR="002D03DB" w:rsidRPr="00050DDB" w:rsidDel="00D97EE3" w:rsidRDefault="002D03DB" w:rsidP="00A838EB">
            <w:pPr>
              <w:jc w:val="center"/>
              <w:rPr>
                <w:rFonts w:ascii="Times New Roman" w:hAnsi="Times New Roman" w:cs="Times New Roman"/>
                <w:b/>
                <w:bCs/>
              </w:rPr>
            </w:pPr>
          </w:p>
        </w:tc>
        <w:tc>
          <w:tcPr>
            <w:tcW w:w="1587" w:type="dxa"/>
          </w:tcPr>
          <w:p w14:paraId="008FE819" w14:textId="7B059196" w:rsidR="002D03DB" w:rsidRPr="00050DDB" w:rsidRDefault="002D03DB" w:rsidP="00A838EB">
            <w:pPr>
              <w:jc w:val="center"/>
              <w:rPr>
                <w:rFonts w:ascii="Times New Roman" w:hAnsi="Times New Roman" w:cs="Times New Roman"/>
                <w:b/>
                <w:bCs/>
              </w:rPr>
            </w:pPr>
            <w:del w:id="257" w:author="Drees, Trevor" w:date="2023-01-28T16:46:00Z">
              <w:r w:rsidRPr="00050DDB" w:rsidDel="00D97EE3">
                <w:rPr>
                  <w:rFonts w:ascii="Times New Roman" w:hAnsi="Times New Roman" w:cs="Times New Roman"/>
                  <w:b/>
                  <w:bCs/>
                </w:rPr>
                <w:delText>Estimate</w:delText>
              </w:r>
            </w:del>
          </w:p>
        </w:tc>
        <w:tc>
          <w:tcPr>
            <w:tcW w:w="851" w:type="dxa"/>
          </w:tcPr>
          <w:p w14:paraId="2BC7C1E7" w14:textId="1D324CEC" w:rsidR="002D03DB" w:rsidRPr="009D5A7E" w:rsidRDefault="002D03DB" w:rsidP="00A838EB">
            <w:pPr>
              <w:jc w:val="center"/>
              <w:rPr>
                <w:rFonts w:ascii="Times New Roman" w:hAnsi="Times New Roman" w:cs="Times New Roman"/>
                <w:b/>
                <w:bCs/>
                <w:i/>
                <w:iCs/>
              </w:rPr>
            </w:pPr>
            <w:del w:id="258" w:author="Drees, Trevor" w:date="2023-01-28T16:46:00Z">
              <w:r w:rsidRPr="009D5A7E" w:rsidDel="00D97EE3">
                <w:rPr>
                  <w:rFonts w:ascii="Times New Roman" w:hAnsi="Times New Roman" w:cs="Times New Roman"/>
                  <w:b/>
                  <w:bCs/>
                  <w:i/>
                  <w:iCs/>
                </w:rPr>
                <w:delText>z</w:delText>
              </w:r>
            </w:del>
          </w:p>
        </w:tc>
        <w:tc>
          <w:tcPr>
            <w:tcW w:w="850" w:type="dxa"/>
          </w:tcPr>
          <w:p w14:paraId="5DAFE77E" w14:textId="5DE10965" w:rsidR="002D03DB" w:rsidRPr="009D5A7E" w:rsidRDefault="002D03DB" w:rsidP="00A838EB">
            <w:pPr>
              <w:jc w:val="center"/>
              <w:rPr>
                <w:rFonts w:ascii="Times New Roman" w:hAnsi="Times New Roman" w:cs="Times New Roman"/>
                <w:b/>
                <w:bCs/>
                <w:i/>
                <w:iCs/>
              </w:rPr>
            </w:pPr>
            <w:del w:id="259" w:author="Drees, Trevor" w:date="2023-01-28T16:46:00Z">
              <w:r w:rsidRPr="009D5A7E" w:rsidDel="00D97EE3">
                <w:rPr>
                  <w:rFonts w:ascii="Times New Roman" w:hAnsi="Times New Roman" w:cs="Times New Roman"/>
                  <w:b/>
                  <w:bCs/>
                  <w:i/>
                  <w:iCs/>
                </w:rPr>
                <w:delText>p</w:delText>
              </w:r>
            </w:del>
          </w:p>
        </w:tc>
      </w:tr>
      <w:tr w:rsidR="002D03DB" w14:paraId="33FF21FE" w14:textId="77777777" w:rsidTr="002D03DB">
        <w:trPr>
          <w:trHeight w:val="283"/>
          <w:ins w:id="260" w:author="Drees, Trevor" w:date="2023-01-28T16:46:00Z"/>
        </w:trPr>
        <w:tc>
          <w:tcPr>
            <w:tcW w:w="2268" w:type="dxa"/>
            <w:gridSpan w:val="2"/>
            <w:tcBorders>
              <w:bottom w:val="single" w:sz="4" w:space="0" w:color="auto"/>
            </w:tcBorders>
          </w:tcPr>
          <w:p w14:paraId="24F53D38" w14:textId="78FDAAAF" w:rsidR="002D03DB" w:rsidRPr="00050DDB" w:rsidRDefault="002D03DB" w:rsidP="00ED00F1">
            <w:pPr>
              <w:rPr>
                <w:ins w:id="261" w:author="Drees, Trevor" w:date="2023-01-28T16:46:00Z"/>
                <w:rFonts w:ascii="Times New Roman" w:hAnsi="Times New Roman" w:cs="Times New Roman"/>
                <w:b/>
                <w:bCs/>
              </w:rPr>
            </w:pPr>
            <w:ins w:id="262" w:author="Drees, Trevor" w:date="2023-01-28T16:48:00Z">
              <w:r>
                <w:rPr>
                  <w:rFonts w:ascii="Times New Roman" w:hAnsi="Times New Roman" w:cs="Times New Roman"/>
                  <w:b/>
                  <w:bCs/>
                </w:rPr>
                <w:t>12 Hours</w:t>
              </w:r>
            </w:ins>
          </w:p>
        </w:tc>
        <w:tc>
          <w:tcPr>
            <w:tcW w:w="1587" w:type="dxa"/>
            <w:gridSpan w:val="2"/>
            <w:tcBorders>
              <w:bottom w:val="single" w:sz="4" w:space="0" w:color="auto"/>
            </w:tcBorders>
            <w:vAlign w:val="center"/>
          </w:tcPr>
          <w:p w14:paraId="6F3A52CD" w14:textId="77777777" w:rsidR="002D03DB" w:rsidRPr="00A838EB" w:rsidRDefault="002D03DB" w:rsidP="00050DDB">
            <w:pPr>
              <w:jc w:val="right"/>
              <w:rPr>
                <w:ins w:id="263" w:author="Drees, Trevor" w:date="2023-01-28T16:46:00Z"/>
                <w:rFonts w:ascii="Times New Roman" w:hAnsi="Times New Roman" w:cs="Times New Roman"/>
              </w:rPr>
            </w:pPr>
          </w:p>
        </w:tc>
        <w:tc>
          <w:tcPr>
            <w:tcW w:w="850" w:type="dxa"/>
            <w:tcBorders>
              <w:bottom w:val="single" w:sz="4" w:space="0" w:color="auto"/>
            </w:tcBorders>
            <w:vAlign w:val="center"/>
          </w:tcPr>
          <w:p w14:paraId="2B87766D" w14:textId="77777777" w:rsidR="002D03DB" w:rsidRPr="00A838EB" w:rsidRDefault="002D03DB" w:rsidP="00ED00F1">
            <w:pPr>
              <w:jc w:val="right"/>
              <w:rPr>
                <w:ins w:id="264" w:author="Drees, Trevor" w:date="2023-01-28T16:46:00Z"/>
                <w:rFonts w:ascii="Times New Roman" w:hAnsi="Times New Roman" w:cs="Times New Roman"/>
              </w:rPr>
            </w:pPr>
          </w:p>
        </w:tc>
        <w:tc>
          <w:tcPr>
            <w:tcW w:w="850" w:type="dxa"/>
            <w:tcBorders>
              <w:bottom w:val="single" w:sz="4" w:space="0" w:color="auto"/>
            </w:tcBorders>
            <w:vAlign w:val="center"/>
          </w:tcPr>
          <w:p w14:paraId="06D6FDB5" w14:textId="77777777" w:rsidR="002D03DB" w:rsidRPr="00A838EB" w:rsidRDefault="002D03DB" w:rsidP="00ED00F1">
            <w:pPr>
              <w:jc w:val="right"/>
              <w:rPr>
                <w:ins w:id="265" w:author="Drees, Trevor" w:date="2023-01-28T16:46:00Z"/>
                <w:rFonts w:ascii="Times New Roman" w:hAnsi="Times New Roman" w:cs="Times New Roman"/>
              </w:rPr>
            </w:pPr>
          </w:p>
        </w:tc>
        <w:tc>
          <w:tcPr>
            <w:tcW w:w="283" w:type="dxa"/>
            <w:tcBorders>
              <w:bottom w:val="single" w:sz="4" w:space="0" w:color="auto"/>
            </w:tcBorders>
          </w:tcPr>
          <w:p w14:paraId="147B18C2" w14:textId="77777777" w:rsidR="002D03DB" w:rsidRPr="00A838EB" w:rsidRDefault="002D03DB" w:rsidP="00050DDB">
            <w:pPr>
              <w:jc w:val="right"/>
              <w:rPr>
                <w:ins w:id="266" w:author="Drees, Trevor" w:date="2023-01-28T17:11:00Z"/>
                <w:rFonts w:ascii="Times New Roman" w:hAnsi="Times New Roman" w:cs="Times New Roman"/>
              </w:rPr>
            </w:pPr>
          </w:p>
        </w:tc>
        <w:tc>
          <w:tcPr>
            <w:tcW w:w="1587" w:type="dxa"/>
            <w:tcBorders>
              <w:bottom w:val="single" w:sz="4" w:space="0" w:color="auto"/>
            </w:tcBorders>
            <w:vAlign w:val="center"/>
          </w:tcPr>
          <w:p w14:paraId="00CFAE86" w14:textId="1E789F11" w:rsidR="002D03DB" w:rsidRPr="00A838EB" w:rsidRDefault="002D03DB" w:rsidP="00050DDB">
            <w:pPr>
              <w:jc w:val="right"/>
              <w:rPr>
                <w:ins w:id="267" w:author="Drees, Trevor" w:date="2023-01-28T16:46:00Z"/>
                <w:rFonts w:ascii="Times New Roman" w:hAnsi="Times New Roman" w:cs="Times New Roman"/>
              </w:rPr>
            </w:pPr>
          </w:p>
        </w:tc>
        <w:tc>
          <w:tcPr>
            <w:tcW w:w="851" w:type="dxa"/>
            <w:tcBorders>
              <w:bottom w:val="single" w:sz="4" w:space="0" w:color="auto"/>
            </w:tcBorders>
            <w:vAlign w:val="center"/>
          </w:tcPr>
          <w:p w14:paraId="3A66ECC6" w14:textId="77777777" w:rsidR="002D03DB" w:rsidRPr="00A838EB" w:rsidRDefault="002D03DB" w:rsidP="00ED00F1">
            <w:pPr>
              <w:jc w:val="right"/>
              <w:rPr>
                <w:ins w:id="268" w:author="Drees, Trevor" w:date="2023-01-28T16:46:00Z"/>
                <w:rFonts w:ascii="Times New Roman" w:hAnsi="Times New Roman" w:cs="Times New Roman"/>
              </w:rPr>
            </w:pPr>
          </w:p>
        </w:tc>
        <w:tc>
          <w:tcPr>
            <w:tcW w:w="850" w:type="dxa"/>
            <w:tcBorders>
              <w:bottom w:val="single" w:sz="4" w:space="0" w:color="auto"/>
            </w:tcBorders>
            <w:vAlign w:val="center"/>
          </w:tcPr>
          <w:p w14:paraId="19963436" w14:textId="77777777" w:rsidR="002D03DB" w:rsidRPr="00A838EB" w:rsidRDefault="002D03DB" w:rsidP="00ED00F1">
            <w:pPr>
              <w:jc w:val="right"/>
              <w:rPr>
                <w:ins w:id="269" w:author="Drees, Trevor" w:date="2023-01-28T16:46:00Z"/>
                <w:rFonts w:ascii="Times New Roman" w:hAnsi="Times New Roman" w:cs="Times New Roman"/>
              </w:rPr>
            </w:pPr>
          </w:p>
        </w:tc>
      </w:tr>
      <w:tr w:rsidR="002D03DB" w14:paraId="18DFD452" w14:textId="77777777" w:rsidTr="00242E89">
        <w:tblPrEx>
          <w:tblPrExChange w:id="270" w:author="Drees, Trevor" w:date="2023-01-28T17:26:00Z">
            <w:tblPrEx>
              <w:tblW w:w="9126" w:type="dxa"/>
            </w:tblPrEx>
          </w:tblPrExChange>
        </w:tblPrEx>
        <w:trPr>
          <w:trHeight w:val="283"/>
          <w:trPrChange w:id="271" w:author="Drees, Trevor" w:date="2023-01-28T17:26:00Z">
            <w:trPr>
              <w:gridAfter w:val="0"/>
              <w:trHeight w:val="283"/>
            </w:trPr>
          </w:trPrChange>
        </w:trPr>
        <w:tc>
          <w:tcPr>
            <w:tcW w:w="2268" w:type="dxa"/>
            <w:gridSpan w:val="2"/>
            <w:tcBorders>
              <w:top w:val="single" w:sz="4" w:space="0" w:color="auto"/>
            </w:tcBorders>
            <w:tcPrChange w:id="272" w:author="Drees, Trevor" w:date="2023-01-28T17:26:00Z">
              <w:tcPr>
                <w:tcW w:w="2268" w:type="dxa"/>
                <w:gridSpan w:val="2"/>
                <w:tcBorders>
                  <w:top w:val="single" w:sz="4" w:space="0" w:color="auto"/>
                </w:tcBorders>
              </w:tcPr>
            </w:tcPrChange>
          </w:tcPr>
          <w:p w14:paraId="2215D5A5" w14:textId="41B82634" w:rsidR="002D03DB" w:rsidRPr="00242E89" w:rsidRDefault="002D03DB" w:rsidP="00ED00F1">
            <w:pPr>
              <w:rPr>
                <w:rFonts w:ascii="Times New Roman" w:hAnsi="Times New Roman" w:cs="Times New Roman"/>
                <w:rPrChange w:id="273" w:author="Drees, Trevor" w:date="2023-01-28T17:21:00Z">
                  <w:rPr>
                    <w:rFonts w:ascii="Times New Roman" w:hAnsi="Times New Roman" w:cs="Times New Roman"/>
                    <w:b/>
                    <w:bCs/>
                  </w:rPr>
                </w:rPrChange>
              </w:rPr>
            </w:pPr>
            <w:r w:rsidRPr="00242E89">
              <w:rPr>
                <w:rFonts w:ascii="Times New Roman" w:hAnsi="Times New Roman" w:cs="Times New Roman"/>
                <w:rPrChange w:id="274" w:author="Drees, Trevor" w:date="2023-01-28T17:21:00Z">
                  <w:rPr>
                    <w:rFonts w:ascii="Times New Roman" w:hAnsi="Times New Roman" w:cs="Times New Roman"/>
                    <w:b/>
                    <w:bCs/>
                  </w:rPr>
                </w:rPrChange>
              </w:rPr>
              <w:t>Intercept</w:t>
            </w:r>
          </w:p>
        </w:tc>
        <w:tc>
          <w:tcPr>
            <w:tcW w:w="1587" w:type="dxa"/>
            <w:gridSpan w:val="2"/>
            <w:tcBorders>
              <w:top w:val="single" w:sz="4" w:space="0" w:color="auto"/>
            </w:tcBorders>
            <w:vAlign w:val="center"/>
            <w:tcPrChange w:id="275" w:author="Drees, Trevor" w:date="2023-01-28T17:26:00Z">
              <w:tcPr>
                <w:tcW w:w="1587" w:type="dxa"/>
                <w:gridSpan w:val="2"/>
                <w:tcBorders>
                  <w:top w:val="single" w:sz="4" w:space="0" w:color="auto"/>
                </w:tcBorders>
                <w:vAlign w:val="center"/>
              </w:tcPr>
            </w:tcPrChange>
          </w:tcPr>
          <w:p w14:paraId="3AB1D323" w14:textId="4389E08B" w:rsidR="002D03DB" w:rsidRPr="00A838EB" w:rsidRDefault="002D03DB" w:rsidP="00050DDB">
            <w:pPr>
              <w:jc w:val="right"/>
              <w:rPr>
                <w:rFonts w:ascii="Times New Roman" w:hAnsi="Times New Roman" w:cs="Times New Roman"/>
              </w:rPr>
            </w:pPr>
            <w:del w:id="276" w:author="Drees, Trevor" w:date="2023-01-28T16:59:00Z">
              <w:r w:rsidRPr="00A838EB" w:rsidDel="00F33B2F">
                <w:rPr>
                  <w:rFonts w:ascii="Times New Roman" w:hAnsi="Times New Roman" w:cs="Times New Roman"/>
                </w:rPr>
                <w:delText>1.339</w:delText>
              </w:r>
            </w:del>
            <w:ins w:id="277" w:author="Drees, Trevor" w:date="2023-01-28T16:59:00Z">
              <w:r>
                <w:rPr>
                  <w:rFonts w:ascii="Times New Roman" w:hAnsi="Times New Roman" w:cs="Times New Roman"/>
                </w:rPr>
                <w:t>-1.662</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78" w:author="Drees, Trevor" w:date="2023-01-28T17:00:00Z">
              <w:r w:rsidRPr="00A838EB" w:rsidDel="00F33B2F">
                <w:rPr>
                  <w:rFonts w:ascii="Times New Roman" w:eastAsiaTheme="minorEastAsia" w:hAnsi="Times New Roman" w:cs="Times New Roman"/>
                </w:rPr>
                <w:delText>343</w:delText>
              </w:r>
            </w:del>
            <w:ins w:id="279" w:author="Drees, Trevor" w:date="2023-01-28T17:00:00Z">
              <w:r>
                <w:rPr>
                  <w:rFonts w:ascii="Times New Roman" w:eastAsiaTheme="minorEastAsia" w:hAnsi="Times New Roman" w:cs="Times New Roman"/>
                </w:rPr>
                <w:t>426</w:t>
              </w:r>
            </w:ins>
          </w:p>
        </w:tc>
        <w:tc>
          <w:tcPr>
            <w:tcW w:w="850" w:type="dxa"/>
            <w:tcBorders>
              <w:top w:val="single" w:sz="4" w:space="0" w:color="auto"/>
            </w:tcBorders>
            <w:vAlign w:val="center"/>
            <w:tcPrChange w:id="280" w:author="Drees, Trevor" w:date="2023-01-28T17:26:00Z">
              <w:tcPr>
                <w:tcW w:w="850" w:type="dxa"/>
                <w:gridSpan w:val="3"/>
                <w:tcBorders>
                  <w:top w:val="single" w:sz="4" w:space="0" w:color="auto"/>
                </w:tcBorders>
                <w:vAlign w:val="center"/>
              </w:tcPr>
            </w:tcPrChange>
          </w:tcPr>
          <w:p w14:paraId="52FDC865" w14:textId="22ED9389" w:rsidR="002D03DB" w:rsidRPr="00A838EB" w:rsidRDefault="002D03DB" w:rsidP="00ED00F1">
            <w:pPr>
              <w:jc w:val="right"/>
              <w:rPr>
                <w:rFonts w:ascii="Times New Roman" w:hAnsi="Times New Roman" w:cs="Times New Roman"/>
              </w:rPr>
            </w:pPr>
            <w:ins w:id="281" w:author="Drees, Trevor" w:date="2023-01-28T17:00:00Z">
              <w:r>
                <w:rPr>
                  <w:rFonts w:ascii="Times New Roman" w:hAnsi="Times New Roman" w:cs="Times New Roman"/>
                </w:rPr>
                <w:t>-</w:t>
              </w:r>
            </w:ins>
            <w:r w:rsidRPr="00A838EB">
              <w:rPr>
                <w:rFonts w:ascii="Times New Roman" w:hAnsi="Times New Roman" w:cs="Times New Roman"/>
              </w:rPr>
              <w:t>3.90</w:t>
            </w:r>
            <w:ins w:id="282" w:author="Drees, Trevor" w:date="2023-01-28T17:00:00Z">
              <w:r>
                <w:rPr>
                  <w:rFonts w:ascii="Times New Roman" w:hAnsi="Times New Roman" w:cs="Times New Roman"/>
                </w:rPr>
                <w:t>4</w:t>
              </w:r>
            </w:ins>
            <w:del w:id="283" w:author="Drees, Trevor" w:date="2023-01-28T17:00:00Z">
              <w:r w:rsidRPr="00A838EB" w:rsidDel="00EC4627">
                <w:rPr>
                  <w:rFonts w:ascii="Times New Roman" w:hAnsi="Times New Roman" w:cs="Times New Roman"/>
                </w:rPr>
                <w:delText>1</w:delText>
              </w:r>
            </w:del>
          </w:p>
        </w:tc>
        <w:tc>
          <w:tcPr>
            <w:tcW w:w="850" w:type="dxa"/>
            <w:tcBorders>
              <w:top w:val="single" w:sz="4" w:space="0" w:color="auto"/>
            </w:tcBorders>
            <w:vAlign w:val="center"/>
            <w:tcPrChange w:id="284" w:author="Drees, Trevor" w:date="2023-01-28T17:26:00Z">
              <w:tcPr>
                <w:tcW w:w="850" w:type="dxa"/>
                <w:gridSpan w:val="3"/>
                <w:tcBorders>
                  <w:top w:val="single" w:sz="4" w:space="0" w:color="auto"/>
                </w:tcBorders>
                <w:vAlign w:val="center"/>
              </w:tcPr>
            </w:tcPrChange>
          </w:tcPr>
          <w:p w14:paraId="6CFDACFF" w14:textId="790D412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Borders>
              <w:top w:val="single" w:sz="4" w:space="0" w:color="auto"/>
            </w:tcBorders>
            <w:tcPrChange w:id="285" w:author="Drees, Trevor" w:date="2023-01-28T17:26:00Z">
              <w:tcPr>
                <w:tcW w:w="283" w:type="dxa"/>
                <w:gridSpan w:val="3"/>
                <w:tcBorders>
                  <w:top w:val="single" w:sz="4" w:space="0" w:color="auto"/>
                </w:tcBorders>
              </w:tcPr>
            </w:tcPrChange>
          </w:tcPr>
          <w:p w14:paraId="0C1BF2BE" w14:textId="77777777" w:rsidR="002D03DB" w:rsidRPr="00A838EB" w:rsidDel="00EC4627" w:rsidRDefault="002D03DB" w:rsidP="00050DDB">
            <w:pPr>
              <w:jc w:val="right"/>
              <w:rPr>
                <w:rFonts w:ascii="Times New Roman" w:hAnsi="Times New Roman" w:cs="Times New Roman"/>
              </w:rPr>
            </w:pPr>
          </w:p>
        </w:tc>
        <w:tc>
          <w:tcPr>
            <w:tcW w:w="1587" w:type="dxa"/>
            <w:tcBorders>
              <w:top w:val="single" w:sz="4" w:space="0" w:color="auto"/>
            </w:tcBorders>
            <w:vAlign w:val="center"/>
            <w:tcPrChange w:id="286" w:author="Drees, Trevor" w:date="2023-01-28T17:26:00Z">
              <w:tcPr>
                <w:tcW w:w="1587" w:type="dxa"/>
                <w:gridSpan w:val="2"/>
                <w:tcBorders>
                  <w:top w:val="single" w:sz="4" w:space="0" w:color="auto"/>
                </w:tcBorders>
                <w:vAlign w:val="center"/>
              </w:tcPr>
            </w:tcPrChange>
          </w:tcPr>
          <w:p w14:paraId="5AE29877" w14:textId="6A62CD0A" w:rsidR="002D03DB" w:rsidRPr="00A838EB" w:rsidRDefault="002D03DB" w:rsidP="00050DDB">
            <w:pPr>
              <w:jc w:val="right"/>
              <w:rPr>
                <w:rFonts w:ascii="Times New Roman" w:hAnsi="Times New Roman" w:cs="Times New Roman"/>
              </w:rPr>
            </w:pPr>
            <w:del w:id="287" w:author="Drees, Trevor" w:date="2023-01-28T17:06:00Z">
              <w:r w:rsidRPr="00A838EB" w:rsidDel="00EC4627">
                <w:rPr>
                  <w:rFonts w:ascii="Times New Roman" w:hAnsi="Times New Roman" w:cs="Times New Roman"/>
                </w:rPr>
                <w:delText>2.</w:delText>
              </w:r>
              <w:r w:rsidDel="00EC4627">
                <w:rPr>
                  <w:rFonts w:ascii="Times New Roman" w:hAnsi="Times New Roman" w:cs="Times New Roman"/>
                </w:rPr>
                <w:delText>578</w:delText>
              </w:r>
            </w:del>
            <w:ins w:id="288" w:author="Drees, Trevor" w:date="2023-01-28T17:06:00Z">
              <w:r>
                <w:rPr>
                  <w:rFonts w:ascii="Times New Roman" w:hAnsi="Times New Roman" w:cs="Times New Roman"/>
                </w:rPr>
                <w:t>-3.295</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89" w:author="Drees, Trevor" w:date="2023-01-28T17:06:00Z">
              <w:r w:rsidRPr="00A838EB" w:rsidDel="00EC4627">
                <w:rPr>
                  <w:rFonts w:ascii="Times New Roman" w:eastAsiaTheme="minorEastAsia" w:hAnsi="Times New Roman" w:cs="Times New Roman"/>
                </w:rPr>
                <w:delText>4</w:delText>
              </w:r>
              <w:r w:rsidDel="00EC4627">
                <w:rPr>
                  <w:rFonts w:ascii="Times New Roman" w:eastAsiaTheme="minorEastAsia" w:hAnsi="Times New Roman" w:cs="Times New Roman"/>
                </w:rPr>
                <w:delText>75</w:delText>
              </w:r>
            </w:del>
            <w:ins w:id="290" w:author="Drees, Trevor" w:date="2023-01-28T17:06:00Z">
              <w:r>
                <w:rPr>
                  <w:rFonts w:ascii="Times New Roman" w:eastAsiaTheme="minorEastAsia" w:hAnsi="Times New Roman" w:cs="Times New Roman"/>
                </w:rPr>
                <w:t>552</w:t>
              </w:r>
            </w:ins>
          </w:p>
        </w:tc>
        <w:tc>
          <w:tcPr>
            <w:tcW w:w="851" w:type="dxa"/>
            <w:tcBorders>
              <w:top w:val="single" w:sz="4" w:space="0" w:color="auto"/>
            </w:tcBorders>
            <w:vAlign w:val="center"/>
            <w:tcPrChange w:id="291" w:author="Drees, Trevor" w:date="2023-01-28T17:26:00Z">
              <w:tcPr>
                <w:tcW w:w="851" w:type="dxa"/>
                <w:gridSpan w:val="2"/>
                <w:tcBorders>
                  <w:top w:val="single" w:sz="4" w:space="0" w:color="auto"/>
                </w:tcBorders>
                <w:vAlign w:val="center"/>
              </w:tcPr>
            </w:tcPrChange>
          </w:tcPr>
          <w:p w14:paraId="41FFE160" w14:textId="7C69D4E8" w:rsidR="002D03DB" w:rsidRPr="00A838EB" w:rsidRDefault="002D03DB" w:rsidP="00ED00F1">
            <w:pPr>
              <w:jc w:val="right"/>
              <w:rPr>
                <w:rFonts w:ascii="Times New Roman" w:hAnsi="Times New Roman" w:cs="Times New Roman"/>
              </w:rPr>
            </w:pPr>
            <w:del w:id="292" w:author="Drees, Trevor" w:date="2023-01-28T17:07:00Z">
              <w:r w:rsidRPr="00A838EB" w:rsidDel="00EC4627">
                <w:rPr>
                  <w:rFonts w:ascii="Times New Roman" w:hAnsi="Times New Roman" w:cs="Times New Roman"/>
                </w:rPr>
                <w:delText>5.</w:delText>
              </w:r>
              <w:r w:rsidDel="00EC4627">
                <w:rPr>
                  <w:rFonts w:ascii="Times New Roman" w:hAnsi="Times New Roman" w:cs="Times New Roman"/>
                </w:rPr>
                <w:delText>423</w:delText>
              </w:r>
            </w:del>
            <w:ins w:id="293" w:author="Drees, Trevor" w:date="2023-01-28T17:07:00Z">
              <w:r>
                <w:rPr>
                  <w:rFonts w:ascii="Times New Roman" w:hAnsi="Times New Roman" w:cs="Times New Roman"/>
                </w:rPr>
                <w:t>-5.974</w:t>
              </w:r>
            </w:ins>
          </w:p>
        </w:tc>
        <w:tc>
          <w:tcPr>
            <w:tcW w:w="850" w:type="dxa"/>
            <w:tcBorders>
              <w:top w:val="single" w:sz="4" w:space="0" w:color="auto"/>
            </w:tcBorders>
            <w:vAlign w:val="center"/>
            <w:tcPrChange w:id="294" w:author="Drees, Trevor" w:date="2023-01-28T17:26:00Z">
              <w:tcPr>
                <w:tcW w:w="850" w:type="dxa"/>
                <w:gridSpan w:val="2"/>
                <w:tcBorders>
                  <w:top w:val="single" w:sz="4" w:space="0" w:color="auto"/>
                </w:tcBorders>
                <w:vAlign w:val="center"/>
              </w:tcPr>
            </w:tcPrChange>
          </w:tcPr>
          <w:p w14:paraId="1075F90B" w14:textId="3D56544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42E89" w14:paraId="2E124A43" w14:textId="77777777" w:rsidTr="00242E89">
        <w:tblPrEx>
          <w:tblPrExChange w:id="295" w:author="Drees, Trevor" w:date="2023-01-28T17:26:00Z">
            <w:tblPrEx>
              <w:tblW w:w="9126" w:type="dxa"/>
            </w:tblPrEx>
          </w:tblPrExChange>
        </w:tblPrEx>
        <w:trPr>
          <w:trHeight w:val="283"/>
          <w:ins w:id="296" w:author="Drees, Trevor" w:date="2023-01-28T17:25:00Z"/>
          <w:trPrChange w:id="297" w:author="Drees, Trevor" w:date="2023-01-28T17:26:00Z">
            <w:trPr>
              <w:gridAfter w:val="0"/>
              <w:trHeight w:val="283"/>
            </w:trPr>
          </w:trPrChange>
        </w:trPr>
        <w:tc>
          <w:tcPr>
            <w:tcW w:w="2268" w:type="dxa"/>
            <w:gridSpan w:val="2"/>
            <w:tcPrChange w:id="298" w:author="Drees, Trevor" w:date="2023-01-28T17:26:00Z">
              <w:tcPr>
                <w:tcW w:w="2268" w:type="dxa"/>
                <w:gridSpan w:val="2"/>
                <w:tcBorders>
                  <w:top w:val="single" w:sz="4" w:space="0" w:color="auto"/>
                </w:tcBorders>
              </w:tcPr>
            </w:tcPrChange>
          </w:tcPr>
          <w:p w14:paraId="6B9D8F8D" w14:textId="27915A16" w:rsidR="00242E89" w:rsidRPr="00242E89" w:rsidRDefault="00242E89" w:rsidP="00242E89">
            <w:pPr>
              <w:rPr>
                <w:ins w:id="299" w:author="Drees, Trevor" w:date="2023-01-28T17:25:00Z"/>
                <w:rFonts w:ascii="Times New Roman" w:hAnsi="Times New Roman" w:cs="Times New Roman"/>
              </w:rPr>
            </w:pPr>
            <w:ins w:id="300" w:author="Drees, Trevor" w:date="2023-01-28T17:26:00Z">
              <w:r>
                <w:rPr>
                  <w:rFonts w:ascii="Times New Roman" w:hAnsi="Times New Roman" w:cs="Times New Roman"/>
                </w:rPr>
                <w:t>Warming</w:t>
              </w:r>
            </w:ins>
          </w:p>
        </w:tc>
        <w:tc>
          <w:tcPr>
            <w:tcW w:w="1587" w:type="dxa"/>
            <w:gridSpan w:val="2"/>
            <w:vAlign w:val="center"/>
            <w:tcPrChange w:id="301" w:author="Drees, Trevor" w:date="2023-01-28T17:26:00Z">
              <w:tcPr>
                <w:tcW w:w="1587" w:type="dxa"/>
                <w:gridSpan w:val="2"/>
                <w:tcBorders>
                  <w:top w:val="single" w:sz="4" w:space="0" w:color="auto"/>
                </w:tcBorders>
                <w:vAlign w:val="center"/>
              </w:tcPr>
            </w:tcPrChange>
          </w:tcPr>
          <w:p w14:paraId="1698F93B" w14:textId="063C1DEA" w:rsidR="00242E89" w:rsidRPr="00A838EB" w:rsidDel="00F33B2F" w:rsidRDefault="00242E89" w:rsidP="00242E89">
            <w:pPr>
              <w:jc w:val="right"/>
              <w:rPr>
                <w:ins w:id="302" w:author="Drees, Trevor" w:date="2023-01-28T17:25:00Z"/>
                <w:rFonts w:ascii="Times New Roman" w:hAnsi="Times New Roman" w:cs="Times New Roman"/>
              </w:rPr>
            </w:pPr>
            <w:ins w:id="303" w:author="Drees, Trevor" w:date="2023-01-28T17:26:00Z">
              <w:r>
                <w:rPr>
                  <w:rFonts w:ascii="Times New Roman" w:hAnsi="Times New Roman" w:cs="Times New Roman"/>
                </w:rPr>
                <w:t>-</w:t>
              </w:r>
              <w:r>
                <w:rPr>
                  <w:rFonts w:ascii="Times New Roman" w:hAnsi="Times New Roman" w:cs="Times New Roman"/>
                </w:rPr>
                <w:t>0.158</w:t>
              </w:r>
              <w:r w:rsidRPr="00A838EB">
                <w:rPr>
                  <w:rFonts w:ascii="Times New Roman" w:hAnsi="Times New Roman" w:cs="Times New Roman"/>
                </w:rPr>
                <w:t xml:space="preserve"> </w:t>
              </w:r>
            </w:ins>
            <m:oMath>
              <m:r>
                <w:ins w:id="304" w:author="Drees, Trevor" w:date="2023-01-28T17:26:00Z">
                  <w:rPr>
                    <w:rFonts w:ascii="Cambria Math" w:hAnsi="Cambria Math" w:cs="Times New Roman"/>
                  </w:rPr>
                  <m:t>±</m:t>
                </w:ins>
              </m:r>
            </m:oMath>
            <w:ins w:id="305" w:author="Drees, Trevor" w:date="2023-01-28T17:26:00Z">
              <w:r w:rsidRPr="00A838EB">
                <w:rPr>
                  <w:rFonts w:ascii="Times New Roman" w:eastAsiaTheme="minorEastAsia" w:hAnsi="Times New Roman" w:cs="Times New Roman"/>
                </w:rPr>
                <w:t xml:space="preserve"> 0.</w:t>
              </w:r>
              <w:r>
                <w:rPr>
                  <w:rFonts w:ascii="Times New Roman" w:eastAsiaTheme="minorEastAsia" w:hAnsi="Times New Roman" w:cs="Times New Roman"/>
                </w:rPr>
                <w:t>275</w:t>
              </w:r>
            </w:ins>
          </w:p>
        </w:tc>
        <w:tc>
          <w:tcPr>
            <w:tcW w:w="850" w:type="dxa"/>
            <w:vAlign w:val="center"/>
            <w:tcPrChange w:id="306" w:author="Drees, Trevor" w:date="2023-01-28T17:26:00Z">
              <w:tcPr>
                <w:tcW w:w="850" w:type="dxa"/>
                <w:gridSpan w:val="3"/>
                <w:tcBorders>
                  <w:top w:val="single" w:sz="4" w:space="0" w:color="auto"/>
                </w:tcBorders>
                <w:vAlign w:val="center"/>
              </w:tcPr>
            </w:tcPrChange>
          </w:tcPr>
          <w:p w14:paraId="059DFA38" w14:textId="48F0199C" w:rsidR="00242E89" w:rsidRDefault="00242E89" w:rsidP="00242E89">
            <w:pPr>
              <w:jc w:val="right"/>
              <w:rPr>
                <w:ins w:id="307" w:author="Drees, Trevor" w:date="2023-01-28T17:25:00Z"/>
                <w:rFonts w:ascii="Times New Roman" w:hAnsi="Times New Roman" w:cs="Times New Roman"/>
              </w:rPr>
            </w:pPr>
            <w:ins w:id="308" w:author="Drees, Trevor" w:date="2023-01-28T17:26:00Z">
              <w:r>
                <w:rPr>
                  <w:rFonts w:ascii="Times New Roman" w:hAnsi="Times New Roman" w:cs="Times New Roman"/>
                </w:rPr>
                <w:t>-0.574</w:t>
              </w:r>
            </w:ins>
          </w:p>
        </w:tc>
        <w:tc>
          <w:tcPr>
            <w:tcW w:w="850" w:type="dxa"/>
            <w:vAlign w:val="center"/>
            <w:tcPrChange w:id="309" w:author="Drees, Trevor" w:date="2023-01-28T17:26:00Z">
              <w:tcPr>
                <w:tcW w:w="850" w:type="dxa"/>
                <w:gridSpan w:val="3"/>
                <w:tcBorders>
                  <w:top w:val="single" w:sz="4" w:space="0" w:color="auto"/>
                </w:tcBorders>
                <w:vAlign w:val="center"/>
              </w:tcPr>
            </w:tcPrChange>
          </w:tcPr>
          <w:p w14:paraId="1894E926" w14:textId="689016F1" w:rsidR="00242E89" w:rsidRPr="00A838EB" w:rsidRDefault="00242E89" w:rsidP="00242E89">
            <w:pPr>
              <w:jc w:val="right"/>
              <w:rPr>
                <w:ins w:id="310" w:author="Drees, Trevor" w:date="2023-01-28T17:25:00Z"/>
                <w:rFonts w:ascii="Times New Roman" w:hAnsi="Times New Roman" w:cs="Times New Roman"/>
              </w:rPr>
            </w:pPr>
            <w:ins w:id="311" w:author="Drees, Trevor" w:date="2023-01-28T17:26:00Z">
              <w:r>
                <w:rPr>
                  <w:rFonts w:ascii="Times New Roman" w:hAnsi="Times New Roman" w:cs="Times New Roman"/>
                </w:rPr>
                <w:t>0.566</w:t>
              </w:r>
            </w:ins>
          </w:p>
        </w:tc>
        <w:tc>
          <w:tcPr>
            <w:tcW w:w="283" w:type="dxa"/>
            <w:tcPrChange w:id="312" w:author="Drees, Trevor" w:date="2023-01-28T17:26:00Z">
              <w:tcPr>
                <w:tcW w:w="283" w:type="dxa"/>
                <w:gridSpan w:val="3"/>
                <w:tcBorders>
                  <w:top w:val="single" w:sz="4" w:space="0" w:color="auto"/>
                </w:tcBorders>
              </w:tcPr>
            </w:tcPrChange>
          </w:tcPr>
          <w:p w14:paraId="23C11020" w14:textId="77777777" w:rsidR="00242E89" w:rsidRPr="00A838EB" w:rsidDel="00EC4627" w:rsidRDefault="00242E89" w:rsidP="00242E89">
            <w:pPr>
              <w:jc w:val="right"/>
              <w:rPr>
                <w:ins w:id="313" w:author="Drees, Trevor" w:date="2023-01-28T17:25:00Z"/>
                <w:rFonts w:ascii="Times New Roman" w:hAnsi="Times New Roman" w:cs="Times New Roman"/>
              </w:rPr>
            </w:pPr>
          </w:p>
        </w:tc>
        <w:tc>
          <w:tcPr>
            <w:tcW w:w="1587" w:type="dxa"/>
            <w:vAlign w:val="center"/>
            <w:tcPrChange w:id="314" w:author="Drees, Trevor" w:date="2023-01-28T17:26:00Z">
              <w:tcPr>
                <w:tcW w:w="1587" w:type="dxa"/>
                <w:gridSpan w:val="2"/>
                <w:tcBorders>
                  <w:top w:val="single" w:sz="4" w:space="0" w:color="auto"/>
                </w:tcBorders>
                <w:vAlign w:val="center"/>
              </w:tcPr>
            </w:tcPrChange>
          </w:tcPr>
          <w:p w14:paraId="409473BE" w14:textId="101E5E50" w:rsidR="00242E89" w:rsidRPr="00A838EB" w:rsidDel="00EC4627" w:rsidRDefault="00242E89" w:rsidP="00242E89">
            <w:pPr>
              <w:jc w:val="right"/>
              <w:rPr>
                <w:ins w:id="315" w:author="Drees, Trevor" w:date="2023-01-28T17:25:00Z"/>
                <w:rFonts w:ascii="Times New Roman" w:hAnsi="Times New Roman" w:cs="Times New Roman"/>
              </w:rPr>
            </w:pPr>
            <w:ins w:id="316" w:author="Drees, Trevor" w:date="2023-01-28T17:28:00Z">
              <w:r>
                <w:rPr>
                  <w:rFonts w:ascii="Times New Roman" w:hAnsi="Times New Roman" w:cs="Times New Roman"/>
                </w:rPr>
                <w:t>3.263</w:t>
              </w:r>
              <w:r w:rsidRPr="00A838EB">
                <w:rPr>
                  <w:rFonts w:ascii="Times New Roman" w:hAnsi="Times New Roman" w:cs="Times New Roman"/>
                </w:rPr>
                <w:t xml:space="preserve"> </w:t>
              </w:r>
            </w:ins>
            <m:oMath>
              <m:r>
                <w:ins w:id="317" w:author="Drees, Trevor" w:date="2023-01-28T17:28:00Z">
                  <w:rPr>
                    <w:rFonts w:ascii="Cambria Math" w:hAnsi="Cambria Math" w:cs="Times New Roman"/>
                  </w:rPr>
                  <m:t>±</m:t>
                </w:ins>
              </m:r>
            </m:oMath>
            <w:ins w:id="318" w:author="Drees, Trevor" w:date="2023-01-28T17:28:00Z">
              <w:r w:rsidRPr="00A838EB">
                <w:rPr>
                  <w:rFonts w:ascii="Times New Roman" w:eastAsiaTheme="minorEastAsia" w:hAnsi="Times New Roman" w:cs="Times New Roman"/>
                </w:rPr>
                <w:t xml:space="preserve"> 0.</w:t>
              </w:r>
              <w:r>
                <w:rPr>
                  <w:rFonts w:ascii="Times New Roman" w:eastAsiaTheme="minorEastAsia" w:hAnsi="Times New Roman" w:cs="Times New Roman"/>
                </w:rPr>
                <w:t>403</w:t>
              </w:r>
            </w:ins>
          </w:p>
        </w:tc>
        <w:tc>
          <w:tcPr>
            <w:tcW w:w="851" w:type="dxa"/>
            <w:vAlign w:val="center"/>
            <w:tcPrChange w:id="319" w:author="Drees, Trevor" w:date="2023-01-28T17:26:00Z">
              <w:tcPr>
                <w:tcW w:w="851" w:type="dxa"/>
                <w:gridSpan w:val="2"/>
                <w:tcBorders>
                  <w:top w:val="single" w:sz="4" w:space="0" w:color="auto"/>
                </w:tcBorders>
                <w:vAlign w:val="center"/>
              </w:tcPr>
            </w:tcPrChange>
          </w:tcPr>
          <w:p w14:paraId="1A290AE1" w14:textId="03A36458" w:rsidR="00242E89" w:rsidRPr="00A838EB" w:rsidDel="00EC4627" w:rsidRDefault="00242E89" w:rsidP="00242E89">
            <w:pPr>
              <w:jc w:val="right"/>
              <w:rPr>
                <w:ins w:id="320" w:author="Drees, Trevor" w:date="2023-01-28T17:25:00Z"/>
                <w:rFonts w:ascii="Times New Roman" w:hAnsi="Times New Roman" w:cs="Times New Roman"/>
              </w:rPr>
            </w:pPr>
            <w:ins w:id="321" w:author="Drees, Trevor" w:date="2023-01-28T17:28:00Z">
              <w:r>
                <w:rPr>
                  <w:rFonts w:ascii="Times New Roman" w:hAnsi="Times New Roman" w:cs="Times New Roman"/>
                </w:rPr>
                <w:t>8.090</w:t>
              </w:r>
            </w:ins>
          </w:p>
        </w:tc>
        <w:tc>
          <w:tcPr>
            <w:tcW w:w="850" w:type="dxa"/>
            <w:vAlign w:val="center"/>
            <w:tcPrChange w:id="322" w:author="Drees, Trevor" w:date="2023-01-28T17:26:00Z">
              <w:tcPr>
                <w:tcW w:w="850" w:type="dxa"/>
                <w:gridSpan w:val="2"/>
                <w:tcBorders>
                  <w:top w:val="single" w:sz="4" w:space="0" w:color="auto"/>
                </w:tcBorders>
                <w:vAlign w:val="center"/>
              </w:tcPr>
            </w:tcPrChange>
          </w:tcPr>
          <w:p w14:paraId="33931ED3" w14:textId="352A76DD" w:rsidR="00242E89" w:rsidRPr="00A838EB" w:rsidRDefault="00242E89" w:rsidP="00242E89">
            <w:pPr>
              <w:jc w:val="right"/>
              <w:rPr>
                <w:ins w:id="323" w:author="Drees, Trevor" w:date="2023-01-28T17:25:00Z"/>
                <w:rFonts w:ascii="Times New Roman" w:hAnsi="Times New Roman" w:cs="Times New Roman"/>
              </w:rPr>
            </w:pPr>
            <w:ins w:id="324" w:author="Drees, Trevor" w:date="2023-01-28T17:28:00Z">
              <w:r>
                <w:rPr>
                  <w:rFonts w:ascii="Times New Roman" w:hAnsi="Times New Roman" w:cs="Times New Roman"/>
                </w:rPr>
                <w:t>&lt;0.001</w:t>
              </w:r>
            </w:ins>
          </w:p>
        </w:tc>
      </w:tr>
      <w:tr w:rsidR="00242E89" w:rsidDel="00D97EE3" w14:paraId="47CC9D9F" w14:textId="77777777" w:rsidTr="002D03DB">
        <w:trPr>
          <w:trHeight w:val="283"/>
          <w:del w:id="325" w:author="Drees, Trevor" w:date="2023-01-28T16:42:00Z"/>
        </w:trPr>
        <w:tc>
          <w:tcPr>
            <w:tcW w:w="2268" w:type="dxa"/>
            <w:gridSpan w:val="2"/>
          </w:tcPr>
          <w:p w14:paraId="4460BAC1" w14:textId="3F50A408" w:rsidR="00242E89" w:rsidRPr="00242E89" w:rsidDel="00D97EE3" w:rsidRDefault="00242E89" w:rsidP="00242E89">
            <w:pPr>
              <w:rPr>
                <w:del w:id="326" w:author="Drees, Trevor" w:date="2023-01-28T16:42:00Z"/>
                <w:rFonts w:ascii="Times New Roman" w:hAnsi="Times New Roman" w:cs="Times New Roman"/>
                <w:rPrChange w:id="327" w:author="Drees, Trevor" w:date="2023-01-28T17:21:00Z">
                  <w:rPr>
                    <w:del w:id="328" w:author="Drees, Trevor" w:date="2023-01-28T16:42:00Z"/>
                    <w:rFonts w:ascii="Times New Roman" w:hAnsi="Times New Roman" w:cs="Times New Roman"/>
                    <w:b/>
                    <w:bCs/>
                  </w:rPr>
                </w:rPrChange>
              </w:rPr>
            </w:pPr>
            <w:del w:id="329" w:author="Drees, Trevor" w:date="2023-01-28T16:42:00Z">
              <w:r w:rsidRPr="00242E89" w:rsidDel="00D97EE3">
                <w:rPr>
                  <w:rFonts w:ascii="Times New Roman" w:hAnsi="Times New Roman" w:cs="Times New Roman"/>
                  <w:rPrChange w:id="330" w:author="Drees, Trevor" w:date="2023-01-28T17:21:00Z">
                    <w:rPr>
                      <w:rFonts w:ascii="Times New Roman" w:hAnsi="Times New Roman" w:cs="Times New Roman"/>
                      <w:b/>
                      <w:bCs/>
                    </w:rPr>
                  </w:rPrChange>
                </w:rPr>
                <w:delText>Species</w:delText>
              </w:r>
            </w:del>
          </w:p>
        </w:tc>
        <w:tc>
          <w:tcPr>
            <w:tcW w:w="1587" w:type="dxa"/>
            <w:gridSpan w:val="2"/>
            <w:vAlign w:val="center"/>
          </w:tcPr>
          <w:p w14:paraId="4DE94AEA" w14:textId="7D77121E" w:rsidR="00242E89" w:rsidRPr="00A838EB" w:rsidDel="00D97EE3" w:rsidRDefault="00242E89" w:rsidP="00242E89">
            <w:pPr>
              <w:jc w:val="right"/>
              <w:rPr>
                <w:del w:id="331" w:author="Drees, Trevor" w:date="2023-01-28T16:42:00Z"/>
                <w:rFonts w:ascii="Times New Roman" w:hAnsi="Times New Roman" w:cs="Times New Roman"/>
              </w:rPr>
            </w:pPr>
            <w:del w:id="332" w:author="Drees, Trevor" w:date="2023-01-28T16:42:00Z">
              <w:r w:rsidRPr="00A838EB" w:rsidDel="00D97EE3">
                <w:rPr>
                  <w:rFonts w:ascii="Times New Roman" w:hAnsi="Times New Roman" w:cs="Times New Roman"/>
                </w:rPr>
                <w:delText xml:space="preserve">-0.738 </w:delText>
              </w:r>
            </w:del>
            <m:oMath>
              <m:r>
                <w:del w:id="333" w:author="Drees, Trevor" w:date="2023-01-28T16:42:00Z">
                  <w:rPr>
                    <w:rFonts w:ascii="Cambria Math" w:hAnsi="Cambria Math" w:cs="Times New Roman"/>
                  </w:rPr>
                  <m:t>±</m:t>
                </w:del>
              </m:r>
            </m:oMath>
            <w:del w:id="334" w:author="Drees, Trevor" w:date="2023-01-28T16:42:00Z">
              <w:r w:rsidRPr="00A838EB" w:rsidDel="00D97EE3">
                <w:rPr>
                  <w:rFonts w:ascii="Times New Roman" w:eastAsiaTheme="minorEastAsia" w:hAnsi="Times New Roman" w:cs="Times New Roman"/>
                </w:rPr>
                <w:delText xml:space="preserve"> 0.222</w:delText>
              </w:r>
            </w:del>
          </w:p>
        </w:tc>
        <w:tc>
          <w:tcPr>
            <w:tcW w:w="850" w:type="dxa"/>
            <w:vAlign w:val="center"/>
          </w:tcPr>
          <w:p w14:paraId="09EBD3D2" w14:textId="552C209D" w:rsidR="00242E89" w:rsidRPr="00A838EB" w:rsidDel="00D97EE3" w:rsidRDefault="00242E89" w:rsidP="00242E89">
            <w:pPr>
              <w:jc w:val="right"/>
              <w:rPr>
                <w:del w:id="335" w:author="Drees, Trevor" w:date="2023-01-28T16:42:00Z"/>
                <w:rFonts w:ascii="Times New Roman" w:hAnsi="Times New Roman" w:cs="Times New Roman"/>
              </w:rPr>
            </w:pPr>
            <w:del w:id="336" w:author="Drees, Trevor" w:date="2023-01-28T16:42:00Z">
              <w:r w:rsidRPr="00A838EB" w:rsidDel="00D97EE3">
                <w:rPr>
                  <w:rFonts w:ascii="Times New Roman" w:hAnsi="Times New Roman" w:cs="Times New Roman"/>
                </w:rPr>
                <w:delText>-3.324</w:delText>
              </w:r>
            </w:del>
          </w:p>
        </w:tc>
        <w:tc>
          <w:tcPr>
            <w:tcW w:w="850" w:type="dxa"/>
            <w:vAlign w:val="center"/>
          </w:tcPr>
          <w:p w14:paraId="3729C67A" w14:textId="31E197ED" w:rsidR="00242E89" w:rsidRPr="00A838EB" w:rsidDel="00D97EE3" w:rsidRDefault="00242E89" w:rsidP="00242E89">
            <w:pPr>
              <w:jc w:val="right"/>
              <w:rPr>
                <w:del w:id="337" w:author="Drees, Trevor" w:date="2023-01-28T16:42:00Z"/>
                <w:rFonts w:ascii="Times New Roman" w:hAnsi="Times New Roman" w:cs="Times New Roman"/>
              </w:rPr>
            </w:pPr>
            <w:del w:id="338" w:author="Drees, Trevor" w:date="2023-01-28T16:42:00Z">
              <w:r w:rsidRPr="00A838EB" w:rsidDel="00D97EE3">
                <w:rPr>
                  <w:rFonts w:ascii="Times New Roman" w:hAnsi="Times New Roman" w:cs="Times New Roman"/>
                </w:rPr>
                <w:delText>&lt;0.001</w:delText>
              </w:r>
            </w:del>
          </w:p>
        </w:tc>
        <w:tc>
          <w:tcPr>
            <w:tcW w:w="283" w:type="dxa"/>
          </w:tcPr>
          <w:p w14:paraId="4A8AD7E4"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8B01015" w14:textId="5EC5A1F4" w:rsidR="00242E89" w:rsidRPr="00A838EB" w:rsidDel="00D97EE3" w:rsidRDefault="00242E89" w:rsidP="00242E89">
            <w:pPr>
              <w:jc w:val="right"/>
              <w:rPr>
                <w:del w:id="339" w:author="Drees, Trevor" w:date="2023-01-28T16:42:00Z"/>
                <w:rFonts w:ascii="Times New Roman" w:hAnsi="Times New Roman" w:cs="Times New Roman"/>
              </w:rPr>
            </w:pPr>
            <w:del w:id="340"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224</w:delText>
              </w:r>
              <w:r w:rsidRPr="00A838EB" w:rsidDel="00D97EE3">
                <w:rPr>
                  <w:rFonts w:ascii="Times New Roman" w:hAnsi="Times New Roman" w:cs="Times New Roman"/>
                </w:rPr>
                <w:delText xml:space="preserve"> </w:delText>
              </w:r>
            </w:del>
            <m:oMath>
              <m:r>
                <w:del w:id="341" w:author="Drees, Trevor" w:date="2023-01-28T16:42:00Z">
                  <w:rPr>
                    <w:rFonts w:ascii="Cambria Math" w:hAnsi="Cambria Math" w:cs="Times New Roman"/>
                  </w:rPr>
                  <m:t>±</m:t>
                </w:del>
              </m:r>
            </m:oMath>
            <w:del w:id="342"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335</w:delText>
              </w:r>
            </w:del>
          </w:p>
        </w:tc>
        <w:tc>
          <w:tcPr>
            <w:tcW w:w="851" w:type="dxa"/>
            <w:vAlign w:val="center"/>
          </w:tcPr>
          <w:p w14:paraId="7565E6B1" w14:textId="6BC86502" w:rsidR="00242E89" w:rsidRPr="00A838EB" w:rsidDel="00D97EE3" w:rsidRDefault="00242E89" w:rsidP="00242E89">
            <w:pPr>
              <w:jc w:val="right"/>
              <w:rPr>
                <w:del w:id="343" w:author="Drees, Trevor" w:date="2023-01-28T16:42:00Z"/>
                <w:rFonts w:ascii="Times New Roman" w:hAnsi="Times New Roman" w:cs="Times New Roman"/>
              </w:rPr>
            </w:pPr>
            <w:del w:id="344" w:author="Drees, Trevor" w:date="2023-01-28T16:42:00Z">
              <w:r w:rsidRPr="00A838EB" w:rsidDel="00D97EE3">
                <w:rPr>
                  <w:rFonts w:ascii="Times New Roman" w:hAnsi="Times New Roman" w:cs="Times New Roman"/>
                </w:rPr>
                <w:delText>-</w:delText>
              </w:r>
              <w:r w:rsidDel="00D97EE3">
                <w:rPr>
                  <w:rFonts w:ascii="Times New Roman" w:hAnsi="Times New Roman" w:cs="Times New Roman"/>
                </w:rPr>
                <w:delText>0.668</w:delText>
              </w:r>
            </w:del>
          </w:p>
        </w:tc>
        <w:tc>
          <w:tcPr>
            <w:tcW w:w="850" w:type="dxa"/>
            <w:vAlign w:val="center"/>
          </w:tcPr>
          <w:p w14:paraId="6150182C" w14:textId="12D06465" w:rsidR="00242E89" w:rsidRPr="00A838EB" w:rsidDel="00D97EE3" w:rsidRDefault="00242E89" w:rsidP="00242E89">
            <w:pPr>
              <w:jc w:val="right"/>
              <w:rPr>
                <w:del w:id="345" w:author="Drees, Trevor" w:date="2023-01-28T16:42:00Z"/>
                <w:rFonts w:ascii="Times New Roman" w:hAnsi="Times New Roman" w:cs="Times New Roman"/>
              </w:rPr>
            </w:pPr>
            <w:del w:id="346"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504</w:delText>
              </w:r>
            </w:del>
          </w:p>
        </w:tc>
      </w:tr>
      <w:tr w:rsidR="00242E89" w:rsidDel="002D03DB" w14:paraId="5BEF40F0" w14:textId="77777777" w:rsidTr="002D03DB">
        <w:trPr>
          <w:trHeight w:val="283"/>
          <w:del w:id="347" w:author="Drees, Trevor" w:date="2023-01-28T17:12:00Z"/>
        </w:trPr>
        <w:tc>
          <w:tcPr>
            <w:tcW w:w="2268" w:type="dxa"/>
            <w:gridSpan w:val="2"/>
          </w:tcPr>
          <w:p w14:paraId="1A0E632A" w14:textId="4D9B193E" w:rsidR="00242E89" w:rsidRPr="00242E89" w:rsidDel="002D03DB" w:rsidRDefault="00242E89" w:rsidP="00242E89">
            <w:pPr>
              <w:rPr>
                <w:del w:id="348" w:author="Drees, Trevor" w:date="2023-01-28T17:12:00Z"/>
                <w:rFonts w:ascii="Times New Roman" w:hAnsi="Times New Roman" w:cs="Times New Roman"/>
                <w:rPrChange w:id="349" w:author="Drees, Trevor" w:date="2023-01-28T17:21:00Z">
                  <w:rPr>
                    <w:del w:id="350" w:author="Drees, Trevor" w:date="2023-01-28T17:12:00Z"/>
                    <w:rFonts w:ascii="Times New Roman" w:hAnsi="Times New Roman" w:cs="Times New Roman"/>
                    <w:b/>
                    <w:bCs/>
                  </w:rPr>
                </w:rPrChange>
              </w:rPr>
            </w:pPr>
            <w:del w:id="351" w:author="Drees, Trevor" w:date="2023-01-28T17:12:00Z">
              <w:r w:rsidRPr="00242E89" w:rsidDel="002D03DB">
                <w:rPr>
                  <w:rFonts w:ascii="Times New Roman" w:hAnsi="Times New Roman" w:cs="Times New Roman"/>
                  <w:rPrChange w:id="352" w:author="Drees, Trevor" w:date="2023-01-28T17:21:00Z">
                    <w:rPr>
                      <w:rFonts w:ascii="Times New Roman" w:hAnsi="Times New Roman" w:cs="Times New Roman"/>
                      <w:b/>
                      <w:bCs/>
                    </w:rPr>
                  </w:rPrChange>
                </w:rPr>
                <w:delText>Warming</w:delText>
              </w:r>
            </w:del>
          </w:p>
        </w:tc>
        <w:tc>
          <w:tcPr>
            <w:tcW w:w="1587" w:type="dxa"/>
            <w:gridSpan w:val="2"/>
            <w:vAlign w:val="center"/>
          </w:tcPr>
          <w:p w14:paraId="34FF076B" w14:textId="44EDA7CA" w:rsidR="00242E89" w:rsidRPr="00A838EB" w:rsidDel="002D03DB" w:rsidRDefault="00242E89" w:rsidP="00242E89">
            <w:pPr>
              <w:jc w:val="right"/>
              <w:rPr>
                <w:del w:id="353" w:author="Drees, Trevor" w:date="2023-01-28T17:12:00Z"/>
                <w:rFonts w:ascii="Times New Roman" w:hAnsi="Times New Roman" w:cs="Times New Roman"/>
              </w:rPr>
            </w:pPr>
            <w:del w:id="354" w:author="Drees, Trevor" w:date="2023-01-28T16:59:00Z">
              <w:r w:rsidRPr="00A838EB" w:rsidDel="00F33B2F">
                <w:rPr>
                  <w:rFonts w:ascii="Times New Roman" w:hAnsi="Times New Roman" w:cs="Times New Roman"/>
                </w:rPr>
                <w:delText>0.946</w:delText>
              </w:r>
            </w:del>
            <w:del w:id="355" w:author="Drees, Trevor" w:date="2023-01-28T17:12:00Z">
              <w:r w:rsidRPr="00A838EB" w:rsidDel="002D03DB">
                <w:rPr>
                  <w:rFonts w:ascii="Times New Roman" w:hAnsi="Times New Roman" w:cs="Times New Roman"/>
                </w:rPr>
                <w:delText xml:space="preserve"> </w:delText>
              </w:r>
            </w:del>
            <m:oMath>
              <m:r>
                <w:del w:id="356" w:author="Drees, Trevor" w:date="2023-01-28T17:12:00Z">
                  <w:rPr>
                    <w:rFonts w:ascii="Cambria Math" w:hAnsi="Cambria Math" w:cs="Times New Roman"/>
                  </w:rPr>
                  <m:t>±</m:t>
                </w:del>
              </m:r>
            </m:oMath>
            <w:del w:id="357" w:author="Drees, Trevor" w:date="2023-01-28T17:12:00Z">
              <w:r w:rsidRPr="00A838EB" w:rsidDel="002D03DB">
                <w:rPr>
                  <w:rFonts w:ascii="Times New Roman" w:eastAsiaTheme="minorEastAsia" w:hAnsi="Times New Roman" w:cs="Times New Roman"/>
                </w:rPr>
                <w:delText xml:space="preserve"> 0.</w:delText>
              </w:r>
            </w:del>
            <w:del w:id="358" w:author="Drees, Trevor" w:date="2023-01-28T17:00:00Z">
              <w:r w:rsidRPr="00A838EB" w:rsidDel="00F33B2F">
                <w:rPr>
                  <w:rFonts w:ascii="Times New Roman" w:eastAsiaTheme="minorEastAsia" w:hAnsi="Times New Roman" w:cs="Times New Roman"/>
                </w:rPr>
                <w:delText>254</w:delText>
              </w:r>
            </w:del>
          </w:p>
        </w:tc>
        <w:tc>
          <w:tcPr>
            <w:tcW w:w="850" w:type="dxa"/>
            <w:vAlign w:val="center"/>
          </w:tcPr>
          <w:p w14:paraId="36CC6073" w14:textId="05B77241" w:rsidR="00242E89" w:rsidRPr="00A838EB" w:rsidDel="002D03DB" w:rsidRDefault="00242E89" w:rsidP="00242E89">
            <w:pPr>
              <w:ind w:left="4320" w:hanging="4320"/>
              <w:jc w:val="right"/>
              <w:rPr>
                <w:del w:id="359" w:author="Drees, Trevor" w:date="2023-01-28T17:12:00Z"/>
                <w:rFonts w:ascii="Times New Roman" w:hAnsi="Times New Roman" w:cs="Times New Roman"/>
              </w:rPr>
            </w:pPr>
            <w:del w:id="360" w:author="Drees, Trevor" w:date="2023-01-28T17:00:00Z">
              <w:r w:rsidRPr="00A838EB" w:rsidDel="00EC4627">
                <w:rPr>
                  <w:rFonts w:ascii="Times New Roman" w:hAnsi="Times New Roman" w:cs="Times New Roman"/>
                </w:rPr>
                <w:delText>3.732</w:delText>
              </w:r>
            </w:del>
          </w:p>
        </w:tc>
        <w:tc>
          <w:tcPr>
            <w:tcW w:w="850" w:type="dxa"/>
            <w:vAlign w:val="center"/>
          </w:tcPr>
          <w:p w14:paraId="599CE7AE" w14:textId="43C7D527" w:rsidR="00242E89" w:rsidRPr="00A838EB" w:rsidDel="002D03DB" w:rsidRDefault="00242E89" w:rsidP="00242E89">
            <w:pPr>
              <w:jc w:val="right"/>
              <w:rPr>
                <w:del w:id="361" w:author="Drees, Trevor" w:date="2023-01-28T17:12:00Z"/>
                <w:rFonts w:ascii="Times New Roman" w:hAnsi="Times New Roman" w:cs="Times New Roman"/>
              </w:rPr>
            </w:pPr>
            <w:del w:id="362" w:author="Drees, Trevor" w:date="2023-01-28T17:01:00Z">
              <w:r w:rsidRPr="00A838EB" w:rsidDel="00EC4627">
                <w:rPr>
                  <w:rFonts w:ascii="Times New Roman" w:hAnsi="Times New Roman" w:cs="Times New Roman"/>
                </w:rPr>
                <w:delText>&lt;0.001</w:delText>
              </w:r>
            </w:del>
          </w:p>
        </w:tc>
        <w:tc>
          <w:tcPr>
            <w:tcW w:w="283" w:type="dxa"/>
          </w:tcPr>
          <w:p w14:paraId="67AA681E" w14:textId="644919AC" w:rsidR="00242E89" w:rsidRPr="00A838EB" w:rsidDel="002D03DB" w:rsidRDefault="00242E89" w:rsidP="00242E89">
            <w:pPr>
              <w:jc w:val="right"/>
              <w:rPr>
                <w:del w:id="363" w:author="Drees, Trevor" w:date="2023-01-28T17:12:00Z"/>
                <w:rFonts w:ascii="Times New Roman" w:hAnsi="Times New Roman" w:cs="Times New Roman"/>
              </w:rPr>
            </w:pPr>
          </w:p>
        </w:tc>
        <w:tc>
          <w:tcPr>
            <w:tcW w:w="1587" w:type="dxa"/>
            <w:vAlign w:val="center"/>
          </w:tcPr>
          <w:p w14:paraId="7370D81F" w14:textId="0ECF00C4" w:rsidR="00242E89" w:rsidRPr="00A838EB" w:rsidDel="002D03DB" w:rsidRDefault="00242E89" w:rsidP="00242E89">
            <w:pPr>
              <w:jc w:val="right"/>
              <w:rPr>
                <w:del w:id="364" w:author="Drees, Trevor" w:date="2023-01-28T17:12:00Z"/>
                <w:rFonts w:ascii="Times New Roman" w:hAnsi="Times New Roman" w:cs="Times New Roman"/>
              </w:rPr>
            </w:pPr>
            <w:del w:id="365" w:author="Drees, Trevor" w:date="2023-01-28T17:06:00Z">
              <w:r w:rsidRPr="00A838EB" w:rsidDel="00EC4627">
                <w:rPr>
                  <w:rFonts w:ascii="Times New Roman" w:hAnsi="Times New Roman" w:cs="Times New Roman"/>
                </w:rPr>
                <w:delText>1.</w:delText>
              </w:r>
              <w:r w:rsidDel="00EC4627">
                <w:rPr>
                  <w:rFonts w:ascii="Times New Roman" w:hAnsi="Times New Roman" w:cs="Times New Roman"/>
                </w:rPr>
                <w:delText>380</w:delText>
              </w:r>
            </w:del>
            <w:del w:id="366" w:author="Drees, Trevor" w:date="2023-01-28T17:12:00Z">
              <w:r w:rsidRPr="00A838EB" w:rsidDel="002D03DB">
                <w:rPr>
                  <w:rFonts w:ascii="Times New Roman" w:hAnsi="Times New Roman" w:cs="Times New Roman"/>
                </w:rPr>
                <w:delText xml:space="preserve"> </w:delText>
              </w:r>
            </w:del>
            <m:oMath>
              <m:r>
                <w:del w:id="367" w:author="Drees, Trevor" w:date="2023-01-28T17:12:00Z">
                  <w:rPr>
                    <w:rFonts w:ascii="Cambria Math" w:hAnsi="Cambria Math" w:cs="Times New Roman"/>
                  </w:rPr>
                  <m:t>±</m:t>
                </w:del>
              </m:r>
            </m:oMath>
            <w:del w:id="368" w:author="Drees, Trevor" w:date="2023-01-28T17:12:00Z">
              <w:r w:rsidRPr="00A838EB" w:rsidDel="002D03DB">
                <w:rPr>
                  <w:rFonts w:ascii="Times New Roman" w:eastAsiaTheme="minorEastAsia" w:hAnsi="Times New Roman" w:cs="Times New Roman"/>
                </w:rPr>
                <w:delText xml:space="preserve"> 0.</w:delText>
              </w:r>
            </w:del>
            <w:del w:id="369" w:author="Drees, Trevor" w:date="2023-01-28T17:07:00Z">
              <w:r w:rsidDel="00EC4627">
                <w:rPr>
                  <w:rFonts w:ascii="Times New Roman" w:eastAsiaTheme="minorEastAsia" w:hAnsi="Times New Roman" w:cs="Times New Roman"/>
                </w:rPr>
                <w:delText>424</w:delText>
              </w:r>
            </w:del>
          </w:p>
        </w:tc>
        <w:tc>
          <w:tcPr>
            <w:tcW w:w="851" w:type="dxa"/>
            <w:vAlign w:val="center"/>
          </w:tcPr>
          <w:p w14:paraId="4B201C44" w14:textId="61A2B6BE" w:rsidR="00242E89" w:rsidRPr="00A838EB" w:rsidDel="002D03DB" w:rsidRDefault="00242E89" w:rsidP="00242E89">
            <w:pPr>
              <w:jc w:val="right"/>
              <w:rPr>
                <w:del w:id="370" w:author="Drees, Trevor" w:date="2023-01-28T17:12:00Z"/>
                <w:rFonts w:ascii="Times New Roman" w:hAnsi="Times New Roman" w:cs="Times New Roman"/>
              </w:rPr>
            </w:pPr>
            <w:del w:id="371" w:author="Drees, Trevor" w:date="2023-01-28T17:07:00Z">
              <w:r w:rsidDel="00EC4627">
                <w:rPr>
                  <w:rFonts w:ascii="Times New Roman" w:hAnsi="Times New Roman" w:cs="Times New Roman"/>
                </w:rPr>
                <w:delText>3.250</w:delText>
              </w:r>
            </w:del>
          </w:p>
        </w:tc>
        <w:tc>
          <w:tcPr>
            <w:tcW w:w="850" w:type="dxa"/>
            <w:vAlign w:val="center"/>
          </w:tcPr>
          <w:p w14:paraId="29E9320C" w14:textId="492CF3E1" w:rsidR="00242E89" w:rsidRPr="00A838EB" w:rsidDel="002D03DB" w:rsidRDefault="00242E89" w:rsidP="00242E89">
            <w:pPr>
              <w:jc w:val="right"/>
              <w:rPr>
                <w:del w:id="372" w:author="Drees, Trevor" w:date="2023-01-28T17:12:00Z"/>
                <w:rFonts w:ascii="Times New Roman" w:hAnsi="Times New Roman" w:cs="Times New Roman"/>
              </w:rPr>
            </w:pPr>
            <w:del w:id="373" w:author="Drees, Trevor" w:date="2023-01-28T17:12:00Z">
              <w:r w:rsidDel="002D03DB">
                <w:rPr>
                  <w:rFonts w:ascii="Times New Roman" w:hAnsi="Times New Roman" w:cs="Times New Roman"/>
                </w:rPr>
                <w:delText>0.001</w:delText>
              </w:r>
            </w:del>
          </w:p>
        </w:tc>
      </w:tr>
      <w:tr w:rsidR="00242E89" w14:paraId="3E0616BB" w14:textId="77777777" w:rsidTr="002D03DB">
        <w:trPr>
          <w:trHeight w:val="283"/>
        </w:trPr>
        <w:tc>
          <w:tcPr>
            <w:tcW w:w="2268" w:type="dxa"/>
            <w:gridSpan w:val="2"/>
          </w:tcPr>
          <w:p w14:paraId="2C9654D3" w14:textId="1CC078E2" w:rsidR="00242E89" w:rsidRPr="00242E89" w:rsidRDefault="00242E89" w:rsidP="00242E89">
            <w:pPr>
              <w:rPr>
                <w:rFonts w:ascii="Times New Roman" w:hAnsi="Times New Roman" w:cs="Times New Roman"/>
                <w:rPrChange w:id="374"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375"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1E40FF7E" w14:textId="2DE15505" w:rsidR="00242E89" w:rsidRPr="00A838EB" w:rsidRDefault="00242E89" w:rsidP="00242E89">
            <w:pPr>
              <w:jc w:val="right"/>
              <w:rPr>
                <w:rFonts w:ascii="Times New Roman" w:hAnsi="Times New Roman" w:cs="Times New Roman"/>
              </w:rPr>
            </w:pPr>
            <w:del w:id="376" w:author="Drees, Trevor" w:date="2023-01-28T16:59:00Z">
              <w:r w:rsidRPr="00A838EB" w:rsidDel="00F33B2F">
                <w:rPr>
                  <w:rFonts w:ascii="Times New Roman" w:hAnsi="Times New Roman" w:cs="Times New Roman"/>
                </w:rPr>
                <w:delText>1.124</w:delText>
              </w:r>
            </w:del>
            <w:ins w:id="377" w:author="Drees, Trevor" w:date="2023-01-28T16:59:00Z">
              <w:r>
                <w:rPr>
                  <w:rFonts w:ascii="Times New Roman" w:hAnsi="Times New Roman" w:cs="Times New Roman"/>
                </w:rPr>
                <w:t>1.670</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78" w:author="Drees, Trevor" w:date="2023-01-28T17:00:00Z">
              <w:r w:rsidRPr="00A838EB" w:rsidDel="00F33B2F">
                <w:rPr>
                  <w:rFonts w:ascii="Times New Roman" w:eastAsiaTheme="minorEastAsia" w:hAnsi="Times New Roman" w:cs="Times New Roman"/>
                </w:rPr>
                <w:delText>260</w:delText>
              </w:r>
            </w:del>
            <w:ins w:id="379" w:author="Drees, Trevor" w:date="2023-01-28T17:00:00Z">
              <w:r w:rsidRPr="00A838EB">
                <w:rPr>
                  <w:rFonts w:ascii="Times New Roman" w:eastAsiaTheme="minorEastAsia" w:hAnsi="Times New Roman" w:cs="Times New Roman"/>
                </w:rPr>
                <w:t>26</w:t>
              </w:r>
              <w:r>
                <w:rPr>
                  <w:rFonts w:ascii="Times New Roman" w:eastAsiaTheme="minorEastAsia" w:hAnsi="Times New Roman" w:cs="Times New Roman"/>
                </w:rPr>
                <w:t>3</w:t>
              </w:r>
            </w:ins>
          </w:p>
        </w:tc>
        <w:tc>
          <w:tcPr>
            <w:tcW w:w="850" w:type="dxa"/>
            <w:vAlign w:val="center"/>
          </w:tcPr>
          <w:p w14:paraId="3E963A46" w14:textId="19C7AF56" w:rsidR="00242E89" w:rsidRPr="00A838EB" w:rsidRDefault="00242E89" w:rsidP="00242E89">
            <w:pPr>
              <w:jc w:val="right"/>
              <w:rPr>
                <w:rFonts w:ascii="Times New Roman" w:hAnsi="Times New Roman" w:cs="Times New Roman"/>
              </w:rPr>
            </w:pPr>
            <w:del w:id="380" w:author="Drees, Trevor" w:date="2023-01-28T17:00:00Z">
              <w:r w:rsidRPr="00A838EB" w:rsidDel="00EC4627">
                <w:rPr>
                  <w:rFonts w:ascii="Times New Roman" w:hAnsi="Times New Roman" w:cs="Times New Roman"/>
                </w:rPr>
                <w:delText>4.328</w:delText>
              </w:r>
            </w:del>
            <w:ins w:id="381" w:author="Drees, Trevor" w:date="2023-01-28T17:00:00Z">
              <w:r>
                <w:rPr>
                  <w:rFonts w:ascii="Times New Roman" w:hAnsi="Times New Roman" w:cs="Times New Roman"/>
                </w:rPr>
                <w:t>6.338</w:t>
              </w:r>
            </w:ins>
          </w:p>
        </w:tc>
        <w:tc>
          <w:tcPr>
            <w:tcW w:w="850" w:type="dxa"/>
            <w:vAlign w:val="center"/>
          </w:tcPr>
          <w:p w14:paraId="24465D6F" w14:textId="1B2A77A7"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c>
          <w:tcPr>
            <w:tcW w:w="283" w:type="dxa"/>
          </w:tcPr>
          <w:p w14:paraId="51C025CF" w14:textId="77777777" w:rsidR="00242E89" w:rsidRPr="00A838EB" w:rsidRDefault="00242E89" w:rsidP="00242E89">
            <w:pPr>
              <w:jc w:val="right"/>
              <w:rPr>
                <w:rFonts w:ascii="Times New Roman" w:hAnsi="Times New Roman" w:cs="Times New Roman"/>
              </w:rPr>
            </w:pPr>
          </w:p>
        </w:tc>
        <w:tc>
          <w:tcPr>
            <w:tcW w:w="1587" w:type="dxa"/>
            <w:vAlign w:val="center"/>
          </w:tcPr>
          <w:p w14:paraId="3A7B222C" w14:textId="3D9F318D" w:rsidR="00242E89" w:rsidRPr="00A838EB" w:rsidRDefault="00242E89" w:rsidP="00242E89">
            <w:pPr>
              <w:jc w:val="right"/>
              <w:rPr>
                <w:rFonts w:ascii="Times New Roman" w:hAnsi="Times New Roman" w:cs="Times New Roman"/>
              </w:rPr>
            </w:pPr>
            <w:r w:rsidRPr="00A838EB">
              <w:rPr>
                <w:rFonts w:ascii="Times New Roman" w:hAnsi="Times New Roman" w:cs="Times New Roman"/>
              </w:rPr>
              <w:t>2.</w:t>
            </w:r>
            <w:del w:id="382" w:author="Drees, Trevor" w:date="2023-01-28T17:07:00Z">
              <w:r w:rsidDel="00EC4627">
                <w:rPr>
                  <w:rFonts w:ascii="Times New Roman" w:hAnsi="Times New Roman" w:cs="Times New Roman"/>
                </w:rPr>
                <w:delText>583</w:delText>
              </w:r>
              <w:r w:rsidRPr="00A838EB" w:rsidDel="00EC4627">
                <w:rPr>
                  <w:rFonts w:ascii="Times New Roman" w:hAnsi="Times New Roman" w:cs="Times New Roman"/>
                </w:rPr>
                <w:delText xml:space="preserve"> </w:delText>
              </w:r>
            </w:del>
            <w:ins w:id="383" w:author="Drees, Trevor" w:date="2023-01-28T17:07:00Z">
              <w:r>
                <w:rPr>
                  <w:rFonts w:ascii="Times New Roman" w:hAnsi="Times New Roman" w:cs="Times New Roman"/>
                </w:rPr>
                <w:t>980</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84" w:author="Drees, Trevor" w:date="2023-01-28T17:07:00Z">
              <w:r w:rsidRPr="00A838EB" w:rsidDel="00EC4627">
                <w:rPr>
                  <w:rFonts w:ascii="Times New Roman" w:eastAsiaTheme="minorEastAsia" w:hAnsi="Times New Roman" w:cs="Times New Roman"/>
                </w:rPr>
                <w:delText>5</w:delText>
              </w:r>
              <w:r w:rsidDel="00EC4627">
                <w:rPr>
                  <w:rFonts w:ascii="Times New Roman" w:eastAsiaTheme="minorEastAsia" w:hAnsi="Times New Roman" w:cs="Times New Roman"/>
                </w:rPr>
                <w:delText>76</w:delText>
              </w:r>
            </w:del>
            <w:ins w:id="385" w:author="Drees, Trevor" w:date="2023-01-28T17:07:00Z">
              <w:r>
                <w:rPr>
                  <w:rFonts w:ascii="Times New Roman" w:eastAsiaTheme="minorEastAsia" w:hAnsi="Times New Roman" w:cs="Times New Roman"/>
                </w:rPr>
                <w:t>385</w:t>
              </w:r>
            </w:ins>
          </w:p>
        </w:tc>
        <w:tc>
          <w:tcPr>
            <w:tcW w:w="851" w:type="dxa"/>
            <w:vAlign w:val="center"/>
          </w:tcPr>
          <w:p w14:paraId="20DACA54" w14:textId="11CEAB1E" w:rsidR="00242E89" w:rsidRPr="00A838EB" w:rsidRDefault="00242E89" w:rsidP="00242E89">
            <w:pPr>
              <w:jc w:val="right"/>
              <w:rPr>
                <w:rFonts w:ascii="Times New Roman" w:hAnsi="Times New Roman" w:cs="Times New Roman"/>
              </w:rPr>
            </w:pPr>
            <w:del w:id="386" w:author="Drees, Trevor" w:date="2023-01-28T17:07:00Z">
              <w:r w:rsidRPr="00A838EB" w:rsidDel="00EC4627">
                <w:rPr>
                  <w:rFonts w:ascii="Times New Roman" w:hAnsi="Times New Roman" w:cs="Times New Roman"/>
                </w:rPr>
                <w:delText>4.4</w:delText>
              </w:r>
              <w:r w:rsidDel="00EC4627">
                <w:rPr>
                  <w:rFonts w:ascii="Times New Roman" w:hAnsi="Times New Roman" w:cs="Times New Roman"/>
                </w:rPr>
                <w:delText>86</w:delText>
              </w:r>
            </w:del>
            <w:ins w:id="387" w:author="Drees, Trevor" w:date="2023-01-28T17:07:00Z">
              <w:r>
                <w:rPr>
                  <w:rFonts w:ascii="Times New Roman" w:hAnsi="Times New Roman" w:cs="Times New Roman"/>
                </w:rPr>
                <w:t>7.748</w:t>
              </w:r>
            </w:ins>
          </w:p>
        </w:tc>
        <w:tc>
          <w:tcPr>
            <w:tcW w:w="850" w:type="dxa"/>
            <w:vAlign w:val="center"/>
          </w:tcPr>
          <w:p w14:paraId="0490B1EA" w14:textId="7D6E5F6F"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r>
      <w:tr w:rsidR="00242E89" w:rsidDel="00D97EE3" w14:paraId="6C3570A6" w14:textId="77777777" w:rsidTr="002D03DB">
        <w:trPr>
          <w:trHeight w:val="283"/>
          <w:del w:id="388" w:author="Drees, Trevor" w:date="2023-01-28T16:42:00Z"/>
        </w:trPr>
        <w:tc>
          <w:tcPr>
            <w:tcW w:w="2268" w:type="dxa"/>
            <w:gridSpan w:val="2"/>
          </w:tcPr>
          <w:p w14:paraId="501F3942" w14:textId="36965D5B" w:rsidR="00242E89" w:rsidRPr="00242E89" w:rsidDel="00D97EE3" w:rsidRDefault="00242E89" w:rsidP="00242E89">
            <w:pPr>
              <w:rPr>
                <w:del w:id="389" w:author="Drees, Trevor" w:date="2023-01-28T16:42:00Z"/>
                <w:rFonts w:ascii="Times New Roman" w:hAnsi="Times New Roman" w:cs="Times New Roman"/>
                <w:rPrChange w:id="390" w:author="Drees, Trevor" w:date="2023-01-28T17:21:00Z">
                  <w:rPr>
                    <w:del w:id="391" w:author="Drees, Trevor" w:date="2023-01-28T16:42:00Z"/>
                    <w:rFonts w:ascii="Times New Roman" w:hAnsi="Times New Roman" w:cs="Times New Roman"/>
                    <w:b/>
                    <w:bCs/>
                  </w:rPr>
                </w:rPrChange>
              </w:rPr>
            </w:pPr>
            <w:del w:id="392" w:author="Drees, Trevor" w:date="2023-01-28T16:42:00Z">
              <w:r w:rsidRPr="00242E89" w:rsidDel="00D97EE3">
                <w:rPr>
                  <w:rFonts w:ascii="Times New Roman" w:hAnsi="Times New Roman" w:cs="Times New Roman"/>
                  <w:rPrChange w:id="393" w:author="Drees, Trevor" w:date="2023-01-28T17:21:00Z">
                    <w:rPr>
                      <w:rFonts w:ascii="Times New Roman" w:hAnsi="Times New Roman" w:cs="Times New Roman"/>
                      <w:b/>
                      <w:bCs/>
                    </w:rPr>
                  </w:rPrChange>
                </w:rPr>
                <w:delText>Species:Warming</w:delText>
              </w:r>
            </w:del>
          </w:p>
        </w:tc>
        <w:tc>
          <w:tcPr>
            <w:tcW w:w="1587" w:type="dxa"/>
            <w:gridSpan w:val="2"/>
            <w:vAlign w:val="center"/>
          </w:tcPr>
          <w:p w14:paraId="58E46793" w14:textId="7B664D60" w:rsidR="00242E89" w:rsidRPr="00A838EB" w:rsidDel="00D97EE3" w:rsidRDefault="00242E89" w:rsidP="00242E89">
            <w:pPr>
              <w:jc w:val="right"/>
              <w:rPr>
                <w:del w:id="394" w:author="Drees, Trevor" w:date="2023-01-28T16:42:00Z"/>
                <w:rFonts w:ascii="Times New Roman" w:hAnsi="Times New Roman" w:cs="Times New Roman"/>
              </w:rPr>
            </w:pPr>
            <w:del w:id="395" w:author="Drees, Trevor" w:date="2023-01-28T16:42:00Z">
              <w:r w:rsidRPr="00A838EB" w:rsidDel="00D97EE3">
                <w:rPr>
                  <w:rFonts w:ascii="Times New Roman" w:hAnsi="Times New Roman" w:cs="Times New Roman"/>
                </w:rPr>
                <w:delText xml:space="preserve">1.082 </w:delText>
              </w:r>
            </w:del>
            <m:oMath>
              <m:r>
                <w:del w:id="396" w:author="Drees, Trevor" w:date="2023-01-28T16:42:00Z">
                  <w:rPr>
                    <w:rFonts w:ascii="Cambria Math" w:hAnsi="Cambria Math" w:cs="Times New Roman"/>
                  </w:rPr>
                  <m:t>±</m:t>
                </w:del>
              </m:r>
            </m:oMath>
            <w:del w:id="397" w:author="Drees, Trevor" w:date="2023-01-28T16:42:00Z">
              <w:r w:rsidRPr="00A838EB" w:rsidDel="00D97EE3">
                <w:rPr>
                  <w:rFonts w:ascii="Times New Roman" w:eastAsiaTheme="minorEastAsia" w:hAnsi="Times New Roman" w:cs="Times New Roman"/>
                </w:rPr>
                <w:delText xml:space="preserve"> 0.311</w:delText>
              </w:r>
            </w:del>
          </w:p>
        </w:tc>
        <w:tc>
          <w:tcPr>
            <w:tcW w:w="850" w:type="dxa"/>
            <w:vAlign w:val="center"/>
          </w:tcPr>
          <w:p w14:paraId="4D6660FF" w14:textId="7BDD7EFE" w:rsidR="00242E89" w:rsidRPr="00A838EB" w:rsidDel="00D97EE3" w:rsidRDefault="00242E89" w:rsidP="00242E89">
            <w:pPr>
              <w:jc w:val="right"/>
              <w:rPr>
                <w:del w:id="398" w:author="Drees, Trevor" w:date="2023-01-28T16:42:00Z"/>
                <w:rFonts w:ascii="Times New Roman" w:hAnsi="Times New Roman" w:cs="Times New Roman"/>
              </w:rPr>
            </w:pPr>
            <w:del w:id="399" w:author="Drees, Trevor" w:date="2023-01-28T16:42:00Z">
              <w:r w:rsidRPr="00A838EB" w:rsidDel="00D97EE3">
                <w:rPr>
                  <w:rFonts w:ascii="Times New Roman" w:hAnsi="Times New Roman" w:cs="Times New Roman"/>
                </w:rPr>
                <w:delText>3.483</w:delText>
              </w:r>
            </w:del>
          </w:p>
        </w:tc>
        <w:tc>
          <w:tcPr>
            <w:tcW w:w="850" w:type="dxa"/>
            <w:vAlign w:val="center"/>
          </w:tcPr>
          <w:p w14:paraId="6BA3F45F" w14:textId="5BD422A7" w:rsidR="00242E89" w:rsidRPr="00A838EB" w:rsidDel="00D97EE3" w:rsidRDefault="00242E89" w:rsidP="00242E89">
            <w:pPr>
              <w:jc w:val="right"/>
              <w:rPr>
                <w:del w:id="400" w:author="Drees, Trevor" w:date="2023-01-28T16:42:00Z"/>
                <w:rFonts w:ascii="Times New Roman" w:hAnsi="Times New Roman" w:cs="Times New Roman"/>
              </w:rPr>
            </w:pPr>
            <w:del w:id="401" w:author="Drees, Trevor" w:date="2023-01-28T16:42:00Z">
              <w:r w:rsidRPr="00A838EB" w:rsidDel="00D97EE3">
                <w:rPr>
                  <w:rFonts w:ascii="Times New Roman" w:hAnsi="Times New Roman" w:cs="Times New Roman"/>
                </w:rPr>
                <w:delText>&lt;0.001</w:delText>
              </w:r>
            </w:del>
          </w:p>
        </w:tc>
        <w:tc>
          <w:tcPr>
            <w:tcW w:w="283" w:type="dxa"/>
          </w:tcPr>
          <w:p w14:paraId="26EF7725" w14:textId="77777777" w:rsidR="00242E89" w:rsidDel="00D97EE3" w:rsidRDefault="00242E89" w:rsidP="00242E89">
            <w:pPr>
              <w:jc w:val="right"/>
              <w:rPr>
                <w:rFonts w:ascii="Times New Roman" w:hAnsi="Times New Roman" w:cs="Times New Roman"/>
              </w:rPr>
            </w:pPr>
          </w:p>
        </w:tc>
        <w:tc>
          <w:tcPr>
            <w:tcW w:w="1587" w:type="dxa"/>
            <w:vAlign w:val="center"/>
          </w:tcPr>
          <w:p w14:paraId="0BE2C345" w14:textId="61958060" w:rsidR="00242E89" w:rsidRPr="00A838EB" w:rsidDel="00D97EE3" w:rsidRDefault="00242E89" w:rsidP="00242E89">
            <w:pPr>
              <w:jc w:val="right"/>
              <w:rPr>
                <w:del w:id="402" w:author="Drees, Trevor" w:date="2023-01-28T16:42:00Z"/>
                <w:rFonts w:ascii="Times New Roman" w:hAnsi="Times New Roman" w:cs="Times New Roman"/>
              </w:rPr>
            </w:pPr>
            <w:del w:id="403" w:author="Drees, Trevor" w:date="2023-01-28T16:42:00Z">
              <w:r w:rsidDel="00D97EE3">
                <w:rPr>
                  <w:rFonts w:ascii="Times New Roman" w:hAnsi="Times New Roman" w:cs="Times New Roman"/>
                </w:rPr>
                <w:delText>-0.157</w:delText>
              </w:r>
              <w:r w:rsidRPr="00A838EB" w:rsidDel="00D97EE3">
                <w:rPr>
                  <w:rFonts w:ascii="Times New Roman" w:hAnsi="Times New Roman" w:cs="Times New Roman"/>
                </w:rPr>
                <w:delText xml:space="preserve"> </w:delText>
              </w:r>
            </w:del>
            <m:oMath>
              <m:r>
                <w:del w:id="404" w:author="Drees, Trevor" w:date="2023-01-28T16:42:00Z">
                  <w:rPr>
                    <w:rFonts w:ascii="Cambria Math" w:hAnsi="Cambria Math" w:cs="Times New Roman"/>
                  </w:rPr>
                  <m:t>±</m:t>
                </w:del>
              </m:r>
            </m:oMath>
            <w:del w:id="405" w:author="Drees, Trevor" w:date="2023-01-28T16:42:00Z">
              <w:r w:rsidRPr="00A838EB" w:rsidDel="00D97EE3">
                <w:rPr>
                  <w:rFonts w:ascii="Times New Roman" w:eastAsiaTheme="minorEastAsia" w:hAnsi="Times New Roman" w:cs="Times New Roman"/>
                </w:rPr>
                <w:delText xml:space="preserve"> 0.5</w:delText>
              </w:r>
              <w:r w:rsidDel="00D97EE3">
                <w:rPr>
                  <w:rFonts w:ascii="Times New Roman" w:eastAsiaTheme="minorEastAsia" w:hAnsi="Times New Roman" w:cs="Times New Roman"/>
                </w:rPr>
                <w:delText>18</w:delText>
              </w:r>
            </w:del>
          </w:p>
        </w:tc>
        <w:tc>
          <w:tcPr>
            <w:tcW w:w="851" w:type="dxa"/>
            <w:vAlign w:val="center"/>
          </w:tcPr>
          <w:p w14:paraId="1569F121" w14:textId="45D3E551" w:rsidR="00242E89" w:rsidRPr="00A838EB" w:rsidDel="00D97EE3" w:rsidRDefault="00242E89" w:rsidP="00242E89">
            <w:pPr>
              <w:jc w:val="right"/>
              <w:rPr>
                <w:del w:id="406" w:author="Drees, Trevor" w:date="2023-01-28T16:42:00Z"/>
                <w:rFonts w:ascii="Times New Roman" w:hAnsi="Times New Roman" w:cs="Times New Roman"/>
              </w:rPr>
            </w:pPr>
            <w:del w:id="407" w:author="Drees, Trevor" w:date="2023-01-28T16:42:00Z">
              <w:r w:rsidDel="00D97EE3">
                <w:rPr>
                  <w:rFonts w:ascii="Times New Roman" w:hAnsi="Times New Roman" w:cs="Times New Roman"/>
                </w:rPr>
                <w:delText>-0.304</w:delText>
              </w:r>
            </w:del>
          </w:p>
        </w:tc>
        <w:tc>
          <w:tcPr>
            <w:tcW w:w="850" w:type="dxa"/>
            <w:vAlign w:val="center"/>
          </w:tcPr>
          <w:p w14:paraId="1C544845" w14:textId="45CCE806" w:rsidR="00242E89" w:rsidRPr="00A838EB" w:rsidDel="00D97EE3" w:rsidRDefault="00242E89" w:rsidP="00242E89">
            <w:pPr>
              <w:jc w:val="right"/>
              <w:rPr>
                <w:del w:id="408" w:author="Drees, Trevor" w:date="2023-01-28T16:42:00Z"/>
                <w:rFonts w:ascii="Times New Roman" w:hAnsi="Times New Roman" w:cs="Times New Roman"/>
              </w:rPr>
            </w:pPr>
            <w:del w:id="409" w:author="Drees, Trevor" w:date="2023-01-28T16:42:00Z">
              <w:r w:rsidDel="00D97EE3">
                <w:rPr>
                  <w:rFonts w:ascii="Times New Roman" w:hAnsi="Times New Roman" w:cs="Times New Roman"/>
                </w:rPr>
                <w:delText>0.761</w:delText>
              </w:r>
            </w:del>
          </w:p>
        </w:tc>
      </w:tr>
      <w:tr w:rsidR="00242E89" w:rsidDel="00D97EE3" w14:paraId="3D839926" w14:textId="77777777" w:rsidTr="002D03DB">
        <w:trPr>
          <w:trHeight w:val="283"/>
          <w:del w:id="410" w:author="Drees, Trevor" w:date="2023-01-28T16:42:00Z"/>
        </w:trPr>
        <w:tc>
          <w:tcPr>
            <w:tcW w:w="2268" w:type="dxa"/>
            <w:gridSpan w:val="2"/>
          </w:tcPr>
          <w:p w14:paraId="47680F20" w14:textId="2BB90E75" w:rsidR="00242E89" w:rsidRPr="00242E89" w:rsidDel="00D97EE3" w:rsidRDefault="00242E89" w:rsidP="00242E89">
            <w:pPr>
              <w:rPr>
                <w:del w:id="411" w:author="Drees, Trevor" w:date="2023-01-28T16:42:00Z"/>
                <w:rFonts w:ascii="Times New Roman" w:hAnsi="Times New Roman" w:cs="Times New Roman"/>
                <w:rPrChange w:id="412" w:author="Drees, Trevor" w:date="2023-01-28T17:21:00Z">
                  <w:rPr>
                    <w:del w:id="413" w:author="Drees, Trevor" w:date="2023-01-28T16:42:00Z"/>
                    <w:rFonts w:ascii="Times New Roman" w:hAnsi="Times New Roman" w:cs="Times New Roman"/>
                    <w:b/>
                    <w:bCs/>
                  </w:rPr>
                </w:rPrChange>
              </w:rPr>
            </w:pPr>
            <w:del w:id="414" w:author="Drees, Trevor" w:date="2023-01-28T16:42:00Z">
              <w:r w:rsidRPr="00242E89" w:rsidDel="00D97EE3">
                <w:rPr>
                  <w:rFonts w:ascii="Times New Roman" w:hAnsi="Times New Roman" w:cs="Times New Roman"/>
                  <w:rPrChange w:id="415"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7E191F81" w14:textId="7C9FEC9B" w:rsidR="00242E89" w:rsidRPr="00A838EB" w:rsidDel="00D97EE3" w:rsidRDefault="00242E89" w:rsidP="00242E89">
            <w:pPr>
              <w:jc w:val="right"/>
              <w:rPr>
                <w:del w:id="416" w:author="Drees, Trevor" w:date="2023-01-28T16:42:00Z"/>
                <w:rFonts w:ascii="Times New Roman" w:hAnsi="Times New Roman" w:cs="Times New Roman"/>
              </w:rPr>
            </w:pPr>
            <w:del w:id="417" w:author="Drees, Trevor" w:date="2023-01-28T16:42:00Z">
              <w:r w:rsidRPr="00A838EB" w:rsidDel="00D97EE3">
                <w:rPr>
                  <w:rFonts w:ascii="Times New Roman" w:hAnsi="Times New Roman" w:cs="Times New Roman"/>
                </w:rPr>
                <w:delText xml:space="preserve">1.006 </w:delText>
              </w:r>
            </w:del>
            <m:oMath>
              <m:r>
                <w:del w:id="418" w:author="Drees, Trevor" w:date="2023-01-28T16:42:00Z">
                  <w:rPr>
                    <w:rFonts w:ascii="Cambria Math" w:hAnsi="Cambria Math" w:cs="Times New Roman"/>
                  </w:rPr>
                  <m:t>±</m:t>
                </w:del>
              </m:r>
            </m:oMath>
            <w:del w:id="419" w:author="Drees, Trevor" w:date="2023-01-28T16:42:00Z">
              <w:r w:rsidRPr="00A838EB" w:rsidDel="00D97EE3">
                <w:rPr>
                  <w:rFonts w:ascii="Times New Roman" w:eastAsiaTheme="minorEastAsia" w:hAnsi="Times New Roman" w:cs="Times New Roman"/>
                </w:rPr>
                <w:delText xml:space="preserve"> 0.313</w:delText>
              </w:r>
            </w:del>
          </w:p>
        </w:tc>
        <w:tc>
          <w:tcPr>
            <w:tcW w:w="850" w:type="dxa"/>
            <w:vAlign w:val="center"/>
          </w:tcPr>
          <w:p w14:paraId="24DA92BF" w14:textId="105DF4FD" w:rsidR="00242E89" w:rsidRPr="00A838EB" w:rsidDel="00D97EE3" w:rsidRDefault="00242E89" w:rsidP="00242E89">
            <w:pPr>
              <w:jc w:val="right"/>
              <w:rPr>
                <w:del w:id="420" w:author="Drees, Trevor" w:date="2023-01-28T16:42:00Z"/>
                <w:rFonts w:ascii="Times New Roman" w:hAnsi="Times New Roman" w:cs="Times New Roman"/>
              </w:rPr>
            </w:pPr>
            <w:del w:id="421" w:author="Drees, Trevor" w:date="2023-01-28T16:42:00Z">
              <w:r w:rsidRPr="00A838EB" w:rsidDel="00D97EE3">
                <w:rPr>
                  <w:rFonts w:ascii="Times New Roman" w:hAnsi="Times New Roman" w:cs="Times New Roman"/>
                </w:rPr>
                <w:delText>3.217</w:delText>
              </w:r>
            </w:del>
          </w:p>
        </w:tc>
        <w:tc>
          <w:tcPr>
            <w:tcW w:w="850" w:type="dxa"/>
            <w:vAlign w:val="center"/>
          </w:tcPr>
          <w:p w14:paraId="703C7F07" w14:textId="430B80C2" w:rsidR="00242E89" w:rsidRPr="00A838EB" w:rsidDel="00D97EE3" w:rsidRDefault="00242E89" w:rsidP="00242E89">
            <w:pPr>
              <w:jc w:val="right"/>
              <w:rPr>
                <w:del w:id="422" w:author="Drees, Trevor" w:date="2023-01-28T16:42:00Z"/>
                <w:rFonts w:ascii="Times New Roman" w:hAnsi="Times New Roman" w:cs="Times New Roman"/>
              </w:rPr>
            </w:pPr>
            <w:del w:id="423" w:author="Drees, Trevor" w:date="2023-01-28T16:42:00Z">
              <w:r w:rsidRPr="00A838EB" w:rsidDel="00D97EE3">
                <w:rPr>
                  <w:rFonts w:ascii="Times New Roman" w:hAnsi="Times New Roman" w:cs="Times New Roman"/>
                </w:rPr>
                <w:delText>0.001</w:delText>
              </w:r>
            </w:del>
          </w:p>
        </w:tc>
        <w:tc>
          <w:tcPr>
            <w:tcW w:w="283" w:type="dxa"/>
          </w:tcPr>
          <w:p w14:paraId="5175BDE6"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BE220FC" w14:textId="56DCEF78" w:rsidR="00242E89" w:rsidRPr="00A838EB" w:rsidDel="00D97EE3" w:rsidRDefault="00242E89" w:rsidP="00242E89">
            <w:pPr>
              <w:jc w:val="right"/>
              <w:rPr>
                <w:del w:id="424" w:author="Drees, Trevor" w:date="2023-01-28T16:42:00Z"/>
                <w:rFonts w:ascii="Times New Roman" w:hAnsi="Times New Roman" w:cs="Times New Roman"/>
              </w:rPr>
            </w:pPr>
            <w:del w:id="425" w:author="Drees, Trevor" w:date="2023-01-28T16:42:00Z">
              <w:r w:rsidRPr="00A838EB" w:rsidDel="00D97EE3">
                <w:rPr>
                  <w:rFonts w:ascii="Times New Roman" w:hAnsi="Times New Roman" w:cs="Times New Roman"/>
                </w:rPr>
                <w:delText>-1.2</w:delText>
              </w:r>
              <w:r w:rsidDel="00D97EE3">
                <w:rPr>
                  <w:rFonts w:ascii="Times New Roman" w:hAnsi="Times New Roman" w:cs="Times New Roman"/>
                </w:rPr>
                <w:delText>44</w:delText>
              </w:r>
              <w:r w:rsidRPr="00A838EB" w:rsidDel="00D97EE3">
                <w:rPr>
                  <w:rFonts w:ascii="Times New Roman" w:hAnsi="Times New Roman" w:cs="Times New Roman"/>
                </w:rPr>
                <w:delText xml:space="preserve"> </w:delText>
              </w:r>
            </w:del>
            <m:oMath>
              <m:r>
                <w:del w:id="426" w:author="Drees, Trevor" w:date="2023-01-28T16:42:00Z">
                  <w:rPr>
                    <w:rFonts w:ascii="Cambria Math" w:hAnsi="Cambria Math" w:cs="Times New Roman"/>
                  </w:rPr>
                  <m:t>±</m:t>
                </w:del>
              </m:r>
            </m:oMath>
            <w:del w:id="427" w:author="Drees, Trevor" w:date="2023-01-28T16:42:00Z">
              <w:r w:rsidRPr="00A838EB" w:rsidDel="00D97EE3">
                <w:rPr>
                  <w:rFonts w:ascii="Times New Roman" w:eastAsiaTheme="minorEastAsia" w:hAnsi="Times New Roman" w:cs="Times New Roman"/>
                </w:rPr>
                <w:delText xml:space="preserve"> 0.62</w:delText>
              </w:r>
              <w:r w:rsidDel="00D97EE3">
                <w:rPr>
                  <w:rFonts w:ascii="Times New Roman" w:eastAsiaTheme="minorEastAsia" w:hAnsi="Times New Roman" w:cs="Times New Roman"/>
                </w:rPr>
                <w:delText>3</w:delText>
              </w:r>
            </w:del>
          </w:p>
        </w:tc>
        <w:tc>
          <w:tcPr>
            <w:tcW w:w="851" w:type="dxa"/>
            <w:vAlign w:val="center"/>
          </w:tcPr>
          <w:p w14:paraId="0D183DB0" w14:textId="52D5A56D" w:rsidR="00242E89" w:rsidRPr="00A838EB" w:rsidDel="00D97EE3" w:rsidRDefault="00242E89" w:rsidP="00242E89">
            <w:pPr>
              <w:jc w:val="right"/>
              <w:rPr>
                <w:del w:id="428" w:author="Drees, Trevor" w:date="2023-01-28T16:42:00Z"/>
                <w:rFonts w:ascii="Times New Roman" w:hAnsi="Times New Roman" w:cs="Times New Roman"/>
              </w:rPr>
            </w:pPr>
            <w:del w:id="429" w:author="Drees, Trevor" w:date="2023-01-28T16:42:00Z">
              <w:r w:rsidRPr="00A838EB" w:rsidDel="00D97EE3">
                <w:rPr>
                  <w:rFonts w:ascii="Times New Roman" w:hAnsi="Times New Roman" w:cs="Times New Roman"/>
                </w:rPr>
                <w:delText>-1.9</w:delText>
              </w:r>
              <w:r w:rsidDel="00D97EE3">
                <w:rPr>
                  <w:rFonts w:ascii="Times New Roman" w:hAnsi="Times New Roman" w:cs="Times New Roman"/>
                </w:rPr>
                <w:delText>97</w:delText>
              </w:r>
            </w:del>
          </w:p>
        </w:tc>
        <w:tc>
          <w:tcPr>
            <w:tcW w:w="850" w:type="dxa"/>
            <w:vAlign w:val="center"/>
          </w:tcPr>
          <w:p w14:paraId="7603501E" w14:textId="3A63CAE5" w:rsidR="00242E89" w:rsidRPr="00A838EB" w:rsidDel="00D97EE3" w:rsidRDefault="00242E89" w:rsidP="00242E89">
            <w:pPr>
              <w:jc w:val="right"/>
              <w:rPr>
                <w:del w:id="430" w:author="Drees, Trevor" w:date="2023-01-28T16:42:00Z"/>
                <w:rFonts w:ascii="Times New Roman" w:hAnsi="Times New Roman" w:cs="Times New Roman"/>
              </w:rPr>
            </w:pPr>
            <w:del w:id="431" w:author="Drees, Trevor" w:date="2023-01-28T16:42:00Z">
              <w:r w:rsidRPr="00A838EB" w:rsidDel="00D97EE3">
                <w:rPr>
                  <w:rFonts w:ascii="Times New Roman" w:hAnsi="Times New Roman" w:cs="Times New Roman"/>
                </w:rPr>
                <w:delText>0.04</w:delText>
              </w:r>
              <w:r w:rsidDel="00D97EE3">
                <w:rPr>
                  <w:rFonts w:ascii="Times New Roman" w:hAnsi="Times New Roman" w:cs="Times New Roman"/>
                </w:rPr>
                <w:delText>6</w:delText>
              </w:r>
            </w:del>
          </w:p>
        </w:tc>
      </w:tr>
      <w:tr w:rsidR="00242E89" w14:paraId="5D55A656" w14:textId="77777777" w:rsidTr="002D03DB">
        <w:trPr>
          <w:trHeight w:val="283"/>
        </w:trPr>
        <w:tc>
          <w:tcPr>
            <w:tcW w:w="2268" w:type="dxa"/>
            <w:gridSpan w:val="2"/>
          </w:tcPr>
          <w:p w14:paraId="5893428B" w14:textId="7748D1F8" w:rsidR="00242E89" w:rsidRPr="00242E89" w:rsidRDefault="00242E89" w:rsidP="00242E89">
            <w:pPr>
              <w:rPr>
                <w:rFonts w:ascii="Times New Roman" w:hAnsi="Times New Roman" w:cs="Times New Roman"/>
                <w:rPrChange w:id="432"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433"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246CB3A7" w14:textId="2E1AEAFC" w:rsidR="00242E89" w:rsidRPr="00A838EB" w:rsidRDefault="00242E89" w:rsidP="00242E89">
            <w:pPr>
              <w:jc w:val="right"/>
              <w:rPr>
                <w:rFonts w:ascii="Times New Roman" w:hAnsi="Times New Roman" w:cs="Times New Roman"/>
              </w:rPr>
            </w:pPr>
            <w:del w:id="434" w:author="Drees, Trevor" w:date="2023-01-28T17:00:00Z">
              <w:r w:rsidRPr="00A838EB" w:rsidDel="00F33B2F">
                <w:rPr>
                  <w:rFonts w:ascii="Times New Roman" w:hAnsi="Times New Roman" w:cs="Times New Roman"/>
                </w:rPr>
                <w:delText>-1.115</w:delText>
              </w:r>
            </w:del>
            <w:ins w:id="435" w:author="Drees, Trevor" w:date="2023-01-28T17:00:00Z">
              <w:r>
                <w:rPr>
                  <w:rFonts w:ascii="Times New Roman" w:hAnsi="Times New Roman" w:cs="Times New Roman"/>
                </w:rPr>
                <w:t>0.584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36" w:author="Drees, Trevor" w:date="2023-01-28T17:00:00Z">
              <w:r w:rsidRPr="00A838EB" w:rsidDel="00EC4627">
                <w:rPr>
                  <w:rFonts w:ascii="Times New Roman" w:eastAsiaTheme="minorEastAsia" w:hAnsi="Times New Roman" w:cs="Times New Roman"/>
                </w:rPr>
                <w:delText>317</w:delText>
              </w:r>
            </w:del>
            <w:ins w:id="437" w:author="Drees, Trevor" w:date="2023-01-28T17:00:00Z">
              <w:r>
                <w:rPr>
                  <w:rFonts w:ascii="Times New Roman" w:eastAsiaTheme="minorEastAsia" w:hAnsi="Times New Roman" w:cs="Times New Roman"/>
                </w:rPr>
                <w:t>401</w:t>
              </w:r>
            </w:ins>
          </w:p>
        </w:tc>
        <w:tc>
          <w:tcPr>
            <w:tcW w:w="850" w:type="dxa"/>
            <w:vAlign w:val="center"/>
          </w:tcPr>
          <w:p w14:paraId="7934E063" w14:textId="67FA29FC" w:rsidR="00242E89" w:rsidRPr="00A838EB" w:rsidRDefault="00242E89" w:rsidP="00242E89">
            <w:pPr>
              <w:jc w:val="right"/>
              <w:rPr>
                <w:rFonts w:ascii="Times New Roman" w:hAnsi="Times New Roman" w:cs="Times New Roman"/>
              </w:rPr>
            </w:pPr>
            <w:del w:id="438" w:author="Drees, Trevor" w:date="2023-01-28T17:00:00Z">
              <w:r w:rsidRPr="00A838EB" w:rsidDel="00EC4627">
                <w:rPr>
                  <w:rFonts w:ascii="Times New Roman" w:hAnsi="Times New Roman" w:cs="Times New Roman"/>
                </w:rPr>
                <w:delText>-3.521</w:delText>
              </w:r>
            </w:del>
            <w:ins w:id="439" w:author="Drees, Trevor" w:date="2023-01-28T17:00:00Z">
              <w:r>
                <w:rPr>
                  <w:rFonts w:ascii="Times New Roman" w:hAnsi="Times New Roman" w:cs="Times New Roman"/>
                </w:rPr>
                <w:t>1.455</w:t>
              </w:r>
            </w:ins>
          </w:p>
        </w:tc>
        <w:tc>
          <w:tcPr>
            <w:tcW w:w="850" w:type="dxa"/>
            <w:vAlign w:val="center"/>
          </w:tcPr>
          <w:p w14:paraId="7C91242E" w14:textId="0333761B" w:rsidR="00242E89" w:rsidRPr="00A838EB" w:rsidRDefault="00242E89" w:rsidP="00242E89">
            <w:pPr>
              <w:jc w:val="right"/>
              <w:rPr>
                <w:rFonts w:ascii="Times New Roman" w:hAnsi="Times New Roman" w:cs="Times New Roman"/>
              </w:rPr>
            </w:pPr>
            <w:del w:id="440" w:author="Drees, Trevor" w:date="2023-01-28T17:01:00Z">
              <w:r w:rsidRPr="00A838EB" w:rsidDel="00EC4627">
                <w:rPr>
                  <w:rFonts w:ascii="Times New Roman" w:hAnsi="Times New Roman" w:cs="Times New Roman"/>
                </w:rPr>
                <w:delText>&lt;0.001</w:delText>
              </w:r>
            </w:del>
            <w:ins w:id="441" w:author="Drees, Trevor" w:date="2023-01-28T17:01:00Z">
              <w:r>
                <w:rPr>
                  <w:rFonts w:ascii="Times New Roman" w:hAnsi="Times New Roman" w:cs="Times New Roman"/>
                </w:rPr>
                <w:t>0.146</w:t>
              </w:r>
            </w:ins>
          </w:p>
        </w:tc>
        <w:tc>
          <w:tcPr>
            <w:tcW w:w="283" w:type="dxa"/>
          </w:tcPr>
          <w:p w14:paraId="649D99C3" w14:textId="77777777" w:rsidR="00242E89" w:rsidRPr="00A838EB" w:rsidRDefault="00242E89" w:rsidP="00242E89">
            <w:pPr>
              <w:jc w:val="right"/>
              <w:rPr>
                <w:rFonts w:ascii="Times New Roman" w:hAnsi="Times New Roman" w:cs="Times New Roman"/>
              </w:rPr>
            </w:pPr>
          </w:p>
        </w:tc>
        <w:tc>
          <w:tcPr>
            <w:tcW w:w="1587" w:type="dxa"/>
            <w:vAlign w:val="center"/>
          </w:tcPr>
          <w:p w14:paraId="67260067" w14:textId="2388DA7D" w:rsidR="00242E89" w:rsidRPr="00A838EB" w:rsidRDefault="00242E89" w:rsidP="00242E89">
            <w:pPr>
              <w:jc w:val="right"/>
              <w:rPr>
                <w:rFonts w:ascii="Times New Roman" w:hAnsi="Times New Roman" w:cs="Times New Roman"/>
              </w:rPr>
            </w:pPr>
            <w:r w:rsidRPr="00A838EB">
              <w:rPr>
                <w:rFonts w:ascii="Times New Roman" w:hAnsi="Times New Roman" w:cs="Times New Roman"/>
              </w:rPr>
              <w:t>-</w:t>
            </w:r>
            <w:del w:id="442" w:author="Drees, Trevor" w:date="2023-01-28T17:07:00Z">
              <w:r w:rsidDel="00EC4627">
                <w:rPr>
                  <w:rFonts w:ascii="Times New Roman" w:hAnsi="Times New Roman" w:cs="Times New Roman"/>
                </w:rPr>
                <w:delText>0.512</w:delText>
              </w:r>
            </w:del>
            <w:ins w:id="443" w:author="Drees, Trevor" w:date="2023-01-28T17:07:00Z">
              <w:r>
                <w:rPr>
                  <w:rFonts w:ascii="Times New Roman" w:hAnsi="Times New Roman" w:cs="Times New Roman"/>
                </w:rPr>
                <w:t>3.374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44" w:author="Drees, Trevor" w:date="2023-01-28T17:07:00Z">
              <w:r w:rsidDel="00EC4627">
                <w:rPr>
                  <w:rFonts w:ascii="Times New Roman" w:eastAsiaTheme="minorEastAsia" w:hAnsi="Times New Roman" w:cs="Times New Roman"/>
                </w:rPr>
                <w:delText>559</w:delText>
              </w:r>
            </w:del>
            <w:ins w:id="445" w:author="Drees, Trevor" w:date="2023-01-28T17:07:00Z">
              <w:r>
                <w:rPr>
                  <w:rFonts w:ascii="Times New Roman" w:eastAsiaTheme="minorEastAsia" w:hAnsi="Times New Roman" w:cs="Times New Roman"/>
                </w:rPr>
                <w:t>456</w:t>
              </w:r>
            </w:ins>
          </w:p>
        </w:tc>
        <w:tc>
          <w:tcPr>
            <w:tcW w:w="851" w:type="dxa"/>
            <w:vAlign w:val="center"/>
          </w:tcPr>
          <w:p w14:paraId="37EA6DD3" w14:textId="3F6977F6" w:rsidR="00242E89" w:rsidRPr="00A838EB" w:rsidRDefault="00242E89" w:rsidP="00242E89">
            <w:pPr>
              <w:jc w:val="right"/>
              <w:rPr>
                <w:rFonts w:ascii="Times New Roman" w:hAnsi="Times New Roman" w:cs="Times New Roman"/>
              </w:rPr>
            </w:pPr>
            <w:r>
              <w:rPr>
                <w:rFonts w:ascii="Times New Roman" w:hAnsi="Times New Roman" w:cs="Times New Roman"/>
              </w:rPr>
              <w:t>-</w:t>
            </w:r>
            <w:del w:id="446" w:author="Drees, Trevor" w:date="2023-01-28T17:08:00Z">
              <w:r w:rsidDel="00EC4627">
                <w:rPr>
                  <w:rFonts w:ascii="Times New Roman" w:hAnsi="Times New Roman" w:cs="Times New Roman"/>
                </w:rPr>
                <w:delText>0.916</w:delText>
              </w:r>
            </w:del>
            <w:ins w:id="447" w:author="Drees, Trevor" w:date="2023-01-28T17:08:00Z">
              <w:r>
                <w:rPr>
                  <w:rFonts w:ascii="Times New Roman" w:hAnsi="Times New Roman" w:cs="Times New Roman"/>
                </w:rPr>
                <w:t>7.402</w:t>
              </w:r>
            </w:ins>
          </w:p>
        </w:tc>
        <w:tc>
          <w:tcPr>
            <w:tcW w:w="850" w:type="dxa"/>
            <w:vAlign w:val="center"/>
          </w:tcPr>
          <w:p w14:paraId="3783FB8A" w14:textId="2BAD09CB" w:rsidR="00242E89" w:rsidRPr="00A838EB" w:rsidRDefault="00242E89" w:rsidP="00242E89">
            <w:pPr>
              <w:jc w:val="right"/>
              <w:rPr>
                <w:rFonts w:ascii="Times New Roman" w:hAnsi="Times New Roman" w:cs="Times New Roman"/>
              </w:rPr>
            </w:pPr>
            <w:ins w:id="448" w:author="Drees, Trevor" w:date="2023-01-28T17:06:00Z">
              <w:r>
                <w:rPr>
                  <w:rFonts w:ascii="Times New Roman" w:hAnsi="Times New Roman" w:cs="Times New Roman"/>
                </w:rPr>
                <w:t>&lt;</w:t>
              </w:r>
            </w:ins>
            <w:r>
              <w:rPr>
                <w:rFonts w:ascii="Times New Roman" w:hAnsi="Times New Roman" w:cs="Times New Roman"/>
              </w:rPr>
              <w:t>0.</w:t>
            </w:r>
            <w:del w:id="449" w:author="Drees, Trevor" w:date="2023-01-28T17:06:00Z">
              <w:r w:rsidDel="00EC4627">
                <w:rPr>
                  <w:rFonts w:ascii="Times New Roman" w:hAnsi="Times New Roman" w:cs="Times New Roman"/>
                </w:rPr>
                <w:delText>360</w:delText>
              </w:r>
            </w:del>
            <w:ins w:id="450" w:author="Drees, Trevor" w:date="2023-01-28T17:06:00Z">
              <w:r>
                <w:rPr>
                  <w:rFonts w:ascii="Times New Roman" w:hAnsi="Times New Roman" w:cs="Times New Roman"/>
                </w:rPr>
                <w:t>001</w:t>
              </w:r>
            </w:ins>
          </w:p>
        </w:tc>
      </w:tr>
      <w:tr w:rsidR="00242E89" w14:paraId="04085152" w14:textId="77777777" w:rsidTr="002D03DB">
        <w:tblPrEx>
          <w:tblPrExChange w:id="451" w:author="Drees, Trevor" w:date="2023-01-28T17:17:00Z">
            <w:tblPrEx>
              <w:tblW w:w="9297" w:type="dxa"/>
            </w:tblPrEx>
          </w:tblPrExChange>
        </w:tblPrEx>
        <w:trPr>
          <w:trHeight w:val="283"/>
          <w:ins w:id="452" w:author="Drees, Trevor" w:date="2023-01-28T16:43:00Z"/>
          <w:trPrChange w:id="453" w:author="Drees, Trevor" w:date="2023-01-28T17:17:00Z">
            <w:trPr>
              <w:trHeight w:val="283"/>
            </w:trPr>
          </w:trPrChange>
        </w:trPr>
        <w:tc>
          <w:tcPr>
            <w:tcW w:w="2268" w:type="dxa"/>
            <w:gridSpan w:val="2"/>
            <w:tcPrChange w:id="454" w:author="Drees, Trevor" w:date="2023-01-28T17:17:00Z">
              <w:tcPr>
                <w:tcW w:w="2268" w:type="dxa"/>
                <w:gridSpan w:val="2"/>
              </w:tcPr>
            </w:tcPrChange>
          </w:tcPr>
          <w:p w14:paraId="647E9B9F" w14:textId="77777777" w:rsidR="00242E89" w:rsidRPr="00050DDB" w:rsidRDefault="00242E89" w:rsidP="00242E89">
            <w:pPr>
              <w:rPr>
                <w:ins w:id="455" w:author="Drees, Trevor" w:date="2023-01-28T16:43:00Z"/>
                <w:rFonts w:ascii="Times New Roman" w:hAnsi="Times New Roman" w:cs="Times New Roman"/>
                <w:b/>
                <w:bCs/>
              </w:rPr>
            </w:pPr>
          </w:p>
        </w:tc>
        <w:tc>
          <w:tcPr>
            <w:tcW w:w="1587" w:type="dxa"/>
            <w:gridSpan w:val="2"/>
            <w:tcPrChange w:id="456" w:author="Drees, Trevor" w:date="2023-01-28T17:17:00Z">
              <w:tcPr>
                <w:tcW w:w="1644" w:type="dxa"/>
                <w:gridSpan w:val="3"/>
              </w:tcPr>
            </w:tcPrChange>
          </w:tcPr>
          <w:p w14:paraId="68250178" w14:textId="104AA368" w:rsidR="00242E89" w:rsidRPr="00A838EB" w:rsidRDefault="00242E89" w:rsidP="00242E89">
            <w:pPr>
              <w:jc w:val="right"/>
              <w:rPr>
                <w:ins w:id="457" w:author="Drees, Trevor" w:date="2023-01-28T16:43:00Z"/>
                <w:rFonts w:ascii="Times New Roman" w:hAnsi="Times New Roman" w:cs="Times New Roman"/>
              </w:rPr>
            </w:pPr>
          </w:p>
        </w:tc>
        <w:tc>
          <w:tcPr>
            <w:tcW w:w="850" w:type="dxa"/>
            <w:tcPrChange w:id="458" w:author="Drees, Trevor" w:date="2023-01-28T17:17:00Z">
              <w:tcPr>
                <w:tcW w:w="850" w:type="dxa"/>
                <w:gridSpan w:val="3"/>
              </w:tcPr>
            </w:tcPrChange>
          </w:tcPr>
          <w:p w14:paraId="6EB64935" w14:textId="7E72AC58" w:rsidR="00242E89" w:rsidRPr="00A838EB" w:rsidRDefault="00242E89" w:rsidP="00242E89">
            <w:pPr>
              <w:jc w:val="right"/>
              <w:rPr>
                <w:ins w:id="459" w:author="Drees, Trevor" w:date="2023-01-28T16:43:00Z"/>
                <w:rFonts w:ascii="Times New Roman" w:hAnsi="Times New Roman" w:cs="Times New Roman"/>
              </w:rPr>
            </w:pPr>
          </w:p>
        </w:tc>
        <w:tc>
          <w:tcPr>
            <w:tcW w:w="850" w:type="dxa"/>
            <w:tcPrChange w:id="460" w:author="Drees, Trevor" w:date="2023-01-28T17:17:00Z">
              <w:tcPr>
                <w:tcW w:w="850" w:type="dxa"/>
                <w:gridSpan w:val="3"/>
              </w:tcPr>
            </w:tcPrChange>
          </w:tcPr>
          <w:p w14:paraId="622376AE" w14:textId="181F28F3" w:rsidR="00242E89" w:rsidRPr="00A838EB" w:rsidRDefault="00242E89" w:rsidP="00242E89">
            <w:pPr>
              <w:jc w:val="right"/>
              <w:rPr>
                <w:ins w:id="461" w:author="Drees, Trevor" w:date="2023-01-28T16:43:00Z"/>
                <w:rFonts w:ascii="Times New Roman" w:hAnsi="Times New Roman" w:cs="Times New Roman"/>
              </w:rPr>
            </w:pPr>
          </w:p>
        </w:tc>
        <w:tc>
          <w:tcPr>
            <w:tcW w:w="283" w:type="dxa"/>
            <w:tcPrChange w:id="462" w:author="Drees, Trevor" w:date="2023-01-28T17:17:00Z">
              <w:tcPr>
                <w:tcW w:w="283" w:type="dxa"/>
                <w:gridSpan w:val="3"/>
              </w:tcPr>
            </w:tcPrChange>
          </w:tcPr>
          <w:p w14:paraId="39630929" w14:textId="77777777" w:rsidR="00242E89" w:rsidRPr="00A838EB" w:rsidRDefault="00242E89" w:rsidP="00242E89">
            <w:pPr>
              <w:jc w:val="right"/>
              <w:rPr>
                <w:ins w:id="463" w:author="Drees, Trevor" w:date="2023-01-28T17:11:00Z"/>
                <w:rFonts w:ascii="Times New Roman" w:hAnsi="Times New Roman" w:cs="Times New Roman"/>
              </w:rPr>
            </w:pPr>
          </w:p>
        </w:tc>
        <w:tc>
          <w:tcPr>
            <w:tcW w:w="1587" w:type="dxa"/>
            <w:tcPrChange w:id="464" w:author="Drees, Trevor" w:date="2023-01-28T17:17:00Z">
              <w:tcPr>
                <w:tcW w:w="1701" w:type="dxa"/>
                <w:gridSpan w:val="2"/>
              </w:tcPr>
            </w:tcPrChange>
          </w:tcPr>
          <w:p w14:paraId="058CD7F1" w14:textId="0D20AB94" w:rsidR="00242E89" w:rsidRPr="00A838EB" w:rsidRDefault="00242E89" w:rsidP="00242E89">
            <w:pPr>
              <w:jc w:val="right"/>
              <w:rPr>
                <w:ins w:id="465" w:author="Drees, Trevor" w:date="2023-01-28T16:43:00Z"/>
                <w:rFonts w:ascii="Times New Roman" w:hAnsi="Times New Roman" w:cs="Times New Roman"/>
              </w:rPr>
            </w:pPr>
          </w:p>
        </w:tc>
        <w:tc>
          <w:tcPr>
            <w:tcW w:w="851" w:type="dxa"/>
            <w:tcPrChange w:id="466" w:author="Drees, Trevor" w:date="2023-01-28T17:17:00Z">
              <w:tcPr>
                <w:tcW w:w="851" w:type="dxa"/>
                <w:gridSpan w:val="2"/>
              </w:tcPr>
            </w:tcPrChange>
          </w:tcPr>
          <w:p w14:paraId="0744ED27" w14:textId="1B77A3BE" w:rsidR="00242E89" w:rsidRDefault="00242E89" w:rsidP="00242E89">
            <w:pPr>
              <w:jc w:val="right"/>
              <w:rPr>
                <w:ins w:id="467" w:author="Drees, Trevor" w:date="2023-01-28T16:43:00Z"/>
                <w:rFonts w:ascii="Times New Roman" w:hAnsi="Times New Roman" w:cs="Times New Roman"/>
              </w:rPr>
            </w:pPr>
          </w:p>
        </w:tc>
        <w:tc>
          <w:tcPr>
            <w:tcW w:w="850" w:type="dxa"/>
            <w:tcPrChange w:id="468" w:author="Drees, Trevor" w:date="2023-01-28T17:17:00Z">
              <w:tcPr>
                <w:tcW w:w="850" w:type="dxa"/>
                <w:gridSpan w:val="2"/>
              </w:tcPr>
            </w:tcPrChange>
          </w:tcPr>
          <w:p w14:paraId="7A4AB846" w14:textId="3085E38F" w:rsidR="00242E89" w:rsidRDefault="00242E89" w:rsidP="00242E89">
            <w:pPr>
              <w:jc w:val="right"/>
              <w:rPr>
                <w:ins w:id="469" w:author="Drees, Trevor" w:date="2023-01-28T16:43:00Z"/>
                <w:rFonts w:ascii="Times New Roman" w:hAnsi="Times New Roman" w:cs="Times New Roman"/>
              </w:rPr>
            </w:pPr>
          </w:p>
        </w:tc>
      </w:tr>
      <w:tr w:rsidR="00242E89" w14:paraId="22681D18" w14:textId="77777777" w:rsidTr="002D03DB">
        <w:tblPrEx>
          <w:tblPrExChange w:id="470" w:author="Drees, Trevor" w:date="2023-01-28T17:17:00Z">
            <w:tblPrEx>
              <w:tblW w:w="9297" w:type="dxa"/>
            </w:tblPrEx>
          </w:tblPrExChange>
        </w:tblPrEx>
        <w:trPr>
          <w:trHeight w:val="283"/>
          <w:ins w:id="471" w:author="Drees, Trevor" w:date="2023-01-28T16:47:00Z"/>
          <w:trPrChange w:id="472" w:author="Drees, Trevor" w:date="2023-01-28T17:17:00Z">
            <w:trPr>
              <w:trHeight w:val="283"/>
            </w:trPr>
          </w:trPrChange>
        </w:trPr>
        <w:tc>
          <w:tcPr>
            <w:tcW w:w="2268" w:type="dxa"/>
            <w:gridSpan w:val="2"/>
            <w:tcBorders>
              <w:bottom w:val="single" w:sz="4" w:space="0" w:color="auto"/>
            </w:tcBorders>
            <w:tcPrChange w:id="473" w:author="Drees, Trevor" w:date="2023-01-28T17:17:00Z">
              <w:tcPr>
                <w:tcW w:w="2268" w:type="dxa"/>
                <w:gridSpan w:val="2"/>
                <w:tcBorders>
                  <w:bottom w:val="single" w:sz="4" w:space="0" w:color="auto"/>
                </w:tcBorders>
              </w:tcPr>
            </w:tcPrChange>
          </w:tcPr>
          <w:p w14:paraId="6FF7F6EB" w14:textId="6BA4C184" w:rsidR="00242E89" w:rsidRPr="00050DDB" w:rsidRDefault="00242E89" w:rsidP="00242E89">
            <w:pPr>
              <w:rPr>
                <w:ins w:id="474" w:author="Drees, Trevor" w:date="2023-01-28T16:47:00Z"/>
                <w:rFonts w:ascii="Times New Roman" w:hAnsi="Times New Roman" w:cs="Times New Roman"/>
                <w:b/>
                <w:bCs/>
              </w:rPr>
            </w:pPr>
            <w:ins w:id="475" w:author="Drees, Trevor" w:date="2023-01-28T16:48:00Z">
              <w:r>
                <w:rPr>
                  <w:rFonts w:ascii="Times New Roman" w:hAnsi="Times New Roman" w:cs="Times New Roman"/>
                  <w:b/>
                  <w:bCs/>
                </w:rPr>
                <w:t>24 Hours</w:t>
              </w:r>
            </w:ins>
          </w:p>
        </w:tc>
        <w:tc>
          <w:tcPr>
            <w:tcW w:w="1587" w:type="dxa"/>
            <w:gridSpan w:val="2"/>
            <w:tcBorders>
              <w:bottom w:val="single" w:sz="4" w:space="0" w:color="auto"/>
            </w:tcBorders>
            <w:vAlign w:val="center"/>
            <w:tcPrChange w:id="476" w:author="Drees, Trevor" w:date="2023-01-28T17:17:00Z">
              <w:tcPr>
                <w:tcW w:w="1644" w:type="dxa"/>
                <w:gridSpan w:val="3"/>
                <w:tcBorders>
                  <w:bottom w:val="single" w:sz="4" w:space="0" w:color="auto"/>
                </w:tcBorders>
                <w:vAlign w:val="center"/>
              </w:tcPr>
            </w:tcPrChange>
          </w:tcPr>
          <w:p w14:paraId="16C893C7" w14:textId="77777777" w:rsidR="00242E89" w:rsidRPr="00A838EB" w:rsidRDefault="00242E89" w:rsidP="00242E89">
            <w:pPr>
              <w:jc w:val="right"/>
              <w:rPr>
                <w:ins w:id="477" w:author="Drees, Trevor" w:date="2023-01-28T16:47:00Z"/>
                <w:rFonts w:ascii="Times New Roman" w:hAnsi="Times New Roman" w:cs="Times New Roman"/>
              </w:rPr>
            </w:pPr>
          </w:p>
        </w:tc>
        <w:tc>
          <w:tcPr>
            <w:tcW w:w="850" w:type="dxa"/>
            <w:tcBorders>
              <w:bottom w:val="single" w:sz="4" w:space="0" w:color="auto"/>
            </w:tcBorders>
            <w:vAlign w:val="center"/>
            <w:tcPrChange w:id="478" w:author="Drees, Trevor" w:date="2023-01-28T17:17:00Z">
              <w:tcPr>
                <w:tcW w:w="850" w:type="dxa"/>
                <w:gridSpan w:val="3"/>
                <w:tcBorders>
                  <w:bottom w:val="single" w:sz="4" w:space="0" w:color="auto"/>
                </w:tcBorders>
                <w:vAlign w:val="center"/>
              </w:tcPr>
            </w:tcPrChange>
          </w:tcPr>
          <w:p w14:paraId="27D9FD41" w14:textId="77777777" w:rsidR="00242E89" w:rsidRPr="00A838EB" w:rsidRDefault="00242E89" w:rsidP="00242E89">
            <w:pPr>
              <w:jc w:val="right"/>
              <w:rPr>
                <w:ins w:id="479" w:author="Drees, Trevor" w:date="2023-01-28T16:47:00Z"/>
                <w:rFonts w:ascii="Times New Roman" w:hAnsi="Times New Roman" w:cs="Times New Roman"/>
              </w:rPr>
            </w:pPr>
          </w:p>
        </w:tc>
        <w:tc>
          <w:tcPr>
            <w:tcW w:w="850" w:type="dxa"/>
            <w:tcBorders>
              <w:bottom w:val="single" w:sz="4" w:space="0" w:color="auto"/>
            </w:tcBorders>
            <w:vAlign w:val="center"/>
            <w:tcPrChange w:id="480" w:author="Drees, Trevor" w:date="2023-01-28T17:17:00Z">
              <w:tcPr>
                <w:tcW w:w="850" w:type="dxa"/>
                <w:gridSpan w:val="3"/>
                <w:tcBorders>
                  <w:bottom w:val="single" w:sz="4" w:space="0" w:color="auto"/>
                </w:tcBorders>
                <w:vAlign w:val="center"/>
              </w:tcPr>
            </w:tcPrChange>
          </w:tcPr>
          <w:p w14:paraId="70D576C9" w14:textId="77777777" w:rsidR="00242E89" w:rsidRPr="00A838EB" w:rsidRDefault="00242E89" w:rsidP="00242E89">
            <w:pPr>
              <w:jc w:val="right"/>
              <w:rPr>
                <w:ins w:id="481" w:author="Drees, Trevor" w:date="2023-01-28T16:47:00Z"/>
                <w:rFonts w:ascii="Times New Roman" w:hAnsi="Times New Roman" w:cs="Times New Roman"/>
              </w:rPr>
            </w:pPr>
          </w:p>
        </w:tc>
        <w:tc>
          <w:tcPr>
            <w:tcW w:w="283" w:type="dxa"/>
            <w:tcBorders>
              <w:bottom w:val="single" w:sz="4" w:space="0" w:color="auto"/>
            </w:tcBorders>
            <w:tcPrChange w:id="482" w:author="Drees, Trevor" w:date="2023-01-28T17:17:00Z">
              <w:tcPr>
                <w:tcW w:w="283" w:type="dxa"/>
                <w:gridSpan w:val="3"/>
                <w:tcBorders>
                  <w:bottom w:val="single" w:sz="4" w:space="0" w:color="auto"/>
                </w:tcBorders>
              </w:tcPr>
            </w:tcPrChange>
          </w:tcPr>
          <w:p w14:paraId="22BABC8B" w14:textId="77777777" w:rsidR="00242E89" w:rsidRPr="00A838EB" w:rsidRDefault="00242E89" w:rsidP="00242E89">
            <w:pPr>
              <w:jc w:val="right"/>
              <w:rPr>
                <w:ins w:id="483" w:author="Drees, Trevor" w:date="2023-01-28T17:11:00Z"/>
                <w:rFonts w:ascii="Times New Roman" w:hAnsi="Times New Roman" w:cs="Times New Roman"/>
              </w:rPr>
            </w:pPr>
          </w:p>
        </w:tc>
        <w:tc>
          <w:tcPr>
            <w:tcW w:w="1587" w:type="dxa"/>
            <w:tcBorders>
              <w:bottom w:val="single" w:sz="4" w:space="0" w:color="auto"/>
            </w:tcBorders>
            <w:vAlign w:val="center"/>
            <w:tcPrChange w:id="484" w:author="Drees, Trevor" w:date="2023-01-28T17:17:00Z">
              <w:tcPr>
                <w:tcW w:w="1701" w:type="dxa"/>
                <w:gridSpan w:val="2"/>
                <w:tcBorders>
                  <w:bottom w:val="single" w:sz="4" w:space="0" w:color="auto"/>
                </w:tcBorders>
                <w:vAlign w:val="center"/>
              </w:tcPr>
            </w:tcPrChange>
          </w:tcPr>
          <w:p w14:paraId="483AE47F" w14:textId="27632CCF" w:rsidR="00242E89" w:rsidRPr="00A838EB" w:rsidRDefault="00242E89" w:rsidP="00242E89">
            <w:pPr>
              <w:jc w:val="right"/>
              <w:rPr>
                <w:ins w:id="485" w:author="Drees, Trevor" w:date="2023-01-28T16:47:00Z"/>
                <w:rFonts w:ascii="Times New Roman" w:hAnsi="Times New Roman" w:cs="Times New Roman"/>
              </w:rPr>
            </w:pPr>
          </w:p>
        </w:tc>
        <w:tc>
          <w:tcPr>
            <w:tcW w:w="851" w:type="dxa"/>
            <w:tcBorders>
              <w:bottom w:val="single" w:sz="4" w:space="0" w:color="auto"/>
            </w:tcBorders>
            <w:vAlign w:val="center"/>
            <w:tcPrChange w:id="486" w:author="Drees, Trevor" w:date="2023-01-28T17:17:00Z">
              <w:tcPr>
                <w:tcW w:w="851" w:type="dxa"/>
                <w:gridSpan w:val="2"/>
                <w:tcBorders>
                  <w:bottom w:val="single" w:sz="4" w:space="0" w:color="auto"/>
                </w:tcBorders>
                <w:vAlign w:val="center"/>
              </w:tcPr>
            </w:tcPrChange>
          </w:tcPr>
          <w:p w14:paraId="165CB022" w14:textId="77777777" w:rsidR="00242E89" w:rsidRPr="00A838EB" w:rsidRDefault="00242E89" w:rsidP="00242E89">
            <w:pPr>
              <w:jc w:val="right"/>
              <w:rPr>
                <w:ins w:id="487" w:author="Drees, Trevor" w:date="2023-01-28T16:47:00Z"/>
                <w:rFonts w:ascii="Times New Roman" w:hAnsi="Times New Roman" w:cs="Times New Roman"/>
              </w:rPr>
            </w:pPr>
          </w:p>
        </w:tc>
        <w:tc>
          <w:tcPr>
            <w:tcW w:w="850" w:type="dxa"/>
            <w:tcBorders>
              <w:bottom w:val="single" w:sz="4" w:space="0" w:color="auto"/>
            </w:tcBorders>
            <w:vAlign w:val="center"/>
            <w:tcPrChange w:id="488" w:author="Drees, Trevor" w:date="2023-01-28T17:17:00Z">
              <w:tcPr>
                <w:tcW w:w="850" w:type="dxa"/>
                <w:gridSpan w:val="2"/>
                <w:tcBorders>
                  <w:bottom w:val="single" w:sz="4" w:space="0" w:color="auto"/>
                </w:tcBorders>
                <w:vAlign w:val="center"/>
              </w:tcPr>
            </w:tcPrChange>
          </w:tcPr>
          <w:p w14:paraId="7CDDD394" w14:textId="77777777" w:rsidR="00242E89" w:rsidRPr="00A838EB" w:rsidRDefault="00242E89" w:rsidP="00242E89">
            <w:pPr>
              <w:jc w:val="right"/>
              <w:rPr>
                <w:ins w:id="489" w:author="Drees, Trevor" w:date="2023-01-28T16:47:00Z"/>
                <w:rFonts w:ascii="Times New Roman" w:hAnsi="Times New Roman" w:cs="Times New Roman"/>
              </w:rPr>
            </w:pPr>
          </w:p>
        </w:tc>
      </w:tr>
      <w:tr w:rsidR="00242E89" w14:paraId="3F405748" w14:textId="77777777" w:rsidTr="002D03DB">
        <w:tblPrEx>
          <w:tblPrExChange w:id="490" w:author="Drees, Trevor" w:date="2023-01-28T17:17:00Z">
            <w:tblPrEx>
              <w:tblW w:w="9297" w:type="dxa"/>
            </w:tblPrEx>
          </w:tblPrExChange>
        </w:tblPrEx>
        <w:trPr>
          <w:trHeight w:val="283"/>
          <w:ins w:id="491" w:author="Drees, Trevor" w:date="2023-01-28T16:43:00Z"/>
          <w:trPrChange w:id="492" w:author="Drees, Trevor" w:date="2023-01-28T17:17:00Z">
            <w:trPr>
              <w:trHeight w:val="283"/>
            </w:trPr>
          </w:trPrChange>
        </w:trPr>
        <w:tc>
          <w:tcPr>
            <w:tcW w:w="2268" w:type="dxa"/>
            <w:gridSpan w:val="2"/>
            <w:tcBorders>
              <w:top w:val="single" w:sz="4" w:space="0" w:color="auto"/>
            </w:tcBorders>
            <w:tcPrChange w:id="493" w:author="Drees, Trevor" w:date="2023-01-28T17:17:00Z">
              <w:tcPr>
                <w:tcW w:w="2268" w:type="dxa"/>
                <w:gridSpan w:val="2"/>
                <w:tcBorders>
                  <w:top w:val="single" w:sz="4" w:space="0" w:color="auto"/>
                </w:tcBorders>
              </w:tcPr>
            </w:tcPrChange>
          </w:tcPr>
          <w:p w14:paraId="6A7A46BF" w14:textId="01E8A383" w:rsidR="00242E89" w:rsidRPr="00242E89" w:rsidRDefault="00242E89" w:rsidP="00242E89">
            <w:pPr>
              <w:rPr>
                <w:ins w:id="494" w:author="Drees, Trevor" w:date="2023-01-28T16:43:00Z"/>
                <w:rFonts w:ascii="Times New Roman" w:hAnsi="Times New Roman" w:cs="Times New Roman"/>
                <w:rPrChange w:id="495" w:author="Drees, Trevor" w:date="2023-01-28T17:21:00Z">
                  <w:rPr>
                    <w:ins w:id="496" w:author="Drees, Trevor" w:date="2023-01-28T16:43:00Z"/>
                    <w:rFonts w:ascii="Times New Roman" w:hAnsi="Times New Roman" w:cs="Times New Roman"/>
                    <w:b/>
                    <w:bCs/>
                  </w:rPr>
                </w:rPrChange>
              </w:rPr>
            </w:pPr>
            <w:ins w:id="497" w:author="Drees, Trevor" w:date="2023-01-28T16:43:00Z">
              <w:r w:rsidRPr="00242E89">
                <w:rPr>
                  <w:rFonts w:ascii="Times New Roman" w:hAnsi="Times New Roman" w:cs="Times New Roman"/>
                  <w:rPrChange w:id="498" w:author="Drees, Trevor" w:date="2023-01-28T17:21:00Z">
                    <w:rPr>
                      <w:rFonts w:ascii="Times New Roman" w:hAnsi="Times New Roman" w:cs="Times New Roman"/>
                      <w:b/>
                      <w:bCs/>
                    </w:rPr>
                  </w:rPrChange>
                </w:rPr>
                <w:t>Intercept</w:t>
              </w:r>
            </w:ins>
          </w:p>
        </w:tc>
        <w:tc>
          <w:tcPr>
            <w:tcW w:w="1587" w:type="dxa"/>
            <w:gridSpan w:val="2"/>
            <w:tcBorders>
              <w:top w:val="single" w:sz="4" w:space="0" w:color="auto"/>
            </w:tcBorders>
            <w:vAlign w:val="center"/>
            <w:tcPrChange w:id="499" w:author="Drees, Trevor" w:date="2023-01-28T17:17:00Z">
              <w:tcPr>
                <w:tcW w:w="1644" w:type="dxa"/>
                <w:gridSpan w:val="3"/>
                <w:tcBorders>
                  <w:top w:val="single" w:sz="4" w:space="0" w:color="auto"/>
                </w:tcBorders>
                <w:vAlign w:val="center"/>
              </w:tcPr>
            </w:tcPrChange>
          </w:tcPr>
          <w:p w14:paraId="6FF8FC5A" w14:textId="058294CF" w:rsidR="00242E89" w:rsidRPr="00A838EB" w:rsidRDefault="00242E89" w:rsidP="00242E89">
            <w:pPr>
              <w:jc w:val="right"/>
              <w:rPr>
                <w:ins w:id="500" w:author="Drees, Trevor" w:date="2023-01-28T16:43:00Z"/>
                <w:rFonts w:ascii="Times New Roman" w:hAnsi="Times New Roman" w:cs="Times New Roman"/>
              </w:rPr>
            </w:pPr>
            <w:ins w:id="501" w:author="Drees, Trevor" w:date="2023-01-28T17:01:00Z">
              <w:r>
                <w:rPr>
                  <w:rFonts w:ascii="Times New Roman" w:hAnsi="Times New Roman" w:cs="Times New Roman"/>
                </w:rPr>
                <w:t>0.191</w:t>
              </w:r>
            </w:ins>
            <w:ins w:id="502" w:author="Drees, Trevor" w:date="2023-01-28T16:43:00Z">
              <w:r w:rsidRPr="00A838EB">
                <w:rPr>
                  <w:rFonts w:ascii="Times New Roman" w:hAnsi="Times New Roman" w:cs="Times New Roman"/>
                </w:rPr>
                <w:t xml:space="preserve"> </w:t>
              </w:r>
            </w:ins>
            <m:oMath>
              <m:r>
                <w:ins w:id="503" w:author="Drees, Trevor" w:date="2023-01-28T16:43:00Z">
                  <w:rPr>
                    <w:rFonts w:ascii="Cambria Math" w:hAnsi="Cambria Math" w:cs="Times New Roman"/>
                  </w:rPr>
                  <m:t>±</m:t>
                </w:ins>
              </m:r>
            </m:oMath>
            <w:ins w:id="504" w:author="Drees, Trevor" w:date="2023-01-28T16:43:00Z">
              <w:r w:rsidRPr="00A838EB">
                <w:rPr>
                  <w:rFonts w:ascii="Times New Roman" w:eastAsiaTheme="minorEastAsia" w:hAnsi="Times New Roman" w:cs="Times New Roman"/>
                </w:rPr>
                <w:t xml:space="preserve"> 0.</w:t>
              </w:r>
            </w:ins>
            <w:ins w:id="505" w:author="Drees, Trevor" w:date="2023-01-28T17:02:00Z">
              <w:r>
                <w:rPr>
                  <w:rFonts w:ascii="Times New Roman" w:eastAsiaTheme="minorEastAsia" w:hAnsi="Times New Roman" w:cs="Times New Roman"/>
                </w:rPr>
                <w:t>438</w:t>
              </w:r>
            </w:ins>
          </w:p>
        </w:tc>
        <w:tc>
          <w:tcPr>
            <w:tcW w:w="850" w:type="dxa"/>
            <w:tcBorders>
              <w:top w:val="single" w:sz="4" w:space="0" w:color="auto"/>
            </w:tcBorders>
            <w:vAlign w:val="center"/>
            <w:tcPrChange w:id="506" w:author="Drees, Trevor" w:date="2023-01-28T17:17:00Z">
              <w:tcPr>
                <w:tcW w:w="850" w:type="dxa"/>
                <w:gridSpan w:val="3"/>
                <w:tcBorders>
                  <w:top w:val="single" w:sz="4" w:space="0" w:color="auto"/>
                </w:tcBorders>
                <w:vAlign w:val="center"/>
              </w:tcPr>
            </w:tcPrChange>
          </w:tcPr>
          <w:p w14:paraId="3DF60946" w14:textId="6ABB5179" w:rsidR="00242E89" w:rsidRPr="00A838EB" w:rsidRDefault="00242E89" w:rsidP="00242E89">
            <w:pPr>
              <w:jc w:val="right"/>
              <w:rPr>
                <w:ins w:id="507" w:author="Drees, Trevor" w:date="2023-01-28T16:43:00Z"/>
                <w:rFonts w:ascii="Times New Roman" w:hAnsi="Times New Roman" w:cs="Times New Roman"/>
              </w:rPr>
            </w:pPr>
            <w:ins w:id="508" w:author="Drees, Trevor" w:date="2023-01-28T17:03:00Z">
              <w:r>
                <w:rPr>
                  <w:rFonts w:ascii="Times New Roman" w:hAnsi="Times New Roman" w:cs="Times New Roman"/>
                </w:rPr>
                <w:t>0.436</w:t>
              </w:r>
            </w:ins>
          </w:p>
        </w:tc>
        <w:tc>
          <w:tcPr>
            <w:tcW w:w="850" w:type="dxa"/>
            <w:tcBorders>
              <w:top w:val="single" w:sz="4" w:space="0" w:color="auto"/>
            </w:tcBorders>
            <w:vAlign w:val="center"/>
            <w:tcPrChange w:id="509" w:author="Drees, Trevor" w:date="2023-01-28T17:17:00Z">
              <w:tcPr>
                <w:tcW w:w="850" w:type="dxa"/>
                <w:gridSpan w:val="3"/>
                <w:tcBorders>
                  <w:top w:val="single" w:sz="4" w:space="0" w:color="auto"/>
                </w:tcBorders>
                <w:vAlign w:val="center"/>
              </w:tcPr>
            </w:tcPrChange>
          </w:tcPr>
          <w:p w14:paraId="22CE9095" w14:textId="20B2A678" w:rsidR="00242E89" w:rsidRPr="00A838EB" w:rsidRDefault="00242E89" w:rsidP="00242E89">
            <w:pPr>
              <w:jc w:val="right"/>
              <w:rPr>
                <w:ins w:id="510" w:author="Drees, Trevor" w:date="2023-01-28T16:43:00Z"/>
                <w:rFonts w:ascii="Times New Roman" w:hAnsi="Times New Roman" w:cs="Times New Roman"/>
              </w:rPr>
            </w:pPr>
            <w:ins w:id="511" w:author="Drees, Trevor" w:date="2023-01-28T17:03:00Z">
              <w:r>
                <w:rPr>
                  <w:rFonts w:ascii="Times New Roman" w:hAnsi="Times New Roman" w:cs="Times New Roman"/>
                </w:rPr>
                <w:t>0.663</w:t>
              </w:r>
            </w:ins>
          </w:p>
        </w:tc>
        <w:tc>
          <w:tcPr>
            <w:tcW w:w="283" w:type="dxa"/>
            <w:tcBorders>
              <w:top w:val="single" w:sz="4" w:space="0" w:color="auto"/>
            </w:tcBorders>
            <w:tcPrChange w:id="512" w:author="Drees, Trevor" w:date="2023-01-28T17:17:00Z">
              <w:tcPr>
                <w:tcW w:w="283" w:type="dxa"/>
                <w:gridSpan w:val="3"/>
                <w:tcBorders>
                  <w:top w:val="single" w:sz="4" w:space="0" w:color="auto"/>
                </w:tcBorders>
              </w:tcPr>
            </w:tcPrChange>
          </w:tcPr>
          <w:p w14:paraId="5AC49039" w14:textId="77777777" w:rsidR="00242E89" w:rsidRDefault="00242E89" w:rsidP="00242E89">
            <w:pPr>
              <w:jc w:val="right"/>
              <w:rPr>
                <w:ins w:id="513" w:author="Drees, Trevor" w:date="2023-01-28T17:11:00Z"/>
                <w:rFonts w:ascii="Times New Roman" w:hAnsi="Times New Roman" w:cs="Times New Roman"/>
              </w:rPr>
            </w:pPr>
          </w:p>
        </w:tc>
        <w:tc>
          <w:tcPr>
            <w:tcW w:w="1587" w:type="dxa"/>
            <w:tcBorders>
              <w:top w:val="single" w:sz="4" w:space="0" w:color="auto"/>
            </w:tcBorders>
            <w:vAlign w:val="center"/>
            <w:tcPrChange w:id="514" w:author="Drees, Trevor" w:date="2023-01-28T17:17:00Z">
              <w:tcPr>
                <w:tcW w:w="1701" w:type="dxa"/>
                <w:gridSpan w:val="2"/>
                <w:tcBorders>
                  <w:top w:val="single" w:sz="4" w:space="0" w:color="auto"/>
                </w:tcBorders>
                <w:vAlign w:val="center"/>
              </w:tcPr>
            </w:tcPrChange>
          </w:tcPr>
          <w:p w14:paraId="698D68E9" w14:textId="20C92C00" w:rsidR="00242E89" w:rsidRPr="00A838EB" w:rsidRDefault="00242E89" w:rsidP="00242E89">
            <w:pPr>
              <w:jc w:val="right"/>
              <w:rPr>
                <w:ins w:id="515" w:author="Drees, Trevor" w:date="2023-01-28T16:43:00Z"/>
                <w:rFonts w:ascii="Times New Roman" w:hAnsi="Times New Roman" w:cs="Times New Roman"/>
              </w:rPr>
            </w:pPr>
            <w:ins w:id="516" w:author="Drees, Trevor" w:date="2023-01-28T17:09:00Z">
              <w:r>
                <w:rPr>
                  <w:rFonts w:ascii="Times New Roman" w:hAnsi="Times New Roman" w:cs="Times New Roman"/>
                </w:rPr>
                <w:t>1.604</w:t>
              </w:r>
            </w:ins>
            <w:ins w:id="517" w:author="Drees, Trevor" w:date="2023-01-28T16:43:00Z">
              <w:r w:rsidRPr="00A838EB">
                <w:rPr>
                  <w:rFonts w:ascii="Times New Roman" w:hAnsi="Times New Roman" w:cs="Times New Roman"/>
                </w:rPr>
                <w:t xml:space="preserve"> </w:t>
              </w:r>
            </w:ins>
            <m:oMath>
              <m:r>
                <w:ins w:id="518" w:author="Drees, Trevor" w:date="2023-01-28T16:43:00Z">
                  <w:rPr>
                    <w:rFonts w:ascii="Cambria Math" w:hAnsi="Cambria Math" w:cs="Times New Roman"/>
                  </w:rPr>
                  <m:t>±</m:t>
                </w:ins>
              </m:r>
            </m:oMath>
            <w:ins w:id="519" w:author="Drees, Trevor" w:date="2023-01-28T16:43:00Z">
              <w:r w:rsidRPr="00A838EB">
                <w:rPr>
                  <w:rFonts w:ascii="Times New Roman" w:eastAsiaTheme="minorEastAsia" w:hAnsi="Times New Roman" w:cs="Times New Roman"/>
                </w:rPr>
                <w:t xml:space="preserve"> 0.</w:t>
              </w:r>
            </w:ins>
            <w:ins w:id="520" w:author="Drees, Trevor" w:date="2023-01-28T17:09:00Z">
              <w:r>
                <w:rPr>
                  <w:rFonts w:ascii="Times New Roman" w:eastAsiaTheme="minorEastAsia" w:hAnsi="Times New Roman" w:cs="Times New Roman"/>
                </w:rPr>
                <w:t>764</w:t>
              </w:r>
            </w:ins>
          </w:p>
        </w:tc>
        <w:tc>
          <w:tcPr>
            <w:tcW w:w="851" w:type="dxa"/>
            <w:tcBorders>
              <w:top w:val="single" w:sz="4" w:space="0" w:color="auto"/>
            </w:tcBorders>
            <w:vAlign w:val="center"/>
            <w:tcPrChange w:id="521" w:author="Drees, Trevor" w:date="2023-01-28T17:17:00Z">
              <w:tcPr>
                <w:tcW w:w="851" w:type="dxa"/>
                <w:gridSpan w:val="2"/>
                <w:tcBorders>
                  <w:top w:val="single" w:sz="4" w:space="0" w:color="auto"/>
                </w:tcBorders>
                <w:vAlign w:val="center"/>
              </w:tcPr>
            </w:tcPrChange>
          </w:tcPr>
          <w:p w14:paraId="70FEA91A" w14:textId="69A72513" w:rsidR="00242E89" w:rsidRDefault="00242E89" w:rsidP="00242E89">
            <w:pPr>
              <w:jc w:val="right"/>
              <w:rPr>
                <w:ins w:id="522" w:author="Drees, Trevor" w:date="2023-01-28T16:43:00Z"/>
                <w:rFonts w:ascii="Times New Roman" w:hAnsi="Times New Roman" w:cs="Times New Roman"/>
              </w:rPr>
            </w:pPr>
            <w:ins w:id="523" w:author="Drees, Trevor" w:date="2023-01-28T17:09:00Z">
              <w:r>
                <w:rPr>
                  <w:rFonts w:ascii="Times New Roman" w:hAnsi="Times New Roman" w:cs="Times New Roman"/>
                </w:rPr>
                <w:t>2.100</w:t>
              </w:r>
            </w:ins>
          </w:p>
        </w:tc>
        <w:tc>
          <w:tcPr>
            <w:tcW w:w="850" w:type="dxa"/>
            <w:tcBorders>
              <w:top w:val="single" w:sz="4" w:space="0" w:color="auto"/>
            </w:tcBorders>
            <w:vAlign w:val="center"/>
            <w:tcPrChange w:id="524" w:author="Drees, Trevor" w:date="2023-01-28T17:17:00Z">
              <w:tcPr>
                <w:tcW w:w="850" w:type="dxa"/>
                <w:gridSpan w:val="2"/>
                <w:tcBorders>
                  <w:top w:val="single" w:sz="4" w:space="0" w:color="auto"/>
                </w:tcBorders>
                <w:vAlign w:val="center"/>
              </w:tcPr>
            </w:tcPrChange>
          </w:tcPr>
          <w:p w14:paraId="74AA5150" w14:textId="37B29AE3" w:rsidR="00242E89" w:rsidRDefault="00242E89" w:rsidP="00242E89">
            <w:pPr>
              <w:jc w:val="right"/>
              <w:rPr>
                <w:ins w:id="525" w:author="Drees, Trevor" w:date="2023-01-28T16:43:00Z"/>
                <w:rFonts w:ascii="Times New Roman" w:hAnsi="Times New Roman" w:cs="Times New Roman"/>
              </w:rPr>
            </w:pPr>
            <w:ins w:id="526" w:author="Drees, Trevor" w:date="2023-01-28T17:08:00Z">
              <w:r>
                <w:rPr>
                  <w:rFonts w:ascii="Times New Roman" w:hAnsi="Times New Roman" w:cs="Times New Roman"/>
                </w:rPr>
                <w:t>0.036</w:t>
              </w:r>
            </w:ins>
          </w:p>
        </w:tc>
      </w:tr>
      <w:tr w:rsidR="00242E89" w14:paraId="1FD37B39" w14:textId="77777777" w:rsidTr="002D03DB">
        <w:tblPrEx>
          <w:tblPrExChange w:id="527" w:author="Drees, Trevor" w:date="2023-01-28T17:17:00Z">
            <w:tblPrEx>
              <w:tblW w:w="9297" w:type="dxa"/>
            </w:tblPrEx>
          </w:tblPrExChange>
        </w:tblPrEx>
        <w:trPr>
          <w:trHeight w:val="283"/>
          <w:ins w:id="528" w:author="Drees, Trevor" w:date="2023-01-28T16:43:00Z"/>
          <w:trPrChange w:id="529" w:author="Drees, Trevor" w:date="2023-01-28T17:17:00Z">
            <w:trPr>
              <w:trHeight w:val="283"/>
            </w:trPr>
          </w:trPrChange>
        </w:trPr>
        <w:tc>
          <w:tcPr>
            <w:tcW w:w="2268" w:type="dxa"/>
            <w:gridSpan w:val="2"/>
            <w:tcPrChange w:id="530" w:author="Drees, Trevor" w:date="2023-01-28T17:17:00Z">
              <w:tcPr>
                <w:tcW w:w="2268" w:type="dxa"/>
                <w:gridSpan w:val="2"/>
              </w:tcPr>
            </w:tcPrChange>
          </w:tcPr>
          <w:p w14:paraId="4BE4F8CA" w14:textId="05AD2C29" w:rsidR="00242E89" w:rsidRPr="00242E89" w:rsidRDefault="00242E89" w:rsidP="00242E89">
            <w:pPr>
              <w:rPr>
                <w:ins w:id="531" w:author="Drees, Trevor" w:date="2023-01-28T16:43:00Z"/>
                <w:rFonts w:ascii="Times New Roman" w:hAnsi="Times New Roman" w:cs="Times New Roman"/>
                <w:rPrChange w:id="532" w:author="Drees, Trevor" w:date="2023-01-28T17:21:00Z">
                  <w:rPr>
                    <w:ins w:id="533" w:author="Drees, Trevor" w:date="2023-01-28T16:43:00Z"/>
                    <w:rFonts w:ascii="Times New Roman" w:hAnsi="Times New Roman" w:cs="Times New Roman"/>
                    <w:b/>
                    <w:bCs/>
                  </w:rPr>
                </w:rPrChange>
              </w:rPr>
            </w:pPr>
            <w:ins w:id="534" w:author="Drees, Trevor" w:date="2023-01-28T16:43:00Z">
              <w:r w:rsidRPr="00242E89">
                <w:rPr>
                  <w:rFonts w:ascii="Times New Roman" w:hAnsi="Times New Roman" w:cs="Times New Roman"/>
                  <w:rPrChange w:id="535" w:author="Drees, Trevor" w:date="2023-01-28T17:21:00Z">
                    <w:rPr>
                      <w:rFonts w:ascii="Times New Roman" w:hAnsi="Times New Roman" w:cs="Times New Roman"/>
                      <w:b/>
                      <w:bCs/>
                    </w:rPr>
                  </w:rPrChange>
                </w:rPr>
                <w:t>Warming</w:t>
              </w:r>
            </w:ins>
          </w:p>
        </w:tc>
        <w:tc>
          <w:tcPr>
            <w:tcW w:w="1587" w:type="dxa"/>
            <w:gridSpan w:val="2"/>
            <w:vAlign w:val="center"/>
            <w:tcPrChange w:id="536" w:author="Drees, Trevor" w:date="2023-01-28T17:17:00Z">
              <w:tcPr>
                <w:tcW w:w="1644" w:type="dxa"/>
                <w:gridSpan w:val="3"/>
                <w:vAlign w:val="center"/>
              </w:tcPr>
            </w:tcPrChange>
          </w:tcPr>
          <w:p w14:paraId="2A293354" w14:textId="6C6C8292" w:rsidR="00242E89" w:rsidRPr="00A838EB" w:rsidRDefault="00242E89" w:rsidP="00242E89">
            <w:pPr>
              <w:jc w:val="right"/>
              <w:rPr>
                <w:ins w:id="537" w:author="Drees, Trevor" w:date="2023-01-28T16:43:00Z"/>
                <w:rFonts w:ascii="Times New Roman" w:hAnsi="Times New Roman" w:cs="Times New Roman"/>
              </w:rPr>
            </w:pPr>
            <w:ins w:id="538" w:author="Drees, Trevor" w:date="2023-01-28T16:43:00Z">
              <w:r w:rsidRPr="00A838EB">
                <w:rPr>
                  <w:rFonts w:ascii="Times New Roman" w:hAnsi="Times New Roman" w:cs="Times New Roman"/>
                </w:rPr>
                <w:t>0.</w:t>
              </w:r>
            </w:ins>
            <w:ins w:id="539" w:author="Drees, Trevor" w:date="2023-01-28T17:02:00Z">
              <w:r>
                <w:rPr>
                  <w:rFonts w:ascii="Times New Roman" w:hAnsi="Times New Roman" w:cs="Times New Roman"/>
                </w:rPr>
                <w:t>835</w:t>
              </w:r>
            </w:ins>
            <w:ins w:id="540" w:author="Drees, Trevor" w:date="2023-01-28T16:43:00Z">
              <w:r w:rsidRPr="00A838EB">
                <w:rPr>
                  <w:rFonts w:ascii="Times New Roman" w:hAnsi="Times New Roman" w:cs="Times New Roman"/>
                </w:rPr>
                <w:t xml:space="preserve"> </w:t>
              </w:r>
            </w:ins>
            <m:oMath>
              <m:r>
                <w:ins w:id="541" w:author="Drees, Trevor" w:date="2023-01-28T16:43:00Z">
                  <w:rPr>
                    <w:rFonts w:ascii="Cambria Math" w:hAnsi="Cambria Math" w:cs="Times New Roman"/>
                  </w:rPr>
                  <m:t>±</m:t>
                </w:ins>
              </m:r>
            </m:oMath>
            <w:ins w:id="542" w:author="Drees, Trevor" w:date="2023-01-28T16:43:00Z">
              <w:r w:rsidRPr="00A838EB">
                <w:rPr>
                  <w:rFonts w:ascii="Times New Roman" w:eastAsiaTheme="minorEastAsia" w:hAnsi="Times New Roman" w:cs="Times New Roman"/>
                </w:rPr>
                <w:t xml:space="preserve"> 0.</w:t>
              </w:r>
            </w:ins>
            <w:ins w:id="543" w:author="Drees, Trevor" w:date="2023-01-28T17:02:00Z">
              <w:r>
                <w:rPr>
                  <w:rFonts w:ascii="Times New Roman" w:eastAsiaTheme="minorEastAsia" w:hAnsi="Times New Roman" w:cs="Times New Roman"/>
                </w:rPr>
                <w:t>32</w:t>
              </w:r>
            </w:ins>
            <w:ins w:id="544" w:author="Drees, Trevor" w:date="2023-01-28T16:43:00Z">
              <w:r w:rsidRPr="00A838EB">
                <w:rPr>
                  <w:rFonts w:ascii="Times New Roman" w:eastAsiaTheme="minorEastAsia" w:hAnsi="Times New Roman" w:cs="Times New Roman"/>
                </w:rPr>
                <w:t>4</w:t>
              </w:r>
            </w:ins>
          </w:p>
        </w:tc>
        <w:tc>
          <w:tcPr>
            <w:tcW w:w="850" w:type="dxa"/>
            <w:vAlign w:val="center"/>
            <w:tcPrChange w:id="545" w:author="Drees, Trevor" w:date="2023-01-28T17:17:00Z">
              <w:tcPr>
                <w:tcW w:w="850" w:type="dxa"/>
                <w:gridSpan w:val="3"/>
                <w:vAlign w:val="center"/>
              </w:tcPr>
            </w:tcPrChange>
          </w:tcPr>
          <w:p w14:paraId="09A2DE1C" w14:textId="1CF72E3A" w:rsidR="00242E89" w:rsidRPr="00A838EB" w:rsidRDefault="00242E89" w:rsidP="00242E89">
            <w:pPr>
              <w:jc w:val="right"/>
              <w:rPr>
                <w:ins w:id="546" w:author="Drees, Trevor" w:date="2023-01-28T16:43:00Z"/>
                <w:rFonts w:ascii="Times New Roman" w:hAnsi="Times New Roman" w:cs="Times New Roman"/>
              </w:rPr>
            </w:pPr>
            <w:ins w:id="547" w:author="Drees, Trevor" w:date="2023-01-28T17:03:00Z">
              <w:r>
                <w:rPr>
                  <w:rFonts w:ascii="Times New Roman" w:hAnsi="Times New Roman" w:cs="Times New Roman"/>
                </w:rPr>
                <w:t>2.576</w:t>
              </w:r>
            </w:ins>
          </w:p>
        </w:tc>
        <w:tc>
          <w:tcPr>
            <w:tcW w:w="850" w:type="dxa"/>
            <w:vAlign w:val="center"/>
            <w:tcPrChange w:id="548" w:author="Drees, Trevor" w:date="2023-01-28T17:17:00Z">
              <w:tcPr>
                <w:tcW w:w="850" w:type="dxa"/>
                <w:gridSpan w:val="3"/>
                <w:vAlign w:val="center"/>
              </w:tcPr>
            </w:tcPrChange>
          </w:tcPr>
          <w:p w14:paraId="482F7B50" w14:textId="48D4BD0E" w:rsidR="00242E89" w:rsidRPr="00A838EB" w:rsidRDefault="00242E89" w:rsidP="00242E89">
            <w:pPr>
              <w:jc w:val="right"/>
              <w:rPr>
                <w:ins w:id="549" w:author="Drees, Trevor" w:date="2023-01-28T16:43:00Z"/>
                <w:rFonts w:ascii="Times New Roman" w:hAnsi="Times New Roman" w:cs="Times New Roman"/>
              </w:rPr>
            </w:pPr>
            <w:ins w:id="550" w:author="Drees, Trevor" w:date="2023-01-28T17:03:00Z">
              <w:r>
                <w:rPr>
                  <w:rFonts w:ascii="Times New Roman" w:hAnsi="Times New Roman" w:cs="Times New Roman"/>
                </w:rPr>
                <w:t>0.010</w:t>
              </w:r>
            </w:ins>
          </w:p>
        </w:tc>
        <w:tc>
          <w:tcPr>
            <w:tcW w:w="283" w:type="dxa"/>
            <w:tcPrChange w:id="551" w:author="Drees, Trevor" w:date="2023-01-28T17:17:00Z">
              <w:tcPr>
                <w:tcW w:w="283" w:type="dxa"/>
                <w:gridSpan w:val="3"/>
              </w:tcPr>
            </w:tcPrChange>
          </w:tcPr>
          <w:p w14:paraId="7591806B" w14:textId="77777777" w:rsidR="00242E89" w:rsidRDefault="00242E89" w:rsidP="00242E89">
            <w:pPr>
              <w:jc w:val="right"/>
              <w:rPr>
                <w:ins w:id="552" w:author="Drees, Trevor" w:date="2023-01-28T17:11:00Z"/>
                <w:rFonts w:ascii="Times New Roman" w:hAnsi="Times New Roman" w:cs="Times New Roman"/>
              </w:rPr>
            </w:pPr>
          </w:p>
        </w:tc>
        <w:tc>
          <w:tcPr>
            <w:tcW w:w="1587" w:type="dxa"/>
            <w:vAlign w:val="center"/>
            <w:tcPrChange w:id="553" w:author="Drees, Trevor" w:date="2023-01-28T17:17:00Z">
              <w:tcPr>
                <w:tcW w:w="1701" w:type="dxa"/>
                <w:gridSpan w:val="2"/>
                <w:vAlign w:val="center"/>
              </w:tcPr>
            </w:tcPrChange>
          </w:tcPr>
          <w:p w14:paraId="609A8D2B" w14:textId="5DE9BB90" w:rsidR="00242E89" w:rsidRPr="00A838EB" w:rsidRDefault="00242E89" w:rsidP="00242E89">
            <w:pPr>
              <w:jc w:val="right"/>
              <w:rPr>
                <w:ins w:id="554" w:author="Drees, Trevor" w:date="2023-01-28T16:43:00Z"/>
                <w:rFonts w:ascii="Times New Roman" w:hAnsi="Times New Roman" w:cs="Times New Roman"/>
              </w:rPr>
            </w:pPr>
            <w:ins w:id="555" w:author="Drees, Trevor" w:date="2023-01-28T17:09:00Z">
              <w:r>
                <w:rPr>
                  <w:rFonts w:ascii="Times New Roman" w:hAnsi="Times New Roman" w:cs="Times New Roman"/>
                </w:rPr>
                <w:t>1.222</w:t>
              </w:r>
            </w:ins>
            <w:ins w:id="556" w:author="Drees, Trevor" w:date="2023-01-28T16:43:00Z">
              <w:r w:rsidRPr="00A838EB">
                <w:rPr>
                  <w:rFonts w:ascii="Times New Roman" w:hAnsi="Times New Roman" w:cs="Times New Roman"/>
                </w:rPr>
                <w:t xml:space="preserve"> </w:t>
              </w:r>
            </w:ins>
            <m:oMath>
              <m:r>
                <w:ins w:id="557" w:author="Drees, Trevor" w:date="2023-01-28T16:43:00Z">
                  <w:rPr>
                    <w:rFonts w:ascii="Cambria Math" w:hAnsi="Cambria Math" w:cs="Times New Roman"/>
                  </w:rPr>
                  <m:t>±</m:t>
                </w:ins>
              </m:r>
            </m:oMath>
            <w:ins w:id="558" w:author="Drees, Trevor" w:date="2023-01-28T16:43:00Z">
              <w:r w:rsidRPr="00A838EB">
                <w:rPr>
                  <w:rFonts w:ascii="Times New Roman" w:eastAsiaTheme="minorEastAsia" w:hAnsi="Times New Roman" w:cs="Times New Roman"/>
                </w:rPr>
                <w:t xml:space="preserve"> 0.</w:t>
              </w:r>
            </w:ins>
            <w:ins w:id="559" w:author="Drees, Trevor" w:date="2023-01-28T17:09:00Z">
              <w:r>
                <w:rPr>
                  <w:rFonts w:ascii="Times New Roman" w:eastAsiaTheme="minorEastAsia" w:hAnsi="Times New Roman" w:cs="Times New Roman"/>
                </w:rPr>
                <w:t>387</w:t>
              </w:r>
            </w:ins>
          </w:p>
        </w:tc>
        <w:tc>
          <w:tcPr>
            <w:tcW w:w="851" w:type="dxa"/>
            <w:vAlign w:val="center"/>
            <w:tcPrChange w:id="560" w:author="Drees, Trevor" w:date="2023-01-28T17:17:00Z">
              <w:tcPr>
                <w:tcW w:w="851" w:type="dxa"/>
                <w:gridSpan w:val="2"/>
                <w:vAlign w:val="center"/>
              </w:tcPr>
            </w:tcPrChange>
          </w:tcPr>
          <w:p w14:paraId="2426940C" w14:textId="33C0B526" w:rsidR="00242E89" w:rsidRPr="00A838EB" w:rsidRDefault="00242E89" w:rsidP="00242E89">
            <w:pPr>
              <w:jc w:val="right"/>
              <w:rPr>
                <w:ins w:id="561" w:author="Drees, Trevor" w:date="2023-01-28T16:43:00Z"/>
                <w:rFonts w:ascii="Times New Roman" w:hAnsi="Times New Roman" w:cs="Times New Roman"/>
              </w:rPr>
            </w:pPr>
            <w:ins w:id="562" w:author="Drees, Trevor" w:date="2023-01-28T17:10:00Z">
              <w:r>
                <w:rPr>
                  <w:rFonts w:ascii="Times New Roman" w:hAnsi="Times New Roman" w:cs="Times New Roman"/>
                </w:rPr>
                <w:t>3.158</w:t>
              </w:r>
            </w:ins>
          </w:p>
        </w:tc>
        <w:tc>
          <w:tcPr>
            <w:tcW w:w="850" w:type="dxa"/>
            <w:vAlign w:val="center"/>
            <w:tcPrChange w:id="563" w:author="Drees, Trevor" w:date="2023-01-28T17:17:00Z">
              <w:tcPr>
                <w:tcW w:w="850" w:type="dxa"/>
                <w:gridSpan w:val="2"/>
                <w:vAlign w:val="center"/>
              </w:tcPr>
            </w:tcPrChange>
          </w:tcPr>
          <w:p w14:paraId="770A59A3" w14:textId="4C6E1403" w:rsidR="00242E89" w:rsidRPr="00A838EB" w:rsidRDefault="00242E89" w:rsidP="00242E89">
            <w:pPr>
              <w:jc w:val="right"/>
              <w:rPr>
                <w:ins w:id="564" w:author="Drees, Trevor" w:date="2023-01-28T16:43:00Z"/>
                <w:rFonts w:ascii="Times New Roman" w:hAnsi="Times New Roman" w:cs="Times New Roman"/>
              </w:rPr>
            </w:pPr>
            <w:ins w:id="565" w:author="Drees, Trevor" w:date="2023-01-28T16:43:00Z">
              <w:r>
                <w:rPr>
                  <w:rFonts w:ascii="Times New Roman" w:hAnsi="Times New Roman" w:cs="Times New Roman"/>
                </w:rPr>
                <w:t>0.00</w:t>
              </w:r>
            </w:ins>
            <w:ins w:id="566" w:author="Drees, Trevor" w:date="2023-01-28T17:08:00Z">
              <w:r>
                <w:rPr>
                  <w:rFonts w:ascii="Times New Roman" w:hAnsi="Times New Roman" w:cs="Times New Roman"/>
                </w:rPr>
                <w:t>2</w:t>
              </w:r>
            </w:ins>
          </w:p>
        </w:tc>
      </w:tr>
      <w:tr w:rsidR="00242E89" w14:paraId="4413E0AA" w14:textId="77777777" w:rsidTr="002D03DB">
        <w:tblPrEx>
          <w:tblPrExChange w:id="567" w:author="Drees, Trevor" w:date="2023-01-28T17:17:00Z">
            <w:tblPrEx>
              <w:tblW w:w="9297" w:type="dxa"/>
            </w:tblPrEx>
          </w:tblPrExChange>
        </w:tblPrEx>
        <w:trPr>
          <w:trHeight w:val="283"/>
          <w:ins w:id="568" w:author="Drees, Trevor" w:date="2023-01-28T16:43:00Z"/>
          <w:trPrChange w:id="569" w:author="Drees, Trevor" w:date="2023-01-28T17:17:00Z">
            <w:trPr>
              <w:trHeight w:val="283"/>
            </w:trPr>
          </w:trPrChange>
        </w:trPr>
        <w:tc>
          <w:tcPr>
            <w:tcW w:w="2268" w:type="dxa"/>
            <w:gridSpan w:val="2"/>
            <w:tcPrChange w:id="570" w:author="Drees, Trevor" w:date="2023-01-28T17:17:00Z">
              <w:tcPr>
                <w:tcW w:w="2268" w:type="dxa"/>
                <w:gridSpan w:val="2"/>
              </w:tcPr>
            </w:tcPrChange>
          </w:tcPr>
          <w:p w14:paraId="49A84ADB" w14:textId="2B6CEB3E" w:rsidR="00242E89" w:rsidRPr="00242E89" w:rsidRDefault="00242E89" w:rsidP="00242E89">
            <w:pPr>
              <w:rPr>
                <w:ins w:id="571" w:author="Drees, Trevor" w:date="2023-01-28T16:43:00Z"/>
                <w:rFonts w:ascii="Times New Roman" w:hAnsi="Times New Roman" w:cs="Times New Roman"/>
                <w:rPrChange w:id="572" w:author="Drees, Trevor" w:date="2023-01-28T17:21:00Z">
                  <w:rPr>
                    <w:ins w:id="573" w:author="Drees, Trevor" w:date="2023-01-28T16:43:00Z"/>
                    <w:rFonts w:ascii="Times New Roman" w:hAnsi="Times New Roman" w:cs="Times New Roman"/>
                    <w:b/>
                    <w:bCs/>
                  </w:rPr>
                </w:rPrChange>
              </w:rPr>
            </w:pPr>
            <w:proofErr w:type="spellStart"/>
            <w:ins w:id="574" w:author="Drees, Trevor" w:date="2023-01-28T16:43:00Z">
              <w:r w:rsidRPr="00242E89">
                <w:rPr>
                  <w:rFonts w:ascii="Times New Roman" w:hAnsi="Times New Roman" w:cs="Times New Roman"/>
                  <w:rPrChange w:id="575" w:author="Drees, Trevor" w:date="2023-01-28T17:21:00Z">
                    <w:rPr>
                      <w:rFonts w:ascii="Times New Roman" w:hAnsi="Times New Roman" w:cs="Times New Roman"/>
                      <w:b/>
                      <w:bCs/>
                    </w:rPr>
                  </w:rPrChange>
                </w:rPr>
                <w:t>Elaiosome</w:t>
              </w:r>
              <w:proofErr w:type="spellEnd"/>
            </w:ins>
          </w:p>
        </w:tc>
        <w:tc>
          <w:tcPr>
            <w:tcW w:w="1587" w:type="dxa"/>
            <w:gridSpan w:val="2"/>
            <w:vAlign w:val="center"/>
            <w:tcPrChange w:id="576" w:author="Drees, Trevor" w:date="2023-01-28T17:17:00Z">
              <w:tcPr>
                <w:tcW w:w="1644" w:type="dxa"/>
                <w:gridSpan w:val="3"/>
                <w:vAlign w:val="center"/>
              </w:tcPr>
            </w:tcPrChange>
          </w:tcPr>
          <w:p w14:paraId="584C9B8F" w14:textId="67892427" w:rsidR="00242E89" w:rsidRPr="00A838EB" w:rsidRDefault="00242E89" w:rsidP="00242E89">
            <w:pPr>
              <w:jc w:val="right"/>
              <w:rPr>
                <w:ins w:id="577" w:author="Drees, Trevor" w:date="2023-01-28T16:43:00Z"/>
                <w:rFonts w:ascii="Times New Roman" w:hAnsi="Times New Roman" w:cs="Times New Roman"/>
              </w:rPr>
            </w:pPr>
            <w:ins w:id="578" w:author="Drees, Trevor" w:date="2023-01-28T17:02:00Z">
              <w:r>
                <w:rPr>
                  <w:rFonts w:ascii="Times New Roman" w:hAnsi="Times New Roman" w:cs="Times New Roman"/>
                </w:rPr>
                <w:t>0.962</w:t>
              </w:r>
            </w:ins>
            <w:ins w:id="579" w:author="Drees, Trevor" w:date="2023-01-28T16:43:00Z">
              <w:r w:rsidRPr="00A838EB">
                <w:rPr>
                  <w:rFonts w:ascii="Times New Roman" w:hAnsi="Times New Roman" w:cs="Times New Roman"/>
                </w:rPr>
                <w:t xml:space="preserve"> </w:t>
              </w:r>
            </w:ins>
            <m:oMath>
              <m:r>
                <w:ins w:id="580" w:author="Drees, Trevor" w:date="2023-01-28T16:43:00Z">
                  <w:rPr>
                    <w:rFonts w:ascii="Cambria Math" w:hAnsi="Cambria Math" w:cs="Times New Roman"/>
                  </w:rPr>
                  <m:t>±</m:t>
                </w:ins>
              </m:r>
            </m:oMath>
            <w:ins w:id="581" w:author="Drees, Trevor" w:date="2023-01-28T16:43:00Z">
              <w:r w:rsidRPr="00A838EB">
                <w:rPr>
                  <w:rFonts w:ascii="Times New Roman" w:eastAsiaTheme="minorEastAsia" w:hAnsi="Times New Roman" w:cs="Times New Roman"/>
                </w:rPr>
                <w:t xml:space="preserve"> 0.</w:t>
              </w:r>
            </w:ins>
            <w:ins w:id="582" w:author="Drees, Trevor" w:date="2023-01-28T17:02:00Z">
              <w:r>
                <w:rPr>
                  <w:rFonts w:ascii="Times New Roman" w:eastAsiaTheme="minorEastAsia" w:hAnsi="Times New Roman" w:cs="Times New Roman"/>
                </w:rPr>
                <w:t>329</w:t>
              </w:r>
            </w:ins>
          </w:p>
        </w:tc>
        <w:tc>
          <w:tcPr>
            <w:tcW w:w="850" w:type="dxa"/>
            <w:vAlign w:val="center"/>
            <w:tcPrChange w:id="583" w:author="Drees, Trevor" w:date="2023-01-28T17:17:00Z">
              <w:tcPr>
                <w:tcW w:w="850" w:type="dxa"/>
                <w:gridSpan w:val="3"/>
                <w:vAlign w:val="center"/>
              </w:tcPr>
            </w:tcPrChange>
          </w:tcPr>
          <w:p w14:paraId="0DF89B4A" w14:textId="4A2526EF" w:rsidR="00242E89" w:rsidRPr="00A838EB" w:rsidRDefault="00242E89" w:rsidP="00242E89">
            <w:pPr>
              <w:jc w:val="right"/>
              <w:rPr>
                <w:ins w:id="584" w:author="Drees, Trevor" w:date="2023-01-28T16:43:00Z"/>
                <w:rFonts w:ascii="Times New Roman" w:hAnsi="Times New Roman" w:cs="Times New Roman"/>
              </w:rPr>
            </w:pPr>
            <w:ins w:id="585" w:author="Drees, Trevor" w:date="2023-01-28T17:03:00Z">
              <w:r>
                <w:rPr>
                  <w:rFonts w:ascii="Times New Roman" w:hAnsi="Times New Roman" w:cs="Times New Roman"/>
                </w:rPr>
                <w:t>2.922</w:t>
              </w:r>
            </w:ins>
          </w:p>
        </w:tc>
        <w:tc>
          <w:tcPr>
            <w:tcW w:w="850" w:type="dxa"/>
            <w:vAlign w:val="center"/>
            <w:tcPrChange w:id="586" w:author="Drees, Trevor" w:date="2023-01-28T17:17:00Z">
              <w:tcPr>
                <w:tcW w:w="850" w:type="dxa"/>
                <w:gridSpan w:val="3"/>
                <w:vAlign w:val="center"/>
              </w:tcPr>
            </w:tcPrChange>
          </w:tcPr>
          <w:p w14:paraId="156A0D4C" w14:textId="238965A6" w:rsidR="00242E89" w:rsidRPr="00A838EB" w:rsidRDefault="00242E89" w:rsidP="00242E89">
            <w:pPr>
              <w:jc w:val="right"/>
              <w:rPr>
                <w:ins w:id="587" w:author="Drees, Trevor" w:date="2023-01-28T16:43:00Z"/>
                <w:rFonts w:ascii="Times New Roman" w:hAnsi="Times New Roman" w:cs="Times New Roman"/>
              </w:rPr>
            </w:pPr>
            <w:ins w:id="588" w:author="Drees, Trevor" w:date="2023-01-28T17:04:00Z">
              <w:r>
                <w:rPr>
                  <w:rFonts w:ascii="Times New Roman" w:hAnsi="Times New Roman" w:cs="Times New Roman"/>
                </w:rPr>
                <w:t>0.003</w:t>
              </w:r>
            </w:ins>
          </w:p>
        </w:tc>
        <w:tc>
          <w:tcPr>
            <w:tcW w:w="283" w:type="dxa"/>
            <w:tcPrChange w:id="589" w:author="Drees, Trevor" w:date="2023-01-28T17:17:00Z">
              <w:tcPr>
                <w:tcW w:w="283" w:type="dxa"/>
                <w:gridSpan w:val="3"/>
              </w:tcPr>
            </w:tcPrChange>
          </w:tcPr>
          <w:p w14:paraId="7ED7ADD6" w14:textId="77777777" w:rsidR="00242E89" w:rsidRDefault="00242E89" w:rsidP="00242E89">
            <w:pPr>
              <w:jc w:val="right"/>
              <w:rPr>
                <w:ins w:id="590" w:author="Drees, Trevor" w:date="2023-01-28T17:11:00Z"/>
                <w:rFonts w:ascii="Times New Roman" w:hAnsi="Times New Roman" w:cs="Times New Roman"/>
              </w:rPr>
            </w:pPr>
          </w:p>
        </w:tc>
        <w:tc>
          <w:tcPr>
            <w:tcW w:w="1587" w:type="dxa"/>
            <w:vAlign w:val="center"/>
            <w:tcPrChange w:id="591" w:author="Drees, Trevor" w:date="2023-01-28T17:17:00Z">
              <w:tcPr>
                <w:tcW w:w="1701" w:type="dxa"/>
                <w:gridSpan w:val="2"/>
                <w:vAlign w:val="center"/>
              </w:tcPr>
            </w:tcPrChange>
          </w:tcPr>
          <w:p w14:paraId="208CE4EB" w14:textId="1EBB7E6F" w:rsidR="00242E89" w:rsidRPr="00A838EB" w:rsidRDefault="00242E89" w:rsidP="00242E89">
            <w:pPr>
              <w:jc w:val="right"/>
              <w:rPr>
                <w:ins w:id="592" w:author="Drees, Trevor" w:date="2023-01-28T16:43:00Z"/>
                <w:rFonts w:ascii="Times New Roman" w:hAnsi="Times New Roman" w:cs="Times New Roman"/>
              </w:rPr>
            </w:pPr>
            <w:ins w:id="593" w:author="Drees, Trevor" w:date="2023-01-28T17:09:00Z">
              <w:r>
                <w:rPr>
                  <w:rFonts w:ascii="Times New Roman" w:hAnsi="Times New Roman" w:cs="Times New Roman"/>
                </w:rPr>
                <w:t>1.428</w:t>
              </w:r>
            </w:ins>
            <w:ins w:id="594" w:author="Drees, Trevor" w:date="2023-01-28T16:43:00Z">
              <w:r w:rsidRPr="00A838EB">
                <w:rPr>
                  <w:rFonts w:ascii="Times New Roman" w:hAnsi="Times New Roman" w:cs="Times New Roman"/>
                </w:rPr>
                <w:t xml:space="preserve"> </w:t>
              </w:r>
            </w:ins>
            <m:oMath>
              <m:r>
                <w:ins w:id="595" w:author="Drees, Trevor" w:date="2023-01-28T16:43:00Z">
                  <w:rPr>
                    <w:rFonts w:ascii="Cambria Math" w:hAnsi="Cambria Math" w:cs="Times New Roman"/>
                  </w:rPr>
                  <m:t>±</m:t>
                </w:ins>
              </m:r>
            </m:oMath>
            <w:ins w:id="596" w:author="Drees, Trevor" w:date="2023-01-28T16:43:00Z">
              <w:r w:rsidRPr="00A838EB">
                <w:rPr>
                  <w:rFonts w:ascii="Times New Roman" w:eastAsiaTheme="minorEastAsia" w:hAnsi="Times New Roman" w:cs="Times New Roman"/>
                </w:rPr>
                <w:t xml:space="preserve"> 0.</w:t>
              </w:r>
            </w:ins>
            <w:ins w:id="597" w:author="Drees, Trevor" w:date="2023-01-28T17:09:00Z">
              <w:r>
                <w:rPr>
                  <w:rFonts w:ascii="Times New Roman" w:eastAsiaTheme="minorEastAsia" w:hAnsi="Times New Roman" w:cs="Times New Roman"/>
                </w:rPr>
                <w:t>398</w:t>
              </w:r>
            </w:ins>
          </w:p>
        </w:tc>
        <w:tc>
          <w:tcPr>
            <w:tcW w:w="851" w:type="dxa"/>
            <w:vAlign w:val="center"/>
            <w:tcPrChange w:id="598" w:author="Drees, Trevor" w:date="2023-01-28T17:17:00Z">
              <w:tcPr>
                <w:tcW w:w="851" w:type="dxa"/>
                <w:gridSpan w:val="2"/>
                <w:vAlign w:val="center"/>
              </w:tcPr>
            </w:tcPrChange>
          </w:tcPr>
          <w:p w14:paraId="5836C9B6" w14:textId="69B4A50A" w:rsidR="00242E89" w:rsidRDefault="00242E89" w:rsidP="00242E89">
            <w:pPr>
              <w:jc w:val="right"/>
              <w:rPr>
                <w:ins w:id="599" w:author="Drees, Trevor" w:date="2023-01-28T16:43:00Z"/>
                <w:rFonts w:ascii="Times New Roman" w:hAnsi="Times New Roman" w:cs="Times New Roman"/>
              </w:rPr>
            </w:pPr>
            <w:ins w:id="600" w:author="Drees, Trevor" w:date="2023-01-28T17:10:00Z">
              <w:r>
                <w:rPr>
                  <w:rFonts w:ascii="Times New Roman" w:hAnsi="Times New Roman" w:cs="Times New Roman"/>
                </w:rPr>
                <w:t>3.584</w:t>
              </w:r>
            </w:ins>
          </w:p>
        </w:tc>
        <w:tc>
          <w:tcPr>
            <w:tcW w:w="850" w:type="dxa"/>
            <w:vAlign w:val="center"/>
            <w:tcPrChange w:id="601" w:author="Drees, Trevor" w:date="2023-01-28T17:17:00Z">
              <w:tcPr>
                <w:tcW w:w="850" w:type="dxa"/>
                <w:gridSpan w:val="2"/>
                <w:vAlign w:val="center"/>
              </w:tcPr>
            </w:tcPrChange>
          </w:tcPr>
          <w:p w14:paraId="48E529C0" w14:textId="38BC2D91" w:rsidR="00242E89" w:rsidRDefault="00242E89" w:rsidP="00242E89">
            <w:pPr>
              <w:jc w:val="right"/>
              <w:rPr>
                <w:ins w:id="602" w:author="Drees, Trevor" w:date="2023-01-28T16:43:00Z"/>
                <w:rFonts w:ascii="Times New Roman" w:hAnsi="Times New Roman" w:cs="Times New Roman"/>
              </w:rPr>
            </w:pPr>
            <w:ins w:id="603" w:author="Drees, Trevor" w:date="2023-01-28T16:43:00Z">
              <w:r w:rsidRPr="00A838EB">
                <w:rPr>
                  <w:rFonts w:ascii="Times New Roman" w:hAnsi="Times New Roman" w:cs="Times New Roman"/>
                </w:rPr>
                <w:t>&lt;0.001</w:t>
              </w:r>
            </w:ins>
          </w:p>
        </w:tc>
      </w:tr>
      <w:tr w:rsidR="00242E89" w14:paraId="7F512A9E" w14:textId="77777777" w:rsidTr="002D03DB">
        <w:tblPrEx>
          <w:tblPrExChange w:id="604" w:author="Drees, Trevor" w:date="2023-01-28T17:17:00Z">
            <w:tblPrEx>
              <w:tblW w:w="9297" w:type="dxa"/>
            </w:tblPrEx>
          </w:tblPrExChange>
        </w:tblPrEx>
        <w:trPr>
          <w:trHeight w:val="283"/>
          <w:ins w:id="605" w:author="Drees, Trevor" w:date="2023-01-28T16:43:00Z"/>
          <w:trPrChange w:id="606" w:author="Drees, Trevor" w:date="2023-01-28T17:17:00Z">
            <w:trPr>
              <w:trHeight w:val="283"/>
            </w:trPr>
          </w:trPrChange>
        </w:trPr>
        <w:tc>
          <w:tcPr>
            <w:tcW w:w="2268" w:type="dxa"/>
            <w:gridSpan w:val="2"/>
            <w:tcPrChange w:id="607" w:author="Drees, Trevor" w:date="2023-01-28T17:17:00Z">
              <w:tcPr>
                <w:tcW w:w="2268" w:type="dxa"/>
                <w:gridSpan w:val="2"/>
              </w:tcPr>
            </w:tcPrChange>
          </w:tcPr>
          <w:p w14:paraId="4F737AC6" w14:textId="46963C30" w:rsidR="00242E89" w:rsidRPr="00242E89" w:rsidRDefault="00242E89" w:rsidP="00242E89">
            <w:pPr>
              <w:rPr>
                <w:ins w:id="608" w:author="Drees, Trevor" w:date="2023-01-28T16:43:00Z"/>
                <w:rFonts w:ascii="Times New Roman" w:hAnsi="Times New Roman" w:cs="Times New Roman"/>
                <w:rPrChange w:id="609" w:author="Drees, Trevor" w:date="2023-01-28T17:21:00Z">
                  <w:rPr>
                    <w:ins w:id="610" w:author="Drees, Trevor" w:date="2023-01-28T16:43:00Z"/>
                    <w:rFonts w:ascii="Times New Roman" w:hAnsi="Times New Roman" w:cs="Times New Roman"/>
                    <w:b/>
                    <w:bCs/>
                  </w:rPr>
                </w:rPrChange>
              </w:rPr>
            </w:pPr>
            <w:proofErr w:type="spellStart"/>
            <w:proofErr w:type="gramStart"/>
            <w:ins w:id="611" w:author="Drees, Trevor" w:date="2023-01-28T16:43:00Z">
              <w:r w:rsidRPr="00242E89">
                <w:rPr>
                  <w:rFonts w:ascii="Times New Roman" w:hAnsi="Times New Roman" w:cs="Times New Roman"/>
                  <w:rPrChange w:id="612" w:author="Drees, Trevor" w:date="2023-01-28T17:21:00Z">
                    <w:rPr>
                      <w:rFonts w:ascii="Times New Roman" w:hAnsi="Times New Roman" w:cs="Times New Roman"/>
                      <w:b/>
                      <w:bCs/>
                    </w:rPr>
                  </w:rPrChange>
                </w:rPr>
                <w:t>Warming:Elaiosome</w:t>
              </w:r>
              <w:proofErr w:type="spellEnd"/>
              <w:proofErr w:type="gramEnd"/>
            </w:ins>
          </w:p>
        </w:tc>
        <w:tc>
          <w:tcPr>
            <w:tcW w:w="1587" w:type="dxa"/>
            <w:gridSpan w:val="2"/>
            <w:vAlign w:val="center"/>
            <w:tcPrChange w:id="613" w:author="Drees, Trevor" w:date="2023-01-28T17:17:00Z">
              <w:tcPr>
                <w:tcW w:w="1644" w:type="dxa"/>
                <w:gridSpan w:val="3"/>
                <w:vAlign w:val="center"/>
              </w:tcPr>
            </w:tcPrChange>
          </w:tcPr>
          <w:p w14:paraId="1C39ED93" w14:textId="60E67F89" w:rsidR="00242E89" w:rsidRPr="00A838EB" w:rsidRDefault="00242E89" w:rsidP="00242E89">
            <w:pPr>
              <w:jc w:val="right"/>
              <w:rPr>
                <w:ins w:id="614" w:author="Drees, Trevor" w:date="2023-01-28T16:43:00Z"/>
                <w:rFonts w:ascii="Times New Roman" w:hAnsi="Times New Roman" w:cs="Times New Roman"/>
              </w:rPr>
            </w:pPr>
            <w:ins w:id="615" w:author="Drees, Trevor" w:date="2023-01-28T17:02:00Z">
              <w:r>
                <w:rPr>
                  <w:rFonts w:ascii="Times New Roman" w:hAnsi="Times New Roman" w:cs="Times New Roman"/>
                </w:rPr>
                <w:t>0.363</w:t>
              </w:r>
            </w:ins>
            <w:ins w:id="616" w:author="Drees, Trevor" w:date="2023-01-28T16:43:00Z">
              <w:r w:rsidRPr="00A838EB">
                <w:rPr>
                  <w:rFonts w:ascii="Times New Roman" w:hAnsi="Times New Roman" w:cs="Times New Roman"/>
                </w:rPr>
                <w:t xml:space="preserve"> </w:t>
              </w:r>
            </w:ins>
            <m:oMath>
              <m:r>
                <w:ins w:id="617" w:author="Drees, Trevor" w:date="2023-01-28T16:43:00Z">
                  <w:rPr>
                    <w:rFonts w:ascii="Cambria Math" w:hAnsi="Cambria Math" w:cs="Times New Roman"/>
                  </w:rPr>
                  <m:t>±</m:t>
                </w:ins>
              </m:r>
            </m:oMath>
            <w:ins w:id="618" w:author="Drees, Trevor" w:date="2023-01-28T16:43:00Z">
              <w:r w:rsidRPr="00A838EB">
                <w:rPr>
                  <w:rFonts w:ascii="Times New Roman" w:eastAsiaTheme="minorEastAsia" w:hAnsi="Times New Roman" w:cs="Times New Roman"/>
                </w:rPr>
                <w:t xml:space="preserve"> 0.</w:t>
              </w:r>
            </w:ins>
            <w:ins w:id="619" w:author="Drees, Trevor" w:date="2023-01-28T17:02:00Z">
              <w:r>
                <w:rPr>
                  <w:rFonts w:ascii="Times New Roman" w:eastAsiaTheme="minorEastAsia" w:hAnsi="Times New Roman" w:cs="Times New Roman"/>
                </w:rPr>
                <w:t>659</w:t>
              </w:r>
            </w:ins>
          </w:p>
        </w:tc>
        <w:tc>
          <w:tcPr>
            <w:tcW w:w="850" w:type="dxa"/>
            <w:vAlign w:val="center"/>
            <w:tcPrChange w:id="620" w:author="Drees, Trevor" w:date="2023-01-28T17:17:00Z">
              <w:tcPr>
                <w:tcW w:w="850" w:type="dxa"/>
                <w:gridSpan w:val="3"/>
                <w:vAlign w:val="center"/>
              </w:tcPr>
            </w:tcPrChange>
          </w:tcPr>
          <w:p w14:paraId="755BEC9A" w14:textId="3103C760" w:rsidR="00242E89" w:rsidRPr="00A838EB" w:rsidRDefault="00242E89" w:rsidP="00242E89">
            <w:pPr>
              <w:jc w:val="right"/>
              <w:rPr>
                <w:ins w:id="621" w:author="Drees, Trevor" w:date="2023-01-28T16:43:00Z"/>
                <w:rFonts w:ascii="Times New Roman" w:hAnsi="Times New Roman" w:cs="Times New Roman"/>
              </w:rPr>
            </w:pPr>
            <w:ins w:id="622" w:author="Drees, Trevor" w:date="2023-01-28T17:03:00Z">
              <w:r>
                <w:rPr>
                  <w:rFonts w:ascii="Times New Roman" w:hAnsi="Times New Roman" w:cs="Times New Roman"/>
                </w:rPr>
                <w:t>0.551</w:t>
              </w:r>
            </w:ins>
          </w:p>
        </w:tc>
        <w:tc>
          <w:tcPr>
            <w:tcW w:w="850" w:type="dxa"/>
            <w:vAlign w:val="center"/>
            <w:tcPrChange w:id="623" w:author="Drees, Trevor" w:date="2023-01-28T17:17:00Z">
              <w:tcPr>
                <w:tcW w:w="850" w:type="dxa"/>
                <w:gridSpan w:val="3"/>
                <w:vAlign w:val="center"/>
              </w:tcPr>
            </w:tcPrChange>
          </w:tcPr>
          <w:p w14:paraId="6290C5BB" w14:textId="492FBCE1" w:rsidR="00242E89" w:rsidRPr="00A838EB" w:rsidRDefault="00242E89" w:rsidP="00242E89">
            <w:pPr>
              <w:jc w:val="right"/>
              <w:rPr>
                <w:ins w:id="624" w:author="Drees, Trevor" w:date="2023-01-28T16:43:00Z"/>
                <w:rFonts w:ascii="Times New Roman" w:hAnsi="Times New Roman" w:cs="Times New Roman"/>
              </w:rPr>
            </w:pPr>
            <w:ins w:id="625" w:author="Drees, Trevor" w:date="2023-01-28T17:04:00Z">
              <w:r>
                <w:rPr>
                  <w:rFonts w:ascii="Times New Roman" w:hAnsi="Times New Roman" w:cs="Times New Roman"/>
                </w:rPr>
                <w:t>0.582</w:t>
              </w:r>
            </w:ins>
          </w:p>
        </w:tc>
        <w:tc>
          <w:tcPr>
            <w:tcW w:w="283" w:type="dxa"/>
            <w:tcPrChange w:id="626" w:author="Drees, Trevor" w:date="2023-01-28T17:17:00Z">
              <w:tcPr>
                <w:tcW w:w="283" w:type="dxa"/>
                <w:gridSpan w:val="3"/>
              </w:tcPr>
            </w:tcPrChange>
          </w:tcPr>
          <w:p w14:paraId="0E3A8DB4" w14:textId="77777777" w:rsidR="00242E89" w:rsidRPr="00A838EB" w:rsidRDefault="00242E89" w:rsidP="00242E89">
            <w:pPr>
              <w:jc w:val="right"/>
              <w:rPr>
                <w:ins w:id="627" w:author="Drees, Trevor" w:date="2023-01-28T17:11:00Z"/>
                <w:rFonts w:ascii="Times New Roman" w:hAnsi="Times New Roman" w:cs="Times New Roman"/>
              </w:rPr>
            </w:pPr>
          </w:p>
        </w:tc>
        <w:tc>
          <w:tcPr>
            <w:tcW w:w="1587" w:type="dxa"/>
            <w:vAlign w:val="center"/>
            <w:tcPrChange w:id="628" w:author="Drees, Trevor" w:date="2023-01-28T17:17:00Z">
              <w:tcPr>
                <w:tcW w:w="1701" w:type="dxa"/>
                <w:gridSpan w:val="2"/>
                <w:vAlign w:val="center"/>
              </w:tcPr>
            </w:tcPrChange>
          </w:tcPr>
          <w:p w14:paraId="66FE8573" w14:textId="7088F6C0" w:rsidR="00242E89" w:rsidRPr="00A838EB" w:rsidRDefault="00242E89" w:rsidP="00242E89">
            <w:pPr>
              <w:jc w:val="right"/>
              <w:rPr>
                <w:ins w:id="629" w:author="Drees, Trevor" w:date="2023-01-28T16:43:00Z"/>
                <w:rFonts w:ascii="Times New Roman" w:hAnsi="Times New Roman" w:cs="Times New Roman"/>
              </w:rPr>
            </w:pPr>
            <w:ins w:id="630" w:author="Drees, Trevor" w:date="2023-01-28T16:43:00Z">
              <w:r w:rsidRPr="00A838EB">
                <w:rPr>
                  <w:rFonts w:ascii="Times New Roman" w:hAnsi="Times New Roman" w:cs="Times New Roman"/>
                </w:rPr>
                <w:t>-</w:t>
              </w:r>
            </w:ins>
            <w:ins w:id="631" w:author="Drees, Trevor" w:date="2023-01-28T17:09:00Z">
              <w:r>
                <w:rPr>
                  <w:rFonts w:ascii="Times New Roman" w:hAnsi="Times New Roman" w:cs="Times New Roman"/>
                </w:rPr>
                <w:t>2.401</w:t>
              </w:r>
            </w:ins>
            <w:ins w:id="632" w:author="Drees, Trevor" w:date="2023-01-28T16:43:00Z">
              <w:r w:rsidRPr="00A838EB">
                <w:rPr>
                  <w:rFonts w:ascii="Times New Roman" w:hAnsi="Times New Roman" w:cs="Times New Roman"/>
                </w:rPr>
                <w:t xml:space="preserve"> </w:t>
              </w:r>
            </w:ins>
            <m:oMath>
              <m:r>
                <w:ins w:id="633" w:author="Drees, Trevor" w:date="2023-01-28T16:43:00Z">
                  <w:rPr>
                    <w:rFonts w:ascii="Cambria Math" w:hAnsi="Cambria Math" w:cs="Times New Roman"/>
                  </w:rPr>
                  <m:t>±</m:t>
                </w:ins>
              </m:r>
            </m:oMath>
            <w:ins w:id="634" w:author="Drees, Trevor" w:date="2023-01-28T16:43:00Z">
              <w:r w:rsidRPr="00A838EB">
                <w:rPr>
                  <w:rFonts w:ascii="Times New Roman" w:eastAsiaTheme="minorEastAsia" w:hAnsi="Times New Roman" w:cs="Times New Roman"/>
                </w:rPr>
                <w:t xml:space="preserve"> 0.</w:t>
              </w:r>
            </w:ins>
            <w:ins w:id="635" w:author="Drees, Trevor" w:date="2023-01-28T17:09:00Z">
              <w:r>
                <w:rPr>
                  <w:rFonts w:ascii="Times New Roman" w:eastAsiaTheme="minorEastAsia" w:hAnsi="Times New Roman" w:cs="Times New Roman"/>
                </w:rPr>
                <w:t>608</w:t>
              </w:r>
            </w:ins>
          </w:p>
        </w:tc>
        <w:tc>
          <w:tcPr>
            <w:tcW w:w="851" w:type="dxa"/>
            <w:vAlign w:val="center"/>
            <w:tcPrChange w:id="636" w:author="Drees, Trevor" w:date="2023-01-28T17:17:00Z">
              <w:tcPr>
                <w:tcW w:w="851" w:type="dxa"/>
                <w:gridSpan w:val="2"/>
                <w:vAlign w:val="center"/>
              </w:tcPr>
            </w:tcPrChange>
          </w:tcPr>
          <w:p w14:paraId="4D5289E8" w14:textId="5B53C921" w:rsidR="00242E89" w:rsidRPr="00A838EB" w:rsidRDefault="00242E89" w:rsidP="00242E89">
            <w:pPr>
              <w:jc w:val="right"/>
              <w:rPr>
                <w:ins w:id="637" w:author="Drees, Trevor" w:date="2023-01-28T16:43:00Z"/>
                <w:rFonts w:ascii="Times New Roman" w:hAnsi="Times New Roman" w:cs="Times New Roman"/>
              </w:rPr>
            </w:pPr>
            <w:ins w:id="638" w:author="Drees, Trevor" w:date="2023-01-28T16:43:00Z">
              <w:r>
                <w:rPr>
                  <w:rFonts w:ascii="Times New Roman" w:hAnsi="Times New Roman" w:cs="Times New Roman"/>
                </w:rPr>
                <w:t>-</w:t>
              </w:r>
            </w:ins>
            <w:ins w:id="639" w:author="Drees, Trevor" w:date="2023-01-28T17:10:00Z">
              <w:r>
                <w:rPr>
                  <w:rFonts w:ascii="Times New Roman" w:hAnsi="Times New Roman" w:cs="Times New Roman"/>
                </w:rPr>
                <w:t>3.951</w:t>
              </w:r>
            </w:ins>
          </w:p>
        </w:tc>
        <w:tc>
          <w:tcPr>
            <w:tcW w:w="850" w:type="dxa"/>
            <w:vAlign w:val="center"/>
            <w:tcPrChange w:id="640" w:author="Drees, Trevor" w:date="2023-01-28T17:17:00Z">
              <w:tcPr>
                <w:tcW w:w="850" w:type="dxa"/>
                <w:gridSpan w:val="2"/>
                <w:vAlign w:val="center"/>
              </w:tcPr>
            </w:tcPrChange>
          </w:tcPr>
          <w:p w14:paraId="72817028" w14:textId="6AB23BEA" w:rsidR="00242E89" w:rsidRPr="00A838EB" w:rsidRDefault="00242E89" w:rsidP="00242E89">
            <w:pPr>
              <w:jc w:val="right"/>
              <w:rPr>
                <w:ins w:id="641" w:author="Drees, Trevor" w:date="2023-01-28T16:43:00Z"/>
                <w:rFonts w:ascii="Times New Roman" w:hAnsi="Times New Roman" w:cs="Times New Roman"/>
              </w:rPr>
            </w:pPr>
            <w:ins w:id="642" w:author="Drees, Trevor" w:date="2023-01-28T17:08:00Z">
              <w:r>
                <w:rPr>
                  <w:rFonts w:ascii="Times New Roman" w:hAnsi="Times New Roman" w:cs="Times New Roman"/>
                </w:rPr>
                <w:t>&lt;0.001</w:t>
              </w:r>
            </w:ins>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643" w:author="Drees, Trevor" w:date="2023-01-24T22:27:00Z"/>
          <w:rFonts w:ascii="Times New Roman" w:hAnsi="Times New Roman" w:cs="Times New Roman"/>
          <w:b/>
          <w:bCs/>
          <w:sz w:val="24"/>
          <w:szCs w:val="24"/>
        </w:rPr>
        <w:pPrChange w:id="644"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645"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646" w:author="Drees, Trevor" w:date="2023-01-24T22:26:00Z"/>
          <w:rFonts w:ascii="Times New Roman" w:hAnsi="Times New Roman" w:cs="Times New Roman"/>
          <w:sz w:val="24"/>
          <w:szCs w:val="24"/>
        </w:rPr>
        <w:pPrChange w:id="647" w:author="Drees, Trevor" w:date="2023-01-24T22:27:00Z">
          <w:pPr>
            <w:spacing w:line="240" w:lineRule="auto"/>
            <w:jc w:val="both"/>
          </w:pPr>
        </w:pPrChange>
      </w:pPr>
      <w:del w:id="648"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649" w:author="Drees, Trevor" w:date="2023-01-24T22:27:00Z"/>
        </w:rPr>
        <w:pPrChange w:id="650" w:author="Drees, Trevor" w:date="2023-01-24T22:27:00Z">
          <w:pPr/>
        </w:pPrChange>
      </w:pPr>
      <w:del w:id="651"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652" w:author="Drees, Trevor" w:date="2023-01-24T22:27:00Z">
        <w:r w:rsidDel="0084228F">
          <w:br w:type="page"/>
        </w:r>
      </w:del>
    </w:p>
    <w:p w14:paraId="363CFDBD" w14:textId="000AC241" w:rsidR="00AE15BF" w:rsidRPr="00AE15BF" w:rsidDel="0084228F" w:rsidRDefault="00AE15BF" w:rsidP="0084228F">
      <w:pPr>
        <w:rPr>
          <w:del w:id="653" w:author="Drees, Trevor" w:date="2023-01-24T22:26:00Z"/>
          <w:rFonts w:ascii="Times New Roman" w:hAnsi="Times New Roman" w:cs="Times New Roman"/>
          <w:sz w:val="24"/>
          <w:szCs w:val="24"/>
        </w:rPr>
        <w:pPrChange w:id="654" w:author="Drees, Trevor" w:date="2023-01-24T22:27:00Z">
          <w:pPr>
            <w:spacing w:line="240" w:lineRule="auto"/>
            <w:jc w:val="both"/>
          </w:pPr>
        </w:pPrChange>
      </w:pPr>
      <w:del w:id="655"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656" w:author="Drees, Trevor" w:date="2023-01-24T22:26:00Z"/>
        </w:rPr>
        <w:pPrChange w:id="657" w:author="Drees, Trevor" w:date="2023-01-24T22:27:00Z">
          <w:pPr/>
        </w:pPrChange>
      </w:pPr>
      <w:del w:id="658"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659" w:author="Drees, Trevor" w:date="2023-01-24T22:27:00Z">
        <w:r w:rsidDel="0084228F">
          <w:br w:type="page"/>
        </w:r>
      </w:del>
    </w:p>
    <w:p w14:paraId="6F42FC92" w14:textId="77777777" w:rsidR="0084228F" w:rsidRDefault="0084228F">
      <w:pPr>
        <w:rPr>
          <w:ins w:id="660" w:author="Drees, Trevor" w:date="2023-01-24T22:27:00Z"/>
          <w:rFonts w:ascii="Times New Roman" w:hAnsi="Times New Roman" w:cs="Times New Roman"/>
          <w:b/>
          <w:bCs/>
          <w:sz w:val="24"/>
          <w:szCs w:val="24"/>
        </w:rPr>
      </w:pPr>
      <w:ins w:id="661"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662" w:author="Drees, Trevor" w:date="2023-01-24T22:26:00Z">
        <w:r w:rsidR="0068119A" w:rsidDel="0084228F">
          <w:rPr>
            <w:rFonts w:ascii="Times New Roman" w:hAnsi="Times New Roman" w:cs="Times New Roman"/>
            <w:b/>
            <w:bCs/>
            <w:sz w:val="24"/>
            <w:szCs w:val="24"/>
          </w:rPr>
          <w:delText>4</w:delText>
        </w:r>
      </w:del>
      <w:ins w:id="663"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664" w:author="Drees, Trevor" w:date="2023-01-24T22:26:00Z">
        <w:r w:rsidR="0084228F">
          <w:rPr>
            <w:rFonts w:ascii="Times New Roman" w:hAnsi="Times New Roman" w:cs="Times New Roman"/>
            <w:b/>
            <w:bCs/>
            <w:sz w:val="24"/>
            <w:szCs w:val="24"/>
          </w:rPr>
          <w:t>3</w:t>
        </w:r>
      </w:ins>
      <w:del w:id="665"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Del="0084228F" w:rsidRDefault="0048339C">
      <w:pPr>
        <w:rPr>
          <w:del w:id="666" w:author="Drees, Trevor" w:date="2023-01-24T22:27:00Z"/>
        </w:rPr>
      </w:pPr>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31C02977" w:rsidR="00F018BE" w:rsidDel="001644B6" w:rsidRDefault="00F018BE">
      <w:pPr>
        <w:rPr>
          <w:del w:id="667" w:author="Drees, Trevor" w:date="2023-01-24T22:20:00Z"/>
        </w:rPr>
      </w:pPr>
      <w:del w:id="668" w:author="Drees, Trevor" w:date="2023-01-24T22:27:00Z">
        <w:r w:rsidDel="0084228F">
          <w:br w:type="page"/>
        </w:r>
      </w:del>
    </w:p>
    <w:p w14:paraId="6053B354" w14:textId="499E1933" w:rsidR="0081427D" w:rsidRPr="0081427D" w:rsidDel="001644B6" w:rsidRDefault="0081427D" w:rsidP="001644B6">
      <w:pPr>
        <w:rPr>
          <w:del w:id="669" w:author="Drees, Trevor" w:date="2023-01-24T22:20:00Z"/>
          <w:rFonts w:ascii="Times New Roman" w:hAnsi="Times New Roman" w:cs="Times New Roman"/>
          <w:sz w:val="24"/>
          <w:szCs w:val="24"/>
        </w:rPr>
        <w:pPrChange w:id="670" w:author="Drees, Trevor" w:date="2023-01-24T22:20:00Z">
          <w:pPr>
            <w:spacing w:line="240" w:lineRule="auto"/>
            <w:jc w:val="both"/>
          </w:pPr>
        </w:pPrChange>
      </w:pPr>
      <w:del w:id="671"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672" w:author="Drees, Trevor" w:date="2023-01-24T22:20:00Z">
            <w:rPr>
              <w:rFonts w:ascii="Cambria Math" w:hAnsi="Cambria Math" w:cs="Times New Roman"/>
              <w:sz w:val="24"/>
              <w:szCs w:val="24"/>
            </w:rPr>
            <m:t>±1</m:t>
          </w:del>
        </m:r>
      </m:oMath>
      <w:del w:id="673"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674" w:author="Drees, Trevor" w:date="2023-01-24T22:20:00Z">
            <w:rPr>
              <w:rFonts w:ascii="Cambria Math" w:eastAsiaTheme="minorEastAsia" w:hAnsi="Cambria Math" w:cs="Times New Roman"/>
              <w:sz w:val="24"/>
              <w:szCs w:val="24"/>
            </w:rPr>
            <m:t>p</m:t>
          </w:del>
        </m:r>
      </m:oMath>
      <w:del w:id="675"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676" w:author="Drees, Trevor" w:date="2023-01-24T22:20:00Z">
            <w:rPr>
              <w:rFonts w:ascii="Cambria Math" w:eastAsiaTheme="minorEastAsia" w:hAnsi="Cambria Math" w:cs="Times New Roman"/>
              <w:sz w:val="24"/>
              <w:szCs w:val="24"/>
            </w:rPr>
            <m:t>p</m:t>
          </w:del>
        </m:r>
      </m:oMath>
      <w:del w:id="677"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678" w:author="Drees, Trevor" w:date="2023-01-24T22:27:00Z"/>
        </w:rPr>
      </w:pPr>
      <w:del w:id="679"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680" w:author="Drees, Trevor" w:date="2023-01-24T22:27:00Z"/>
        </w:rPr>
      </w:pPr>
    </w:p>
    <w:p w14:paraId="2B4835CE" w14:textId="340392F2" w:rsidR="008C6470" w:rsidDel="0084228F" w:rsidRDefault="008C6470">
      <w:pPr>
        <w:rPr>
          <w:del w:id="681"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5F83"/>
    <w:rsid w:val="0000672C"/>
    <w:rsid w:val="00030EBE"/>
    <w:rsid w:val="000363AA"/>
    <w:rsid w:val="000474BC"/>
    <w:rsid w:val="00050DDB"/>
    <w:rsid w:val="00050EEE"/>
    <w:rsid w:val="000556FA"/>
    <w:rsid w:val="00071C42"/>
    <w:rsid w:val="00072E8E"/>
    <w:rsid w:val="00082BC1"/>
    <w:rsid w:val="00083B1D"/>
    <w:rsid w:val="00097AB3"/>
    <w:rsid w:val="000A064E"/>
    <w:rsid w:val="000A2425"/>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44B6"/>
    <w:rsid w:val="00165110"/>
    <w:rsid w:val="001653B5"/>
    <w:rsid w:val="00167F4F"/>
    <w:rsid w:val="00170229"/>
    <w:rsid w:val="00174098"/>
    <w:rsid w:val="0018488E"/>
    <w:rsid w:val="00196CCD"/>
    <w:rsid w:val="001A7562"/>
    <w:rsid w:val="001B533C"/>
    <w:rsid w:val="001C1DB3"/>
    <w:rsid w:val="001C39B9"/>
    <w:rsid w:val="001C3C05"/>
    <w:rsid w:val="001C7AE8"/>
    <w:rsid w:val="001E08BA"/>
    <w:rsid w:val="001F4C63"/>
    <w:rsid w:val="00204FAB"/>
    <w:rsid w:val="00216120"/>
    <w:rsid w:val="002164ED"/>
    <w:rsid w:val="00222C0F"/>
    <w:rsid w:val="00223EE0"/>
    <w:rsid w:val="00226663"/>
    <w:rsid w:val="00226FD9"/>
    <w:rsid w:val="002278B7"/>
    <w:rsid w:val="00236781"/>
    <w:rsid w:val="002375B4"/>
    <w:rsid w:val="00242E89"/>
    <w:rsid w:val="00286EBE"/>
    <w:rsid w:val="00290B07"/>
    <w:rsid w:val="0029647E"/>
    <w:rsid w:val="002C5462"/>
    <w:rsid w:val="002D03DB"/>
    <w:rsid w:val="002D7B86"/>
    <w:rsid w:val="002F73EA"/>
    <w:rsid w:val="00301B99"/>
    <w:rsid w:val="003056AF"/>
    <w:rsid w:val="00313C1E"/>
    <w:rsid w:val="00327DCA"/>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D7511"/>
    <w:rsid w:val="003E2536"/>
    <w:rsid w:val="003F3DC5"/>
    <w:rsid w:val="004109FB"/>
    <w:rsid w:val="00412BAB"/>
    <w:rsid w:val="00415ECC"/>
    <w:rsid w:val="004265CE"/>
    <w:rsid w:val="0043340B"/>
    <w:rsid w:val="004659BE"/>
    <w:rsid w:val="00466778"/>
    <w:rsid w:val="004802DF"/>
    <w:rsid w:val="0048339C"/>
    <w:rsid w:val="0049206F"/>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390"/>
    <w:rsid w:val="006D0C19"/>
    <w:rsid w:val="006D2E4D"/>
    <w:rsid w:val="006E1378"/>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1F8B"/>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1C81"/>
    <w:rsid w:val="009A2816"/>
    <w:rsid w:val="009C0227"/>
    <w:rsid w:val="009D1071"/>
    <w:rsid w:val="009D3FC2"/>
    <w:rsid w:val="009D5A7E"/>
    <w:rsid w:val="009D5E60"/>
    <w:rsid w:val="009D62D3"/>
    <w:rsid w:val="009D6535"/>
    <w:rsid w:val="009E1176"/>
    <w:rsid w:val="009E2499"/>
    <w:rsid w:val="009E31A2"/>
    <w:rsid w:val="009E5CC2"/>
    <w:rsid w:val="009E6A5E"/>
    <w:rsid w:val="009F3B69"/>
    <w:rsid w:val="00A02EDA"/>
    <w:rsid w:val="00A26353"/>
    <w:rsid w:val="00A33D14"/>
    <w:rsid w:val="00A442AA"/>
    <w:rsid w:val="00A45266"/>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50AA"/>
    <w:rsid w:val="00C71007"/>
    <w:rsid w:val="00C7206A"/>
    <w:rsid w:val="00C748F0"/>
    <w:rsid w:val="00C77B70"/>
    <w:rsid w:val="00C91512"/>
    <w:rsid w:val="00C93440"/>
    <w:rsid w:val="00C939BE"/>
    <w:rsid w:val="00CB742C"/>
    <w:rsid w:val="00CC4AE9"/>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97EE3"/>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627"/>
    <w:rsid w:val="00EC4D93"/>
    <w:rsid w:val="00ED00F1"/>
    <w:rsid w:val="00EE70CD"/>
    <w:rsid w:val="00EF0441"/>
    <w:rsid w:val="00EF5383"/>
    <w:rsid w:val="00EF5B26"/>
    <w:rsid w:val="00EF67A7"/>
    <w:rsid w:val="00F018BE"/>
    <w:rsid w:val="00F134E1"/>
    <w:rsid w:val="00F208D5"/>
    <w:rsid w:val="00F26B09"/>
    <w:rsid w:val="00F30DC8"/>
    <w:rsid w:val="00F33B2F"/>
    <w:rsid w:val="00F36D35"/>
    <w:rsid w:val="00F423B1"/>
    <w:rsid w:val="00F531A6"/>
    <w:rsid w:val="00F6155A"/>
    <w:rsid w:val="00F65A3F"/>
    <w:rsid w:val="00F65D3B"/>
    <w:rsid w:val="00F70A4D"/>
    <w:rsid w:val="00F7714B"/>
    <w:rsid w:val="00F95BD7"/>
    <w:rsid w:val="00FA1D5A"/>
    <w:rsid w:val="00FA1FCE"/>
    <w:rsid w:val="00FA25FD"/>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4245</TotalTime>
  <Pages>18</Pages>
  <Words>7272</Words>
  <Characters>41456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70</cp:revision>
  <dcterms:created xsi:type="dcterms:W3CDTF">2021-10-02T01:15:00Z</dcterms:created>
  <dcterms:modified xsi:type="dcterms:W3CDTF">2023-01-29T06:57:00Z</dcterms:modified>
</cp:coreProperties>
</file>