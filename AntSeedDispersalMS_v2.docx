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3ED6C154" w14:textId="1E9E0E01" w:rsidR="00F95BD7" w:rsidRPr="00757024" w:rsidDel="00757024" w:rsidRDefault="00F95BD7" w:rsidP="00F95BD7">
      <w:pPr>
        <w:spacing w:after="120" w:line="240" w:lineRule="auto"/>
        <w:jc w:val="both"/>
        <w:rPr>
          <w:del w:id="0" w:author="Trevor D." w:date="2021-10-01T17:33:00Z"/>
          <w:rFonts w:ascii="Times New Roman" w:hAnsi="Times New Roman" w:cs="Times New Roman"/>
          <w:sz w:val="24"/>
          <w:szCs w:val="24"/>
        </w:rPr>
      </w:pPr>
      <w:del w:id="1" w:author="Trevor D." w:date="2021-10-01T17:33:00Z">
        <w:r w:rsidRPr="00757024" w:rsidDel="00757024">
          <w:rPr>
            <w:rFonts w:ascii="Times New Roman" w:hAnsi="Times New Roman" w:cs="Times New Roman"/>
            <w:sz w:val="24"/>
            <w:szCs w:val="24"/>
          </w:rPr>
          <w:delText xml:space="preserve">Elaiosome removal </w:delText>
        </w:r>
        <w:r w:rsidR="00FA1D5A" w:rsidRPr="00757024" w:rsidDel="00757024">
          <w:rPr>
            <w:rFonts w:ascii="Times New Roman" w:hAnsi="Times New Roman" w:cs="Times New Roman"/>
            <w:sz w:val="24"/>
            <w:szCs w:val="24"/>
          </w:rPr>
          <w:delText>and increased growing temperature affect</w:delText>
        </w:r>
        <w:r w:rsidRPr="00757024" w:rsidDel="00757024">
          <w:rPr>
            <w:rFonts w:ascii="Times New Roman" w:hAnsi="Times New Roman" w:cs="Times New Roman"/>
            <w:sz w:val="24"/>
            <w:szCs w:val="24"/>
          </w:rPr>
          <w:delText xml:space="preserve"> rate</w:delText>
        </w:r>
        <w:r w:rsidR="00FA1D5A" w:rsidRPr="00757024" w:rsidDel="00757024">
          <w:rPr>
            <w:rFonts w:ascii="Times New Roman" w:hAnsi="Times New Roman" w:cs="Times New Roman"/>
            <w:sz w:val="24"/>
            <w:szCs w:val="24"/>
          </w:rPr>
          <w:delText>s</w:delText>
        </w:r>
        <w:r w:rsidRPr="00757024" w:rsidDel="00757024">
          <w:rPr>
            <w:rFonts w:ascii="Times New Roman" w:hAnsi="Times New Roman" w:cs="Times New Roman"/>
            <w:sz w:val="24"/>
            <w:szCs w:val="24"/>
          </w:rPr>
          <w:delText xml:space="preserve"> of insect-</w:delText>
        </w:r>
        <w:r w:rsidR="00FA1D5A" w:rsidRPr="00757024" w:rsidDel="00757024">
          <w:rPr>
            <w:rFonts w:ascii="Times New Roman" w:hAnsi="Times New Roman" w:cs="Times New Roman"/>
            <w:sz w:val="24"/>
            <w:szCs w:val="24"/>
          </w:rPr>
          <w:delText>driven</w:delText>
        </w:r>
        <w:r w:rsidRPr="00757024" w:rsidDel="00757024">
          <w:rPr>
            <w:rFonts w:ascii="Times New Roman" w:hAnsi="Times New Roman" w:cs="Times New Roman"/>
            <w:sz w:val="24"/>
            <w:szCs w:val="24"/>
          </w:rPr>
          <w:delText xml:space="preserve"> seed </w:delText>
        </w:r>
        <w:r w:rsidR="00FA1D5A" w:rsidRPr="00757024" w:rsidDel="00757024">
          <w:rPr>
            <w:rFonts w:ascii="Times New Roman" w:hAnsi="Times New Roman" w:cs="Times New Roman"/>
            <w:sz w:val="24"/>
            <w:szCs w:val="24"/>
          </w:rPr>
          <w:delText>removal</w:delText>
        </w:r>
        <w:r w:rsidRPr="00757024" w:rsidDel="00757024">
          <w:rPr>
            <w:rFonts w:ascii="Times New Roman" w:hAnsi="Times New Roman" w:cs="Times New Roman"/>
            <w:sz w:val="24"/>
            <w:szCs w:val="24"/>
          </w:rPr>
          <w:delText xml:space="preserve"> in invasive thistles</w:delText>
        </w:r>
      </w:del>
    </w:p>
    <w:p w14:paraId="79F85975" w14:textId="13E507FA" w:rsidR="00F95BD7" w:rsidRPr="00757024" w:rsidRDefault="003E2536" w:rsidP="00F95BD7">
      <w:pPr>
        <w:spacing w:after="120" w:line="240" w:lineRule="auto"/>
        <w:jc w:val="both"/>
        <w:rPr>
          <w:ins w:id="2" w:author="Trevor D." w:date="2021-10-01T17:33:00Z"/>
          <w:rFonts w:ascii="Times New Roman" w:hAnsi="Times New Roman" w:cs="Times New Roman"/>
          <w:sz w:val="24"/>
          <w:szCs w:val="24"/>
          <w:rPrChange w:id="3" w:author="Trevor D." w:date="2021-10-01T17:33:00Z">
            <w:rPr>
              <w:ins w:id="4" w:author="Trevor D." w:date="2021-10-01T17:33:00Z"/>
              <w:rFonts w:ascii="Times New Roman" w:hAnsi="Times New Roman" w:cs="Times New Roman"/>
              <w:b/>
              <w:bCs/>
              <w:sz w:val="24"/>
              <w:szCs w:val="24"/>
            </w:rPr>
          </w:rPrChange>
        </w:rPr>
      </w:pPr>
      <w:ins w:id="5" w:author="Shea, Katriona" w:date="2021-08-16T17:07:00Z">
        <w:r w:rsidRPr="00757024">
          <w:rPr>
            <w:rFonts w:ascii="Times New Roman" w:hAnsi="Times New Roman" w:cs="Times New Roman"/>
            <w:sz w:val="24"/>
            <w:szCs w:val="24"/>
            <w:rPrChange w:id="6" w:author="Trevor D." w:date="2021-10-01T17:33:00Z">
              <w:rPr>
                <w:rFonts w:ascii="Times New Roman" w:hAnsi="Times New Roman" w:cs="Times New Roman"/>
                <w:b/>
                <w:bCs/>
                <w:sz w:val="24"/>
                <w:szCs w:val="24"/>
              </w:rPr>
            </w:rPrChange>
          </w:rPr>
          <w:t>Cli</w:t>
        </w:r>
      </w:ins>
      <w:ins w:id="7" w:author="Shea, Katriona" w:date="2021-08-16T17:08:00Z">
        <w:r w:rsidRPr="00757024">
          <w:rPr>
            <w:rFonts w:ascii="Times New Roman" w:hAnsi="Times New Roman" w:cs="Times New Roman"/>
            <w:sz w:val="24"/>
            <w:szCs w:val="24"/>
            <w:rPrChange w:id="8" w:author="Trevor D." w:date="2021-10-01T17:33:00Z">
              <w:rPr>
                <w:rFonts w:ascii="Times New Roman" w:hAnsi="Times New Roman" w:cs="Times New Roman"/>
                <w:b/>
                <w:bCs/>
                <w:sz w:val="24"/>
                <w:szCs w:val="24"/>
              </w:rPr>
            </w:rPrChange>
          </w:rPr>
          <w:t xml:space="preserve">mate warming increases insect-driven seed removal of </w:t>
        </w:r>
      </w:ins>
      <w:ins w:id="9" w:author="Shea, Katriona" w:date="2021-08-16T17:13:00Z">
        <w:r w:rsidR="00507E59" w:rsidRPr="00757024">
          <w:rPr>
            <w:rFonts w:ascii="Times New Roman" w:hAnsi="Times New Roman" w:cs="Times New Roman"/>
            <w:sz w:val="24"/>
            <w:szCs w:val="24"/>
            <w:rPrChange w:id="10" w:author="Trevor D." w:date="2021-10-01T17:33:00Z">
              <w:rPr>
                <w:rFonts w:ascii="Times New Roman" w:hAnsi="Times New Roman" w:cs="Times New Roman"/>
                <w:b/>
                <w:bCs/>
                <w:sz w:val="24"/>
                <w:szCs w:val="24"/>
              </w:rPr>
            </w:rPrChange>
          </w:rPr>
          <w:t>two</w:t>
        </w:r>
      </w:ins>
      <w:ins w:id="11" w:author="Shea, Katriona" w:date="2021-08-16T17:08:00Z">
        <w:r w:rsidRPr="00757024">
          <w:rPr>
            <w:rFonts w:ascii="Times New Roman" w:hAnsi="Times New Roman" w:cs="Times New Roman"/>
            <w:sz w:val="24"/>
            <w:szCs w:val="24"/>
            <w:rPrChange w:id="12" w:author="Trevor D." w:date="2021-10-01T17:33:00Z">
              <w:rPr>
                <w:rFonts w:ascii="Times New Roman" w:hAnsi="Times New Roman" w:cs="Times New Roman"/>
                <w:b/>
                <w:bCs/>
                <w:sz w:val="24"/>
                <w:szCs w:val="24"/>
              </w:rPr>
            </w:rPrChange>
          </w:rPr>
          <w:t xml:space="preserve"> </w:t>
        </w:r>
        <w:proofErr w:type="spellStart"/>
        <w:r w:rsidRPr="00757024">
          <w:rPr>
            <w:rFonts w:ascii="Times New Roman" w:hAnsi="Times New Roman" w:cs="Times New Roman"/>
            <w:sz w:val="24"/>
            <w:szCs w:val="24"/>
            <w:rPrChange w:id="13" w:author="Trevor D." w:date="2021-10-01T17:33:00Z">
              <w:rPr>
                <w:rFonts w:ascii="Times New Roman" w:hAnsi="Times New Roman" w:cs="Times New Roman"/>
                <w:b/>
                <w:bCs/>
                <w:sz w:val="24"/>
                <w:szCs w:val="24"/>
              </w:rPr>
            </w:rPrChange>
          </w:rPr>
          <w:t>el</w:t>
        </w:r>
      </w:ins>
      <w:ins w:id="14" w:author="Trevor D." w:date="2021-12-16T12:21:00Z">
        <w:r w:rsidR="008D2F68">
          <w:rPr>
            <w:rFonts w:ascii="Times New Roman" w:hAnsi="Times New Roman" w:cs="Times New Roman"/>
            <w:sz w:val="24"/>
            <w:szCs w:val="24"/>
          </w:rPr>
          <w:t>ai</w:t>
        </w:r>
      </w:ins>
      <w:ins w:id="15" w:author="Shea, Katriona" w:date="2021-08-16T17:08:00Z">
        <w:del w:id="16" w:author="Trevor D." w:date="2021-12-16T12:21:00Z">
          <w:r w:rsidRPr="00757024" w:rsidDel="008D2F68">
            <w:rPr>
              <w:rFonts w:ascii="Times New Roman" w:hAnsi="Times New Roman" w:cs="Times New Roman"/>
              <w:sz w:val="24"/>
              <w:szCs w:val="24"/>
              <w:rPrChange w:id="17" w:author="Trevor D." w:date="2021-10-01T17:33:00Z">
                <w:rPr>
                  <w:rFonts w:ascii="Times New Roman" w:hAnsi="Times New Roman" w:cs="Times New Roman"/>
                  <w:b/>
                  <w:bCs/>
                  <w:sz w:val="24"/>
                  <w:szCs w:val="24"/>
                </w:rPr>
              </w:rPrChange>
            </w:rPr>
            <w:delText>ia</w:delText>
          </w:r>
        </w:del>
        <w:r w:rsidRPr="00757024">
          <w:rPr>
            <w:rFonts w:ascii="Times New Roman" w:hAnsi="Times New Roman" w:cs="Times New Roman"/>
            <w:sz w:val="24"/>
            <w:szCs w:val="24"/>
            <w:rPrChange w:id="18" w:author="Trevor D." w:date="2021-10-01T17:33:00Z">
              <w:rPr>
                <w:rFonts w:ascii="Times New Roman" w:hAnsi="Times New Roman" w:cs="Times New Roman"/>
                <w:b/>
                <w:bCs/>
                <w:sz w:val="24"/>
                <w:szCs w:val="24"/>
              </w:rPr>
            </w:rPrChange>
          </w:rPr>
          <w:t>osome</w:t>
        </w:r>
        <w:proofErr w:type="spellEnd"/>
        <w:r w:rsidRPr="00757024">
          <w:rPr>
            <w:rFonts w:ascii="Times New Roman" w:hAnsi="Times New Roman" w:cs="Times New Roman"/>
            <w:sz w:val="24"/>
            <w:szCs w:val="24"/>
            <w:rPrChange w:id="19" w:author="Trevor D." w:date="2021-10-01T17:33:00Z">
              <w:rPr>
                <w:rFonts w:ascii="Times New Roman" w:hAnsi="Times New Roman" w:cs="Times New Roman"/>
                <w:b/>
                <w:bCs/>
                <w:sz w:val="24"/>
                <w:szCs w:val="24"/>
              </w:rPr>
            </w:rPrChange>
          </w:rPr>
          <w:t>-bearing invasive thistle</w:t>
        </w:r>
      </w:ins>
      <w:ins w:id="20" w:author="Shea, Katriona" w:date="2021-08-16T17:13:00Z">
        <w:r w:rsidR="00507E59" w:rsidRPr="00757024">
          <w:rPr>
            <w:rFonts w:ascii="Times New Roman" w:hAnsi="Times New Roman" w:cs="Times New Roman"/>
            <w:sz w:val="24"/>
            <w:szCs w:val="24"/>
            <w:rPrChange w:id="21" w:author="Trevor D." w:date="2021-10-01T17:33:00Z">
              <w:rPr>
                <w:rFonts w:ascii="Times New Roman" w:hAnsi="Times New Roman" w:cs="Times New Roman"/>
                <w:b/>
                <w:bCs/>
                <w:sz w:val="24"/>
                <w:szCs w:val="24"/>
              </w:rPr>
            </w:rPrChange>
          </w:rPr>
          <w:t xml:space="preserve"> species</w:t>
        </w:r>
      </w:ins>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xml:space="preserve">, </w:t>
      </w:r>
      <w:proofErr w:type="spellStart"/>
      <w:r w:rsidRPr="001B5ACB">
        <w:rPr>
          <w:rFonts w:ascii="Times New Roman" w:hAnsi="Times New Roman" w:cs="Times New Roman"/>
          <w:sz w:val="24"/>
          <w:szCs w:val="24"/>
        </w:rPr>
        <w:t>Katriona</w:t>
      </w:r>
      <w:proofErr w:type="spellEnd"/>
      <w:r w:rsidRPr="001B5ACB">
        <w:rPr>
          <w:rFonts w:ascii="Times New Roman" w:hAnsi="Times New Roman" w:cs="Times New Roman"/>
          <w:sz w:val="24"/>
          <w:szCs w:val="24"/>
        </w:rPr>
        <w:t xml:space="preserve">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ins w:id="22" w:author="Shea, Katriona" w:date="2021-08-16T17:09:00Z">
        <w:r w:rsidR="003E2536">
          <w:rPr>
            <w:rFonts w:ascii="Times New Roman" w:hAnsi="Times New Roman" w:cs="Times New Roman"/>
            <w:sz w:val="24"/>
            <w:szCs w:val="24"/>
          </w:rPr>
          <w:t xml:space="preserve"> and IDGP in Ecology</w:t>
        </w:r>
      </w:ins>
      <w:r w:rsidRPr="001B5ACB">
        <w:rPr>
          <w:rFonts w:ascii="Times New Roman" w:hAnsi="Times New Roman" w:cs="Times New Roman"/>
          <w:sz w:val="24"/>
          <w:szCs w:val="24"/>
        </w:rPr>
        <w:t xml:space="preserve">, </w:t>
      </w:r>
      <w:ins w:id="23" w:author="Shea, Katriona" w:date="2021-08-16T17:09:00Z">
        <w:r w:rsidR="003E2536">
          <w:rPr>
            <w:rFonts w:ascii="Times New Roman" w:hAnsi="Times New Roman" w:cs="Times New Roman"/>
            <w:sz w:val="24"/>
            <w:szCs w:val="24"/>
          </w:rPr>
          <w:t xml:space="preserve">The </w:t>
        </w:r>
      </w:ins>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commentRangeStart w:id="24"/>
      <w:commentRangeStart w:id="25"/>
      <w:r>
        <w:rPr>
          <w:rFonts w:ascii="Times New Roman" w:hAnsi="Times New Roman" w:cs="Times New Roman"/>
          <w:b/>
          <w:bCs/>
          <w:sz w:val="32"/>
          <w:szCs w:val="32"/>
        </w:rPr>
        <w:t>Abstract</w:t>
      </w:r>
      <w:commentRangeEnd w:id="24"/>
      <w:r w:rsidR="00AD46E0">
        <w:rPr>
          <w:rStyle w:val="CommentReference"/>
        </w:rPr>
        <w:commentReference w:id="24"/>
      </w:r>
      <w:commentRangeEnd w:id="25"/>
      <w:r w:rsidR="00860960">
        <w:rPr>
          <w:rStyle w:val="CommentReference"/>
        </w:rPr>
        <w:commentReference w:id="25"/>
      </w:r>
    </w:p>
    <w:p w14:paraId="06FB8501" w14:textId="170DB86F" w:rsidR="00A50152" w:rsidRPr="005955CF" w:rsidRDefault="005955CF" w:rsidP="005955CF">
      <w:pPr>
        <w:spacing w:line="240" w:lineRule="auto"/>
        <w:ind w:firstLine="284"/>
        <w:jc w:val="both"/>
        <w:rPr>
          <w:rFonts w:ascii="Times New Roman" w:hAnsi="Times New Roman" w:cs="Times New Roman"/>
          <w:sz w:val="24"/>
          <w:szCs w:val="24"/>
        </w:rPr>
      </w:pPr>
      <w:commentRangeStart w:id="26"/>
      <w:commentRangeStart w:id="27"/>
      <w:r>
        <w:rPr>
          <w:rFonts w:ascii="Times New Roman" w:hAnsi="Times New Roman" w:cs="Times New Roman"/>
          <w:sz w:val="24"/>
          <w:szCs w:val="24"/>
        </w:rPr>
        <w:t>Ants and other insects are often a</w:t>
      </w:r>
      <w:ins w:id="28" w:author="Trevor D." w:date="2021-10-02T19:27:00Z">
        <w:r w:rsidR="00FE1266">
          <w:rPr>
            <w:rFonts w:ascii="Times New Roman" w:hAnsi="Times New Roman" w:cs="Times New Roman"/>
            <w:sz w:val="24"/>
            <w:szCs w:val="24"/>
          </w:rPr>
          <w:t xml:space="preserve"> </w:t>
        </w:r>
      </w:ins>
      <w:del w:id="29" w:author="Trevor D." w:date="2021-10-02T19:27:00Z">
        <w:r w:rsidDel="00FE1266">
          <w:rPr>
            <w:rFonts w:ascii="Times New Roman" w:hAnsi="Times New Roman" w:cs="Times New Roman"/>
            <w:sz w:val="24"/>
            <w:szCs w:val="24"/>
          </w:rPr>
          <w:delText xml:space="preserve">n overlooked </w:delText>
        </w:r>
      </w:del>
      <w:r>
        <w:rPr>
          <w:rFonts w:ascii="Times New Roman" w:hAnsi="Times New Roman" w:cs="Times New Roman"/>
          <w:sz w:val="24"/>
          <w:szCs w:val="24"/>
        </w:rPr>
        <w:t xml:space="preserve">source of localised secondary dispersal for </w:t>
      </w:r>
      <w:del w:id="30" w:author="Trevor D." w:date="2021-10-02T19:27:00Z">
        <w:r w:rsidDel="00FE1266">
          <w:rPr>
            <w:rFonts w:ascii="Times New Roman" w:hAnsi="Times New Roman" w:cs="Times New Roman"/>
            <w:sz w:val="24"/>
            <w:szCs w:val="24"/>
          </w:rPr>
          <w:delText xml:space="preserve">a variety of </w:delText>
        </w:r>
      </w:del>
      <w:r>
        <w:rPr>
          <w:rFonts w:ascii="Times New Roman" w:hAnsi="Times New Roman" w:cs="Times New Roman"/>
          <w:sz w:val="24"/>
          <w:szCs w:val="24"/>
        </w:rPr>
        <w:t xml:space="preserve">plants and play an important ecological role in </w:t>
      </w:r>
      <w:del w:id="31" w:author="Trevor D." w:date="2021-10-02T19:27:00Z">
        <w:r w:rsidDel="00FE1266">
          <w:rPr>
            <w:rFonts w:ascii="Times New Roman" w:hAnsi="Times New Roman" w:cs="Times New Roman"/>
            <w:sz w:val="24"/>
            <w:szCs w:val="24"/>
          </w:rPr>
          <w:delText xml:space="preserve">the </w:delText>
        </w:r>
        <w:r w:rsidR="00CB742C" w:rsidDel="00FE1266">
          <w:rPr>
            <w:rFonts w:ascii="Times New Roman" w:hAnsi="Times New Roman" w:cs="Times New Roman"/>
            <w:sz w:val="24"/>
            <w:szCs w:val="24"/>
          </w:rPr>
          <w:delText>dispersal</w:delText>
        </w:r>
      </w:del>
      <w:ins w:id="32" w:author="Trevor D." w:date="2021-10-02T19:28:00Z">
        <w:r w:rsidR="00FE1266">
          <w:rPr>
            <w:rFonts w:ascii="Times New Roman" w:hAnsi="Times New Roman" w:cs="Times New Roman"/>
            <w:sz w:val="24"/>
            <w:szCs w:val="24"/>
          </w:rPr>
          <w:t>moving</w:t>
        </w:r>
      </w:ins>
      <w:r>
        <w:rPr>
          <w:rFonts w:ascii="Times New Roman" w:hAnsi="Times New Roman" w:cs="Times New Roman"/>
          <w:sz w:val="24"/>
          <w:szCs w:val="24"/>
        </w:rPr>
        <w:t xml:space="preserve"> </w:t>
      </w:r>
      <w:del w:id="33" w:author="Trevor D." w:date="2021-10-02T19:27:00Z">
        <w:r w:rsidDel="00FE1266">
          <w:rPr>
            <w:rFonts w:ascii="Times New Roman" w:hAnsi="Times New Roman" w:cs="Times New Roman"/>
            <w:sz w:val="24"/>
            <w:szCs w:val="24"/>
          </w:rPr>
          <w:delText xml:space="preserve">of </w:delText>
        </w:r>
      </w:del>
      <w:r w:rsidR="00CB742C">
        <w:rPr>
          <w:rFonts w:ascii="Times New Roman" w:hAnsi="Times New Roman" w:cs="Times New Roman"/>
          <w:sz w:val="24"/>
          <w:szCs w:val="24"/>
        </w:rPr>
        <w:t>plant propagules</w:t>
      </w:r>
      <w:ins w:id="34" w:author="Trevor D." w:date="2021-10-02T19:24:00Z">
        <w:r w:rsidR="006030AB">
          <w:rPr>
            <w:rFonts w:ascii="Times New Roman" w:hAnsi="Times New Roman" w:cs="Times New Roman"/>
            <w:sz w:val="24"/>
            <w:szCs w:val="24"/>
          </w:rPr>
          <w:t>, though</w:t>
        </w:r>
      </w:ins>
      <w:del w:id="35" w:author="Trevor D." w:date="2021-10-02T19:24:00Z">
        <w:r w:rsidR="00B435B5" w:rsidDel="006030AB">
          <w:rPr>
            <w:rFonts w:ascii="Times New Roman" w:hAnsi="Times New Roman" w:cs="Times New Roman"/>
            <w:sz w:val="24"/>
            <w:szCs w:val="24"/>
          </w:rPr>
          <w:delText>.</w:delText>
        </w:r>
        <w:r w:rsidDel="006030AB">
          <w:rPr>
            <w:rFonts w:ascii="Times New Roman" w:hAnsi="Times New Roman" w:cs="Times New Roman"/>
            <w:sz w:val="24"/>
            <w:szCs w:val="24"/>
          </w:rPr>
          <w:delText xml:space="preserve"> </w:delText>
        </w:r>
        <w:commentRangeEnd w:id="26"/>
        <w:r w:rsidR="003E2536" w:rsidDel="006030AB">
          <w:rPr>
            <w:rStyle w:val="CommentReference"/>
          </w:rPr>
          <w:commentReference w:id="26"/>
        </w:r>
        <w:commentRangeEnd w:id="27"/>
        <w:r w:rsidR="00860960" w:rsidDel="006030AB">
          <w:rPr>
            <w:rStyle w:val="CommentReference"/>
          </w:rPr>
          <w:commentReference w:id="27"/>
        </w:r>
        <w:r w:rsidDel="006030AB">
          <w:rPr>
            <w:rFonts w:ascii="Times New Roman" w:hAnsi="Times New Roman" w:cs="Times New Roman"/>
            <w:sz w:val="24"/>
            <w:szCs w:val="24"/>
          </w:rPr>
          <w:delText xml:space="preserve">While there is an increasing amount of literature on </w:delText>
        </w:r>
        <w:r w:rsidR="00CB742C" w:rsidDel="006030AB">
          <w:rPr>
            <w:rFonts w:ascii="Times New Roman" w:hAnsi="Times New Roman" w:cs="Times New Roman"/>
            <w:sz w:val="24"/>
            <w:szCs w:val="24"/>
          </w:rPr>
          <w:delText>insect-</w:delText>
        </w:r>
      </w:del>
      <w:del w:id="36" w:author="Trevor D." w:date="2021-10-02T19:10:00Z">
        <w:r w:rsidR="00CB742C" w:rsidDel="00860960">
          <w:rPr>
            <w:rFonts w:ascii="Times New Roman" w:hAnsi="Times New Roman" w:cs="Times New Roman"/>
            <w:sz w:val="24"/>
            <w:szCs w:val="24"/>
          </w:rPr>
          <w:delText xml:space="preserve">mediated </w:delText>
        </w:r>
      </w:del>
      <w:del w:id="37" w:author="Trevor D." w:date="2021-10-02T19:24:00Z">
        <w:r w:rsidDel="006030AB">
          <w:rPr>
            <w:rFonts w:ascii="Times New Roman" w:hAnsi="Times New Roman" w:cs="Times New Roman"/>
            <w:sz w:val="24"/>
            <w:szCs w:val="24"/>
          </w:rPr>
          <w:delText>secondary dispersal,</w:delText>
        </w:r>
      </w:del>
      <w:r>
        <w:rPr>
          <w:rFonts w:ascii="Times New Roman" w:hAnsi="Times New Roman" w:cs="Times New Roman"/>
          <w:sz w:val="24"/>
          <w:szCs w:val="24"/>
        </w:rPr>
        <w:t xml:space="preserve"> there is limited information </w:t>
      </w:r>
      <w:del w:id="38" w:author="Trevor D." w:date="2021-10-02T19:28:00Z">
        <w:r w:rsidDel="00FE1266">
          <w:rPr>
            <w:rFonts w:ascii="Times New Roman" w:hAnsi="Times New Roman" w:cs="Times New Roman"/>
            <w:sz w:val="24"/>
            <w:szCs w:val="24"/>
          </w:rPr>
          <w:delText xml:space="preserve">regarding </w:delText>
        </w:r>
      </w:del>
      <w:ins w:id="39" w:author="Trevor D." w:date="2021-10-02T19:28:00Z">
        <w:r w:rsidR="00FE1266">
          <w:rPr>
            <w:rFonts w:ascii="Times New Roman" w:hAnsi="Times New Roman" w:cs="Times New Roman"/>
            <w:sz w:val="24"/>
            <w:szCs w:val="24"/>
          </w:rPr>
          <w:t xml:space="preserve">on </w:t>
        </w:r>
      </w:ins>
      <w:r>
        <w:rPr>
          <w:rFonts w:ascii="Times New Roman" w:hAnsi="Times New Roman" w:cs="Times New Roman"/>
          <w:sz w:val="24"/>
          <w:szCs w:val="24"/>
        </w:rPr>
        <w:t xml:space="preserve">how climate change will affect </w:t>
      </w:r>
      <w:ins w:id="40" w:author="Trevor D." w:date="2021-10-03T11:18:00Z">
        <w:r w:rsidR="00D90B9C">
          <w:rPr>
            <w:rFonts w:ascii="Times New Roman" w:hAnsi="Times New Roman" w:cs="Times New Roman"/>
            <w:sz w:val="24"/>
            <w:szCs w:val="24"/>
          </w:rPr>
          <w:t xml:space="preserve">these </w:t>
        </w:r>
      </w:ins>
      <w:del w:id="41" w:author="Shea, Katriona" w:date="2021-08-16T17:10:00Z">
        <w:r w:rsidR="00B435B5" w:rsidDel="003E2536">
          <w:rPr>
            <w:rFonts w:ascii="Times New Roman" w:hAnsi="Times New Roman" w:cs="Times New Roman"/>
            <w:sz w:val="24"/>
            <w:szCs w:val="24"/>
          </w:rPr>
          <w:delText>it</w:delText>
        </w:r>
      </w:del>
      <w:ins w:id="42" w:author="Shea, Katriona" w:date="2021-08-16T17:10:00Z">
        <w:del w:id="43" w:author="Trevor D." w:date="2021-10-02T19:17:00Z">
          <w:r w:rsidR="003E2536" w:rsidDel="006030AB">
            <w:rPr>
              <w:rFonts w:ascii="Times New Roman" w:hAnsi="Times New Roman" w:cs="Times New Roman"/>
              <w:sz w:val="24"/>
              <w:szCs w:val="24"/>
            </w:rPr>
            <w:delText>such dispersal</w:delText>
          </w:r>
        </w:del>
      </w:ins>
      <w:ins w:id="44" w:author="Trevor D." w:date="2021-10-02T19:17:00Z">
        <w:r w:rsidR="006030AB">
          <w:rPr>
            <w:rFonts w:ascii="Times New Roman" w:hAnsi="Times New Roman" w:cs="Times New Roman"/>
            <w:sz w:val="24"/>
            <w:szCs w:val="24"/>
          </w:rPr>
          <w:t>dispersal processes</w:t>
        </w:r>
      </w:ins>
      <w:del w:id="45" w:author="Trevor D." w:date="2021-10-02T19:10:00Z">
        <w:r w:rsidR="00CB742C" w:rsidDel="00860960">
          <w:rPr>
            <w:rFonts w:ascii="Times New Roman" w:hAnsi="Times New Roman" w:cs="Times New Roman"/>
            <w:sz w:val="24"/>
            <w:szCs w:val="24"/>
          </w:rPr>
          <w:delText xml:space="preserve">, as quantifying this dispersal </w:delText>
        </w:r>
        <w:r w:rsidR="00F26B09" w:rsidDel="00860960">
          <w:rPr>
            <w:rFonts w:ascii="Times New Roman" w:hAnsi="Times New Roman" w:cs="Times New Roman"/>
            <w:sz w:val="24"/>
            <w:szCs w:val="24"/>
          </w:rPr>
          <w:delText>can be quite challenging in the first place</w:delText>
        </w:r>
        <w:r w:rsidR="00B435B5" w:rsidDel="00860960">
          <w:rPr>
            <w:rFonts w:ascii="Times New Roman" w:hAnsi="Times New Roman" w:cs="Times New Roman"/>
            <w:sz w:val="24"/>
            <w:szCs w:val="24"/>
          </w:rPr>
          <w:delText>.</w:delText>
        </w:r>
      </w:del>
      <w:ins w:id="46" w:author="Trevor D." w:date="2021-10-02T19:10:00Z">
        <w:r w:rsidR="00860960">
          <w:rPr>
            <w:rFonts w:ascii="Times New Roman" w:hAnsi="Times New Roman" w:cs="Times New Roman"/>
            <w:sz w:val="24"/>
            <w:szCs w:val="24"/>
          </w:rPr>
          <w:t>.</w:t>
        </w:r>
      </w:ins>
      <w:r w:rsidR="00B435B5">
        <w:rPr>
          <w:rFonts w:ascii="Times New Roman" w:hAnsi="Times New Roman" w:cs="Times New Roman"/>
          <w:sz w:val="24"/>
          <w:szCs w:val="24"/>
        </w:rPr>
        <w:t xml:space="preserve"> Here, we</w:t>
      </w:r>
      <w:ins w:id="47" w:author="Trevor D." w:date="2021-10-02T19:10:00Z">
        <w:r w:rsidR="00860960">
          <w:rPr>
            <w:rFonts w:ascii="Times New Roman" w:hAnsi="Times New Roman" w:cs="Times New Roman"/>
            <w:sz w:val="24"/>
            <w:szCs w:val="24"/>
          </w:rPr>
          <w:t xml:space="preserve"> </w:t>
        </w:r>
      </w:ins>
      <w:ins w:id="48" w:author="Trevor D." w:date="2021-10-02T20:00:00Z">
        <w:r w:rsidR="00C91512">
          <w:rPr>
            <w:rFonts w:ascii="Times New Roman" w:hAnsi="Times New Roman" w:cs="Times New Roman"/>
            <w:sz w:val="24"/>
            <w:szCs w:val="24"/>
          </w:rPr>
          <w:t>use</w:t>
        </w:r>
      </w:ins>
      <w:ins w:id="49" w:author="Trevor D." w:date="2021-10-02T20:01:00Z">
        <w:r w:rsidR="00C91512">
          <w:rPr>
            <w:rFonts w:ascii="Times New Roman" w:hAnsi="Times New Roman" w:cs="Times New Roman"/>
            <w:sz w:val="24"/>
            <w:szCs w:val="24"/>
          </w:rPr>
          <w:t xml:space="preserve"> </w:t>
        </w:r>
      </w:ins>
      <w:ins w:id="50" w:author="Trevor D." w:date="2021-10-02T20:00:00Z">
        <w:r w:rsidR="00C91512">
          <w:rPr>
            <w:rFonts w:ascii="Times New Roman" w:hAnsi="Times New Roman" w:cs="Times New Roman"/>
            <w:sz w:val="24"/>
            <w:szCs w:val="24"/>
          </w:rPr>
          <w:t>field</w:t>
        </w:r>
      </w:ins>
      <w:ins w:id="51" w:author="Trevor D." w:date="2021-10-02T19:10:00Z">
        <w:r w:rsidR="00860960">
          <w:rPr>
            <w:rFonts w:ascii="Times New Roman" w:hAnsi="Times New Roman" w:cs="Times New Roman"/>
            <w:sz w:val="24"/>
            <w:szCs w:val="24"/>
          </w:rPr>
          <w:t xml:space="preserve"> experiment</w:t>
        </w:r>
      </w:ins>
      <w:ins w:id="52" w:author="Trevor D." w:date="2021-10-02T19:29:00Z">
        <w:r w:rsidR="00FE1266">
          <w:rPr>
            <w:rFonts w:ascii="Times New Roman" w:hAnsi="Times New Roman" w:cs="Times New Roman"/>
            <w:sz w:val="24"/>
            <w:szCs w:val="24"/>
          </w:rPr>
          <w:t>s</w:t>
        </w:r>
      </w:ins>
      <w:r w:rsidR="00B435B5">
        <w:rPr>
          <w:rFonts w:ascii="Times New Roman" w:hAnsi="Times New Roman" w:cs="Times New Roman"/>
          <w:sz w:val="24"/>
          <w:szCs w:val="24"/>
        </w:rPr>
        <w:t xml:space="preserve"> </w:t>
      </w:r>
      <w:ins w:id="53" w:author="Trevor D." w:date="2021-10-02T19:10:00Z">
        <w:r w:rsidR="00860960">
          <w:rPr>
            <w:rFonts w:ascii="Times New Roman" w:hAnsi="Times New Roman" w:cs="Times New Roman"/>
            <w:sz w:val="24"/>
            <w:szCs w:val="24"/>
          </w:rPr>
          <w:t xml:space="preserve">to </w:t>
        </w:r>
      </w:ins>
      <w:del w:id="54" w:author="Shea, Katriona" w:date="2021-08-16T17:10:00Z">
        <w:r w:rsidR="00B435B5" w:rsidDel="003E2536">
          <w:rPr>
            <w:rFonts w:ascii="Times New Roman" w:hAnsi="Times New Roman" w:cs="Times New Roman"/>
            <w:sz w:val="24"/>
            <w:szCs w:val="24"/>
          </w:rPr>
          <w:delText xml:space="preserve">seek to </w:delText>
        </w:r>
      </w:del>
      <w:r w:rsidR="00CB742C">
        <w:rPr>
          <w:rFonts w:ascii="Times New Roman" w:hAnsi="Times New Roman" w:cs="Times New Roman"/>
          <w:sz w:val="24"/>
          <w:szCs w:val="24"/>
        </w:rPr>
        <w:t xml:space="preserve">investigate </w:t>
      </w:r>
      <w:del w:id="55" w:author="Trevor D." w:date="2021-10-02T19:29:00Z">
        <w:r w:rsidR="00CB742C" w:rsidDel="00FE1266">
          <w:rPr>
            <w:rFonts w:ascii="Times New Roman" w:hAnsi="Times New Roman" w:cs="Times New Roman"/>
            <w:sz w:val="24"/>
            <w:szCs w:val="24"/>
          </w:rPr>
          <w:delText xml:space="preserve">the effects of climate change on </w:delText>
        </w:r>
      </w:del>
      <w:del w:id="56" w:author="Trevor D." w:date="2021-10-02T19:17:00Z">
        <w:r w:rsidR="00CB742C" w:rsidDel="006030AB">
          <w:rPr>
            <w:rFonts w:ascii="Times New Roman" w:hAnsi="Times New Roman" w:cs="Times New Roman"/>
            <w:sz w:val="24"/>
            <w:szCs w:val="24"/>
          </w:rPr>
          <w:delText>insect-</w:delText>
        </w:r>
      </w:del>
      <w:del w:id="57" w:author="Trevor D." w:date="2021-10-02T19:10:00Z">
        <w:r w:rsidR="00CB742C" w:rsidDel="00860960">
          <w:rPr>
            <w:rFonts w:ascii="Times New Roman" w:hAnsi="Times New Roman" w:cs="Times New Roman"/>
            <w:sz w:val="24"/>
            <w:szCs w:val="24"/>
          </w:rPr>
          <w:delText xml:space="preserve">mediated </w:delText>
        </w:r>
      </w:del>
      <w:commentRangeStart w:id="58"/>
      <w:commentRangeStart w:id="59"/>
      <w:del w:id="60" w:author="Trevor D." w:date="2021-10-01T14:57:00Z">
        <w:r w:rsidR="00CB742C" w:rsidDel="008A5B33">
          <w:rPr>
            <w:rFonts w:ascii="Times New Roman" w:hAnsi="Times New Roman" w:cs="Times New Roman"/>
            <w:sz w:val="24"/>
            <w:szCs w:val="24"/>
          </w:rPr>
          <w:delText>secondary dispersal</w:delText>
        </w:r>
      </w:del>
      <w:ins w:id="61" w:author="Trevor D." w:date="2021-10-02T19:29:00Z">
        <w:r w:rsidR="00FE1266">
          <w:rPr>
            <w:rFonts w:ascii="Times New Roman" w:hAnsi="Times New Roman" w:cs="Times New Roman"/>
            <w:sz w:val="24"/>
            <w:szCs w:val="24"/>
          </w:rPr>
          <w:t>how climate change affects seed removal</w:t>
        </w:r>
      </w:ins>
      <w:ins w:id="62" w:author="Trevor D." w:date="2021-10-02T19:17:00Z">
        <w:r w:rsidR="006030AB">
          <w:rPr>
            <w:rFonts w:ascii="Times New Roman" w:hAnsi="Times New Roman" w:cs="Times New Roman"/>
            <w:sz w:val="24"/>
            <w:szCs w:val="24"/>
          </w:rPr>
          <w:t>,</w:t>
        </w:r>
      </w:ins>
      <w:ins w:id="63" w:author="Trevor D." w:date="2021-10-02T21:12:00Z">
        <w:r w:rsidR="00C939BE">
          <w:rPr>
            <w:rFonts w:ascii="Times New Roman" w:hAnsi="Times New Roman" w:cs="Times New Roman"/>
            <w:sz w:val="24"/>
            <w:szCs w:val="24"/>
          </w:rPr>
          <w:t xml:space="preserve"> </w:t>
        </w:r>
      </w:ins>
      <w:ins w:id="64" w:author="Trevor D." w:date="2021-10-02T21:13:00Z">
        <w:r w:rsidR="00CC4AE9">
          <w:rPr>
            <w:rFonts w:ascii="Times New Roman" w:hAnsi="Times New Roman" w:cs="Times New Roman"/>
            <w:sz w:val="24"/>
            <w:szCs w:val="24"/>
          </w:rPr>
          <w:t>the</w:t>
        </w:r>
      </w:ins>
      <w:ins w:id="65" w:author="Trevor D." w:date="2021-10-02T21:12:00Z">
        <w:r w:rsidR="00C939BE">
          <w:rPr>
            <w:rFonts w:ascii="Times New Roman" w:hAnsi="Times New Roman" w:cs="Times New Roman"/>
            <w:sz w:val="24"/>
            <w:szCs w:val="24"/>
          </w:rPr>
          <w:t xml:space="preserve"> initiation of movement representing</w:t>
        </w:r>
      </w:ins>
      <w:ins w:id="66" w:author="Trevor D." w:date="2021-10-02T19:17:00Z">
        <w:r w:rsidR="006030AB">
          <w:rPr>
            <w:rFonts w:ascii="Times New Roman" w:hAnsi="Times New Roman" w:cs="Times New Roman"/>
            <w:sz w:val="24"/>
            <w:szCs w:val="24"/>
          </w:rPr>
          <w:t xml:space="preserve"> the first step of insect-driven</w:t>
        </w:r>
      </w:ins>
      <w:ins w:id="67" w:author="Trevor D." w:date="2021-10-02T19:18:00Z">
        <w:r w:rsidR="006030AB">
          <w:rPr>
            <w:rFonts w:ascii="Times New Roman" w:hAnsi="Times New Roman" w:cs="Times New Roman"/>
            <w:sz w:val="24"/>
            <w:szCs w:val="24"/>
          </w:rPr>
          <w:t xml:space="preserve"> secondary dispersal,</w:t>
        </w:r>
      </w:ins>
      <w:r w:rsidR="00B435B5">
        <w:rPr>
          <w:rFonts w:ascii="Times New Roman" w:hAnsi="Times New Roman" w:cs="Times New Roman"/>
          <w:sz w:val="24"/>
          <w:szCs w:val="24"/>
        </w:rPr>
        <w:t xml:space="preserve"> </w:t>
      </w:r>
      <w:commentRangeEnd w:id="58"/>
      <w:r w:rsidR="003E2536">
        <w:rPr>
          <w:rStyle w:val="CommentReference"/>
        </w:rPr>
        <w:commentReference w:id="58"/>
      </w:r>
      <w:commentRangeEnd w:id="59"/>
      <w:r w:rsidR="008A5B33">
        <w:rPr>
          <w:rStyle w:val="CommentReference"/>
        </w:rPr>
        <w:commentReference w:id="59"/>
      </w:r>
      <w:r w:rsidR="00B435B5">
        <w:rPr>
          <w:rFonts w:ascii="Times New Roman" w:hAnsi="Times New Roman" w:cs="Times New Roman"/>
          <w:sz w:val="24"/>
          <w:szCs w:val="24"/>
        </w:rPr>
        <w:t xml:space="preserve">by examining </w:t>
      </w:r>
      <w:del w:id="68" w:author="Trevor D." w:date="2021-10-02T19:18:00Z">
        <w:r w:rsidR="00B435B5" w:rsidDel="006030AB">
          <w:rPr>
            <w:rFonts w:ascii="Times New Roman" w:hAnsi="Times New Roman" w:cs="Times New Roman"/>
            <w:sz w:val="24"/>
            <w:szCs w:val="24"/>
          </w:rPr>
          <w:delText>the effects of</w:delText>
        </w:r>
      </w:del>
      <w:ins w:id="69" w:author="Trevor D." w:date="2021-10-02T19:18:00Z">
        <w:r w:rsidR="006030AB">
          <w:rPr>
            <w:rFonts w:ascii="Times New Roman" w:hAnsi="Times New Roman" w:cs="Times New Roman"/>
            <w:sz w:val="24"/>
            <w:szCs w:val="24"/>
          </w:rPr>
          <w:t>how</w:t>
        </w:r>
      </w:ins>
      <w:r w:rsidR="00B435B5">
        <w:rPr>
          <w:rFonts w:ascii="Times New Roman" w:hAnsi="Times New Roman" w:cs="Times New Roman"/>
          <w:sz w:val="24"/>
          <w:szCs w:val="24"/>
        </w:rPr>
        <w:t xml:space="preserve"> increased growing temperatures</w:t>
      </w:r>
      <w:r w:rsidR="00CB742C">
        <w:rPr>
          <w:rFonts w:ascii="Times New Roman" w:hAnsi="Times New Roman" w:cs="Times New Roman"/>
          <w:sz w:val="24"/>
          <w:szCs w:val="24"/>
        </w:rPr>
        <w:t xml:space="preserve"> </w:t>
      </w:r>
      <w:del w:id="70" w:author="Trevor D." w:date="2021-10-02T19:18:00Z">
        <w:r w:rsidR="00CB742C" w:rsidDel="006030AB">
          <w:rPr>
            <w:rFonts w:ascii="Times New Roman" w:hAnsi="Times New Roman" w:cs="Times New Roman"/>
            <w:sz w:val="24"/>
            <w:szCs w:val="24"/>
          </w:rPr>
          <w:delText>on</w:delText>
        </w:r>
        <w:r w:rsidR="00B435B5" w:rsidDel="006030AB">
          <w:rPr>
            <w:rFonts w:ascii="Times New Roman" w:hAnsi="Times New Roman" w:cs="Times New Roman"/>
            <w:sz w:val="24"/>
            <w:szCs w:val="24"/>
          </w:rPr>
          <w:delText xml:space="preserve"> how attractive seeds from the invasiv</w:delText>
        </w:r>
      </w:del>
      <w:ins w:id="71" w:author="Trevor D." w:date="2021-10-02T19:18:00Z">
        <w:r w:rsidR="006030AB">
          <w:rPr>
            <w:rFonts w:ascii="Times New Roman" w:hAnsi="Times New Roman" w:cs="Times New Roman"/>
            <w:sz w:val="24"/>
            <w:szCs w:val="24"/>
          </w:rPr>
          <w:t xml:space="preserve">influence </w:t>
        </w:r>
      </w:ins>
      <w:del w:id="72" w:author="Trevor D." w:date="2021-10-02T19:18:00Z">
        <w:r w:rsidR="00B435B5" w:rsidDel="006030AB">
          <w:rPr>
            <w:rFonts w:ascii="Times New Roman" w:hAnsi="Times New Roman" w:cs="Times New Roman"/>
            <w:sz w:val="24"/>
            <w:szCs w:val="24"/>
          </w:rPr>
          <w:delText xml:space="preserve">e </w:delText>
        </w:r>
      </w:del>
      <w:ins w:id="73" w:author="Trevor D." w:date="2021-10-02T19:18:00Z">
        <w:r w:rsidR="006030AB">
          <w:rPr>
            <w:rFonts w:ascii="Times New Roman" w:hAnsi="Times New Roman" w:cs="Times New Roman"/>
            <w:sz w:val="24"/>
            <w:szCs w:val="24"/>
          </w:rPr>
          <w:t>seed attractiveness to insect dispersers in the invasive thistle</w:t>
        </w:r>
      </w:ins>
      <w:ins w:id="74" w:author="Trevor D." w:date="2021-10-02T19:19:00Z">
        <w:r w:rsidR="006030AB">
          <w:rPr>
            <w:rFonts w:ascii="Times New Roman" w:hAnsi="Times New Roman" w:cs="Times New Roman"/>
            <w:sz w:val="24"/>
            <w:szCs w:val="24"/>
          </w:rPr>
          <w:t>s</w:t>
        </w:r>
      </w:ins>
      <w:ins w:id="75" w:author="Trevor D." w:date="2021-10-02T19:18:00Z">
        <w:r w:rsidR="006030AB">
          <w:rPr>
            <w:rFonts w:ascii="Times New Roman" w:hAnsi="Times New Roman" w:cs="Times New Roman"/>
            <w:sz w:val="24"/>
            <w:szCs w:val="24"/>
          </w:rPr>
          <w:t xml:space="preserve"> </w:t>
        </w:r>
      </w:ins>
      <w:del w:id="76" w:author="Trevor D." w:date="2021-10-02T19:19:00Z">
        <w:r w:rsidR="00B435B5" w:rsidDel="006030AB">
          <w:rPr>
            <w:rFonts w:ascii="Times New Roman" w:hAnsi="Times New Roman" w:cs="Times New Roman"/>
            <w:sz w:val="24"/>
            <w:szCs w:val="24"/>
          </w:rPr>
          <w:delText xml:space="preserve">thistles </w:delText>
        </w:r>
      </w:del>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 xml:space="preserve">Carduus </w:t>
      </w:r>
      <w:proofErr w:type="spellStart"/>
      <w:r w:rsidR="00B435B5">
        <w:rPr>
          <w:rFonts w:ascii="Times New Roman" w:hAnsi="Times New Roman" w:cs="Times New Roman"/>
          <w:i/>
          <w:iCs/>
          <w:sz w:val="24"/>
          <w:szCs w:val="24"/>
        </w:rPr>
        <w:t>acanthoides</w:t>
      </w:r>
      <w:proofErr w:type="spellEnd"/>
      <w:del w:id="77" w:author="Trevor D." w:date="2021-10-02T19:19:00Z">
        <w:r w:rsidR="00B435B5" w:rsidDel="006030AB">
          <w:rPr>
            <w:rFonts w:ascii="Times New Roman" w:hAnsi="Times New Roman" w:cs="Times New Roman"/>
            <w:sz w:val="24"/>
            <w:szCs w:val="24"/>
          </w:rPr>
          <w:delText xml:space="preserve"> are to secondary</w:delText>
        </w:r>
        <w:r w:rsidR="009E6A5E" w:rsidDel="006030AB">
          <w:rPr>
            <w:rFonts w:ascii="Times New Roman" w:hAnsi="Times New Roman" w:cs="Times New Roman"/>
            <w:sz w:val="24"/>
            <w:szCs w:val="24"/>
          </w:rPr>
          <w:delText xml:space="preserve"> insect</w:delText>
        </w:r>
        <w:r w:rsidR="00B435B5" w:rsidDel="006030AB">
          <w:rPr>
            <w:rFonts w:ascii="Times New Roman" w:hAnsi="Times New Roman" w:cs="Times New Roman"/>
            <w:sz w:val="24"/>
            <w:szCs w:val="24"/>
          </w:rPr>
          <w:delText xml:space="preserve"> dispersers</w:delText>
        </w:r>
      </w:del>
      <w:r w:rsidR="00CB742C">
        <w:rPr>
          <w:rFonts w:ascii="Times New Roman" w:hAnsi="Times New Roman" w:cs="Times New Roman"/>
          <w:sz w:val="24"/>
          <w:szCs w:val="24"/>
        </w:rPr>
        <w:t xml:space="preserve">. </w:t>
      </w:r>
      <w:del w:id="78" w:author="Trevor D." w:date="2021-10-02T19:11:00Z">
        <w:r w:rsidR="00CB742C" w:rsidDel="00860960">
          <w:rPr>
            <w:rFonts w:ascii="Times New Roman" w:hAnsi="Times New Roman" w:cs="Times New Roman"/>
            <w:sz w:val="24"/>
            <w:szCs w:val="24"/>
          </w:rPr>
          <w:delText>To accomplish this, we</w:delText>
        </w:r>
        <w:r w:rsidR="00B435B5" w:rsidDel="00860960">
          <w:rPr>
            <w:rFonts w:ascii="Times New Roman" w:hAnsi="Times New Roman" w:cs="Times New Roman"/>
            <w:sz w:val="24"/>
            <w:szCs w:val="24"/>
          </w:rPr>
          <w:delText xml:space="preserve"> </w:delText>
        </w:r>
      </w:del>
      <w:del w:id="79" w:author="Trevor D." w:date="2021-10-01T19:35:00Z">
        <w:r w:rsidR="00B435B5" w:rsidDel="00AA33F4">
          <w:rPr>
            <w:rFonts w:ascii="Times New Roman" w:hAnsi="Times New Roman" w:cs="Times New Roman"/>
            <w:sz w:val="24"/>
            <w:szCs w:val="24"/>
          </w:rPr>
          <w:delText>us</w:delText>
        </w:r>
        <w:r w:rsidR="00CB742C" w:rsidDel="00AA33F4">
          <w:rPr>
            <w:rFonts w:ascii="Times New Roman" w:hAnsi="Times New Roman" w:cs="Times New Roman"/>
            <w:sz w:val="24"/>
            <w:szCs w:val="24"/>
          </w:rPr>
          <w:delText>e</w:delText>
        </w:r>
        <w:r w:rsidR="00B435B5" w:rsidDel="00AA33F4">
          <w:rPr>
            <w:rFonts w:ascii="Times New Roman" w:hAnsi="Times New Roman" w:cs="Times New Roman"/>
            <w:sz w:val="24"/>
            <w:szCs w:val="24"/>
          </w:rPr>
          <w:delText xml:space="preserve"> “cafeteria”</w:delText>
        </w:r>
      </w:del>
      <w:del w:id="80" w:author="Trevor D." w:date="2021-10-02T19:11:00Z">
        <w:r w:rsidR="00B435B5" w:rsidDel="00860960">
          <w:rPr>
            <w:rFonts w:ascii="Times New Roman" w:hAnsi="Times New Roman" w:cs="Times New Roman"/>
            <w:sz w:val="24"/>
            <w:szCs w:val="24"/>
          </w:rPr>
          <w:delText xml:space="preserve"> experiment</w:delText>
        </w:r>
      </w:del>
      <w:del w:id="81" w:author="Trevor D." w:date="2021-10-01T19:35:00Z">
        <w:r w:rsidR="00B435B5" w:rsidDel="00AA33F4">
          <w:rPr>
            <w:rFonts w:ascii="Times New Roman" w:hAnsi="Times New Roman" w:cs="Times New Roman"/>
            <w:sz w:val="24"/>
            <w:szCs w:val="24"/>
          </w:rPr>
          <w:delText>s</w:delText>
        </w:r>
      </w:del>
      <w:del w:id="82" w:author="Trevor D." w:date="2021-10-02T19:11:00Z">
        <w:r w:rsidR="00B435B5" w:rsidDel="00860960">
          <w:rPr>
            <w:rFonts w:ascii="Times New Roman" w:hAnsi="Times New Roman" w:cs="Times New Roman"/>
            <w:sz w:val="24"/>
            <w:szCs w:val="24"/>
          </w:rPr>
          <w:delText xml:space="preserve"> to </w:delText>
        </w:r>
        <w:r w:rsidR="00CB742C" w:rsidDel="00860960">
          <w:rPr>
            <w:rFonts w:ascii="Times New Roman" w:hAnsi="Times New Roman" w:cs="Times New Roman"/>
            <w:sz w:val="24"/>
            <w:szCs w:val="24"/>
          </w:rPr>
          <w:delText>observe seed removal events from controlled locations and estimate</w:delText>
        </w:r>
        <w:r w:rsidR="00B435B5" w:rsidDel="00860960">
          <w:rPr>
            <w:rFonts w:ascii="Times New Roman" w:hAnsi="Times New Roman" w:cs="Times New Roman"/>
            <w:sz w:val="24"/>
            <w:szCs w:val="24"/>
          </w:rPr>
          <w:delText xml:space="preserve"> </w:delText>
        </w:r>
        <w:r w:rsidR="00151874" w:rsidDel="00860960">
          <w:rPr>
            <w:rFonts w:ascii="Times New Roman" w:hAnsi="Times New Roman" w:cs="Times New Roman"/>
            <w:sz w:val="24"/>
            <w:szCs w:val="24"/>
          </w:rPr>
          <w:delText>the effects of warming treatments on</w:delText>
        </w:r>
        <w:r w:rsidR="00CB742C" w:rsidDel="00860960">
          <w:rPr>
            <w:rFonts w:ascii="Times New Roman" w:hAnsi="Times New Roman" w:cs="Times New Roman"/>
            <w:sz w:val="24"/>
            <w:szCs w:val="24"/>
          </w:rPr>
          <w:delText xml:space="preserve"> rates at which seeds are removed</w:delText>
        </w:r>
        <w:r w:rsidR="00B435B5" w:rsidDel="00860960">
          <w:rPr>
            <w:rFonts w:ascii="Times New Roman" w:hAnsi="Times New Roman" w:cs="Times New Roman"/>
            <w:sz w:val="24"/>
            <w:szCs w:val="24"/>
          </w:rPr>
          <w:delText xml:space="preserve">. </w:delText>
        </w:r>
      </w:del>
      <w:r w:rsidR="00B435B5">
        <w:rPr>
          <w:rFonts w:ascii="Times New Roman" w:hAnsi="Times New Roman" w:cs="Times New Roman"/>
          <w:sz w:val="24"/>
          <w:szCs w:val="24"/>
        </w:rPr>
        <w:t xml:space="preserve">Our results indicate that seeds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del w:id="83" w:author="Shea, Katriona" w:date="2021-08-16T17:12:00Z">
        <w:r w:rsidR="00151874" w:rsidDel="003E2536">
          <w:rPr>
            <w:rFonts w:ascii="Times New Roman" w:hAnsi="Times New Roman" w:cs="Times New Roman"/>
            <w:sz w:val="24"/>
            <w:szCs w:val="24"/>
          </w:rPr>
          <w:delText>normal</w:delText>
        </w:r>
        <w:r w:rsidR="00B435B5" w:rsidDel="003E2536">
          <w:rPr>
            <w:rFonts w:ascii="Times New Roman" w:hAnsi="Times New Roman" w:cs="Times New Roman"/>
            <w:sz w:val="24"/>
            <w:szCs w:val="24"/>
          </w:rPr>
          <w:delText xml:space="preserve"> </w:delText>
        </w:r>
      </w:del>
      <w:ins w:id="84" w:author="Shea, Katriona" w:date="2021-08-16T17:12:00Z">
        <w:r w:rsidR="003E2536">
          <w:rPr>
            <w:rFonts w:ascii="Times New Roman" w:hAnsi="Times New Roman" w:cs="Times New Roman"/>
            <w:sz w:val="24"/>
            <w:szCs w:val="24"/>
          </w:rPr>
          <w:t xml:space="preserve">ambient </w:t>
        </w:r>
      </w:ins>
      <w:r w:rsidR="00B435B5">
        <w:rPr>
          <w:rFonts w:ascii="Times New Roman" w:hAnsi="Times New Roman" w:cs="Times New Roman"/>
          <w:sz w:val="24"/>
          <w:szCs w:val="24"/>
        </w:rPr>
        <w:t xml:space="preserve">are </w:t>
      </w:r>
      <w:ins w:id="85" w:author="Shea, Katriona" w:date="2021-08-16T17:14:00Z">
        <w:r w:rsidR="00507E59">
          <w:rPr>
            <w:rFonts w:ascii="Times New Roman" w:hAnsi="Times New Roman" w:cs="Times New Roman"/>
            <w:sz w:val="24"/>
            <w:szCs w:val="24"/>
          </w:rPr>
          <w:t xml:space="preserve">removed at higher rates </w:t>
        </w:r>
      </w:ins>
      <w:del w:id="86" w:author="Shea, Katriona" w:date="2021-08-16T17:14:00Z">
        <w:r w:rsidR="00B435B5" w:rsidDel="00507E59">
          <w:rPr>
            <w:rFonts w:ascii="Times New Roman" w:hAnsi="Times New Roman" w:cs="Times New Roman"/>
            <w:sz w:val="24"/>
            <w:szCs w:val="24"/>
          </w:rPr>
          <w:delText xml:space="preserve">more attractive to </w:delText>
        </w:r>
      </w:del>
      <w:ins w:id="87" w:author="Shea, Katriona" w:date="2021-08-16T17:14:00Z">
        <w:r w:rsidR="00507E59">
          <w:rPr>
            <w:rFonts w:ascii="Times New Roman" w:hAnsi="Times New Roman" w:cs="Times New Roman"/>
            <w:sz w:val="24"/>
            <w:szCs w:val="24"/>
          </w:rPr>
          <w:t xml:space="preserve">by </w:t>
        </w:r>
      </w:ins>
      <w:r w:rsidR="00B435B5">
        <w:rPr>
          <w:rFonts w:ascii="Times New Roman" w:hAnsi="Times New Roman" w:cs="Times New Roman"/>
          <w:sz w:val="24"/>
          <w:szCs w:val="24"/>
        </w:rPr>
        <w:t xml:space="preserve">insect dispersers than their </w:t>
      </w:r>
      <w:proofErr w:type="spellStart"/>
      <w:r w:rsidR="00B435B5">
        <w:rPr>
          <w:rFonts w:ascii="Times New Roman" w:hAnsi="Times New Roman" w:cs="Times New Roman"/>
          <w:sz w:val="24"/>
          <w:szCs w:val="24"/>
        </w:rPr>
        <w:t>unwarmed</w:t>
      </w:r>
      <w:proofErr w:type="spellEnd"/>
      <w:r w:rsidR="00B435B5">
        <w:rPr>
          <w:rFonts w:ascii="Times New Roman" w:hAnsi="Times New Roman" w:cs="Times New Roman"/>
          <w:sz w:val="24"/>
          <w:szCs w:val="24"/>
        </w:rPr>
        <w:t xml:space="preserve"> counterparts</w:t>
      </w:r>
      <w:del w:id="88" w:author="Shea, Katriona" w:date="2021-08-16T17:15:00Z">
        <w:r w:rsidR="00151874" w:rsidDel="00507E59">
          <w:rPr>
            <w:rFonts w:ascii="Times New Roman" w:hAnsi="Times New Roman" w:cs="Times New Roman"/>
            <w:sz w:val="24"/>
            <w:szCs w:val="24"/>
          </w:rPr>
          <w:delText>, indicating that warming treatment on individuals affected the rates at which their seeds were removed</w:delText>
        </w:r>
      </w:del>
      <w:r w:rsidR="00CB742C">
        <w:rPr>
          <w:rFonts w:ascii="Times New Roman" w:hAnsi="Times New Roman" w:cs="Times New Roman"/>
          <w:sz w:val="24"/>
          <w:szCs w:val="24"/>
        </w:rPr>
        <w:t xml:space="preserve">. We also observe that seed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that had their </w:t>
      </w:r>
      <w:proofErr w:type="spellStart"/>
      <w:r w:rsidR="00CB742C">
        <w:rPr>
          <w:rFonts w:ascii="Times New Roman" w:hAnsi="Times New Roman" w:cs="Times New Roman"/>
          <w:sz w:val="24"/>
          <w:szCs w:val="24"/>
        </w:rPr>
        <w:t>elaiosomes</w:t>
      </w:r>
      <w:proofErr w:type="spellEnd"/>
      <w:r w:rsidR="00CB742C">
        <w:rPr>
          <w:rFonts w:ascii="Times New Roman" w:hAnsi="Times New Roman" w:cs="Times New Roman"/>
          <w:sz w:val="24"/>
          <w:szCs w:val="24"/>
        </w:rPr>
        <w:t xml:space="preserve"> removed were significantly less likely to be taken by insects</w:t>
      </w:r>
      <w:ins w:id="89" w:author="Shea, Katriona" w:date="2021-08-16T17:15:00Z">
        <w:r w:rsidR="00507E59">
          <w:rPr>
            <w:rFonts w:ascii="Times New Roman" w:hAnsi="Times New Roman" w:cs="Times New Roman"/>
            <w:sz w:val="24"/>
            <w:szCs w:val="24"/>
          </w:rPr>
          <w:t xml:space="preserve"> over the same time period</w:t>
        </w:r>
      </w:ins>
      <w:r w:rsidR="00CB742C">
        <w:rPr>
          <w:rFonts w:ascii="Times New Roman" w:hAnsi="Times New Roman" w:cs="Times New Roman"/>
          <w:sz w:val="24"/>
          <w:szCs w:val="24"/>
        </w:rPr>
        <w:t>.</w:t>
      </w:r>
      <w:r w:rsidR="008C4F57">
        <w:rPr>
          <w:rFonts w:ascii="Times New Roman" w:hAnsi="Times New Roman" w:cs="Times New Roman"/>
          <w:sz w:val="24"/>
          <w:szCs w:val="24"/>
        </w:rPr>
        <w:t xml:space="preserve"> </w:t>
      </w:r>
      <w:del w:id="90" w:author="Trevor D." w:date="2021-10-02T19:16:00Z">
        <w:r w:rsidR="008C4F57" w:rsidDel="006030AB">
          <w:rPr>
            <w:rFonts w:ascii="Times New Roman" w:hAnsi="Times New Roman" w:cs="Times New Roman"/>
            <w:sz w:val="24"/>
            <w:szCs w:val="24"/>
          </w:rPr>
          <w:delText xml:space="preserve">These </w:delText>
        </w:r>
      </w:del>
      <w:ins w:id="91" w:author="Trevor D." w:date="2021-10-02T20:07:00Z">
        <w:r w:rsidR="00D15DF0">
          <w:rPr>
            <w:rFonts w:ascii="Times New Roman" w:hAnsi="Times New Roman" w:cs="Times New Roman"/>
            <w:sz w:val="24"/>
            <w:szCs w:val="24"/>
          </w:rPr>
          <w:t>These</w:t>
        </w:r>
      </w:ins>
      <w:ins w:id="92" w:author="Trevor D." w:date="2021-10-02T19:16:00Z">
        <w:r w:rsidR="006030AB">
          <w:rPr>
            <w:rFonts w:ascii="Times New Roman" w:hAnsi="Times New Roman" w:cs="Times New Roman"/>
            <w:sz w:val="24"/>
            <w:szCs w:val="24"/>
          </w:rPr>
          <w:t xml:space="preserve"> </w:t>
        </w:r>
      </w:ins>
      <w:del w:id="93" w:author="Trevor D." w:date="2021-10-02T20:04:00Z">
        <w:r w:rsidR="008C4F57" w:rsidDel="00C91512">
          <w:rPr>
            <w:rFonts w:ascii="Times New Roman" w:hAnsi="Times New Roman" w:cs="Times New Roman"/>
            <w:sz w:val="24"/>
            <w:szCs w:val="24"/>
          </w:rPr>
          <w:delText xml:space="preserve">results </w:delText>
        </w:r>
      </w:del>
      <w:ins w:id="94" w:author="Trevor D." w:date="2021-10-02T20:04:00Z">
        <w:r w:rsidR="00C91512">
          <w:rPr>
            <w:rFonts w:ascii="Times New Roman" w:hAnsi="Times New Roman" w:cs="Times New Roman"/>
            <w:sz w:val="24"/>
            <w:szCs w:val="24"/>
          </w:rPr>
          <w:t xml:space="preserve">findings </w:t>
        </w:r>
      </w:ins>
      <w:r w:rsidR="008C4F57">
        <w:rPr>
          <w:rFonts w:ascii="Times New Roman" w:hAnsi="Times New Roman" w:cs="Times New Roman"/>
          <w:sz w:val="24"/>
          <w:szCs w:val="24"/>
        </w:rPr>
        <w:t xml:space="preserve">provide evidence that climate </w:t>
      </w:r>
      <w:del w:id="95" w:author="Trevor D." w:date="2021-10-02T19:11:00Z">
        <w:r w:rsidR="008C4F57" w:rsidDel="00860960">
          <w:rPr>
            <w:rFonts w:ascii="Times New Roman" w:hAnsi="Times New Roman" w:cs="Times New Roman"/>
            <w:sz w:val="24"/>
            <w:szCs w:val="24"/>
          </w:rPr>
          <w:delText xml:space="preserve">change </w:delText>
        </w:r>
      </w:del>
      <w:ins w:id="96" w:author="Trevor D." w:date="2021-10-02T19:11:00Z">
        <w:r w:rsidR="00860960">
          <w:rPr>
            <w:rFonts w:ascii="Times New Roman" w:hAnsi="Times New Roman" w:cs="Times New Roman"/>
            <w:sz w:val="24"/>
            <w:szCs w:val="24"/>
          </w:rPr>
          <w:t xml:space="preserve">warming </w:t>
        </w:r>
      </w:ins>
      <w:r w:rsidR="008C4F57">
        <w:rPr>
          <w:rFonts w:ascii="Times New Roman" w:hAnsi="Times New Roman" w:cs="Times New Roman"/>
          <w:sz w:val="24"/>
          <w:szCs w:val="24"/>
        </w:rPr>
        <w:t>may alter aspects of the dispersal process such as seed removal, which could possibly 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48BE501F" w14:textId="278CA52D" w:rsidR="00B705D6" w:rsidDel="005F724A" w:rsidRDefault="00B705D6" w:rsidP="000B0D23">
      <w:pPr>
        <w:spacing w:line="240" w:lineRule="auto"/>
        <w:ind w:firstLine="360"/>
        <w:jc w:val="both"/>
        <w:rPr>
          <w:del w:id="97" w:author="Trevor D." w:date="2021-10-02T17:10:00Z"/>
          <w:rFonts w:ascii="Times New Roman" w:hAnsi="Times New Roman" w:cs="Times New Roman"/>
          <w:sz w:val="24"/>
          <w:szCs w:val="24"/>
        </w:rPr>
      </w:pPr>
      <w:commentRangeStart w:id="98"/>
      <w:r>
        <w:rPr>
          <w:rFonts w:ascii="Times New Roman" w:hAnsi="Times New Roman" w:cs="Times New Roman"/>
          <w:sz w:val="24"/>
          <w:szCs w:val="24"/>
        </w:rPr>
        <w:t xml:space="preserve">For sedentary organisms such as plants, seed dispersal is essential to </w:t>
      </w:r>
      <w:del w:id="99" w:author="Trevor D." w:date="2021-10-02T21:10:00Z">
        <w:r w:rsidDel="00C939BE">
          <w:rPr>
            <w:rFonts w:ascii="Times New Roman" w:hAnsi="Times New Roman" w:cs="Times New Roman"/>
            <w:sz w:val="24"/>
            <w:szCs w:val="24"/>
          </w:rPr>
          <w:delText xml:space="preserve">the </w:delText>
        </w:r>
      </w:del>
      <w:r>
        <w:rPr>
          <w:rFonts w:ascii="Times New Roman" w:hAnsi="Times New Roman" w:cs="Times New Roman"/>
          <w:sz w:val="24"/>
          <w:szCs w:val="24"/>
        </w:rPr>
        <w:t xml:space="preserve">movement of populations because </w:t>
      </w:r>
      <w:r w:rsidR="00165110">
        <w:rPr>
          <w:rFonts w:ascii="Times New Roman" w:hAnsi="Times New Roman" w:cs="Times New Roman"/>
          <w:sz w:val="24"/>
          <w:szCs w:val="24"/>
        </w:rPr>
        <w:t xml:space="preserve">it is the only stage in the life cycle that movement </w:t>
      </w:r>
      <w:del w:id="100" w:author="Trevor D." w:date="2021-10-02T21:10:00Z">
        <w:r w:rsidR="00165110" w:rsidDel="00C939BE">
          <w:rPr>
            <w:rFonts w:ascii="Times New Roman" w:hAnsi="Times New Roman" w:cs="Times New Roman"/>
            <w:sz w:val="24"/>
            <w:szCs w:val="24"/>
          </w:rPr>
          <w:delText>can occur</w:delText>
        </w:r>
      </w:del>
      <w:ins w:id="101" w:author="Trevor D." w:date="2021-10-02T21:10:00Z">
        <w:r w:rsidR="00C939BE">
          <w:rPr>
            <w:rFonts w:ascii="Times New Roman" w:hAnsi="Times New Roman" w:cs="Times New Roman"/>
            <w:sz w:val="24"/>
            <w:szCs w:val="24"/>
          </w:rPr>
          <w:t>occurs</w:t>
        </w:r>
      </w:ins>
      <w:r w:rsidR="00165110">
        <w:rPr>
          <w:rFonts w:ascii="Times New Roman" w:hAnsi="Times New Roman" w:cs="Times New Roman"/>
          <w:sz w:val="24"/>
          <w:szCs w:val="24"/>
        </w:rPr>
        <w:t xml:space="preserve">. </w:t>
      </w:r>
      <w:commentRangeEnd w:id="98"/>
      <w:r w:rsidR="00507E59">
        <w:rPr>
          <w:rStyle w:val="CommentReference"/>
        </w:rPr>
        <w:commentReference w:id="98"/>
      </w:r>
      <w:r w:rsidR="00165110">
        <w:rPr>
          <w:rFonts w:ascii="Times New Roman" w:hAnsi="Times New Roman" w:cs="Times New Roman"/>
          <w:sz w:val="24"/>
          <w:szCs w:val="24"/>
        </w:rPr>
        <w:t xml:space="preserve">While plant propagules are often dispersed by abiotic vectors such as wind, water, and gravity, they </w:t>
      </w:r>
      <w:del w:id="102" w:author="Trevor D." w:date="2021-10-02T21:11:00Z">
        <w:r w:rsidR="00165110" w:rsidDel="00C939BE">
          <w:rPr>
            <w:rFonts w:ascii="Times New Roman" w:hAnsi="Times New Roman" w:cs="Times New Roman"/>
            <w:sz w:val="24"/>
            <w:szCs w:val="24"/>
          </w:rPr>
          <w:delText xml:space="preserve">are </w:delText>
        </w:r>
      </w:del>
      <w:ins w:id="103" w:author="Shea, Katriona" w:date="2021-08-16T17:15:00Z">
        <w:del w:id="104" w:author="Trevor D." w:date="2021-10-02T21:11:00Z">
          <w:r w:rsidR="00507E59" w:rsidDel="00C939BE">
            <w:rPr>
              <w:rFonts w:ascii="Times New Roman" w:hAnsi="Times New Roman" w:cs="Times New Roman"/>
              <w:sz w:val="24"/>
              <w:szCs w:val="24"/>
            </w:rPr>
            <w:delText xml:space="preserve">also </w:delText>
          </w:r>
        </w:del>
      </w:ins>
      <w:del w:id="105" w:author="Trevor D." w:date="2021-10-02T21:11:00Z">
        <w:r w:rsidR="00165110" w:rsidDel="00C939BE">
          <w:rPr>
            <w:rFonts w:ascii="Times New Roman" w:hAnsi="Times New Roman" w:cs="Times New Roman"/>
            <w:sz w:val="24"/>
            <w:szCs w:val="24"/>
          </w:rPr>
          <w:delText>often</w:delText>
        </w:r>
      </w:del>
      <w:ins w:id="106" w:author="Trevor D." w:date="2021-10-02T21:11:00Z">
        <w:r w:rsidR="00C939BE">
          <w:rPr>
            <w:rFonts w:ascii="Times New Roman" w:hAnsi="Times New Roman" w:cs="Times New Roman"/>
            <w:sz w:val="24"/>
            <w:szCs w:val="24"/>
          </w:rPr>
          <w:t>can also be</w:t>
        </w:r>
      </w:ins>
      <w:r w:rsidR="00165110">
        <w:rPr>
          <w:rFonts w:ascii="Times New Roman" w:hAnsi="Times New Roman" w:cs="Times New Roman"/>
          <w:sz w:val="24"/>
          <w:szCs w:val="24"/>
        </w:rPr>
        <w:t xml:space="preserve"> dispersed biotically by organisms such as insects, birds, and mammals. </w:t>
      </w:r>
      <w:commentRangeStart w:id="107"/>
      <w:del w:id="108" w:author="Trevor D." w:date="2021-10-02T17:10:00Z">
        <w:r w:rsidR="00165110" w:rsidDel="005F724A">
          <w:rPr>
            <w:rFonts w:ascii="Times New Roman" w:hAnsi="Times New Roman" w:cs="Times New Roman"/>
            <w:sz w:val="24"/>
            <w:szCs w:val="24"/>
          </w:rPr>
          <w:delText xml:space="preserve">For example, the seeds of the mahaleb cherry </w:delText>
        </w:r>
        <w:r w:rsidR="00165110" w:rsidDel="005F724A">
          <w:rPr>
            <w:rFonts w:ascii="Times New Roman" w:hAnsi="Times New Roman" w:cs="Times New Roman"/>
            <w:i/>
            <w:iCs/>
            <w:sz w:val="24"/>
            <w:szCs w:val="24"/>
          </w:rPr>
          <w:delText>Prunus mahaleb</w:delText>
        </w:r>
        <w:r w:rsidR="00165110" w:rsidDel="005F724A">
          <w:rPr>
            <w:rFonts w:ascii="Times New Roman" w:hAnsi="Times New Roman" w:cs="Times New Roman"/>
            <w:sz w:val="24"/>
            <w:szCs w:val="24"/>
          </w:rPr>
          <w:delText xml:space="preserve"> are</w:delText>
        </w:r>
        <w:r w:rsidR="00C05AC4" w:rsidDel="005F724A">
          <w:rPr>
            <w:rFonts w:ascii="Times New Roman" w:hAnsi="Times New Roman" w:cs="Times New Roman"/>
            <w:sz w:val="24"/>
            <w:szCs w:val="24"/>
          </w:rPr>
          <w:delText xml:space="preserve"> ingested, moved, and defecated by a variety of mammals such as foxes and badgers as well as birds such as crows, thrushes, warblers, and robins (Herrera and Jordano 1981; </w:delText>
        </w:r>
        <w:r w:rsidR="00C05AC4" w:rsidRPr="00C05AC4" w:rsidDel="005F724A">
          <w:rPr>
            <w:rFonts w:ascii="Times New Roman" w:hAnsi="Times New Roman" w:cs="Times New Roman"/>
            <w:color w:val="222222"/>
            <w:sz w:val="24"/>
            <w:szCs w:val="24"/>
            <w:shd w:val="clear" w:color="auto" w:fill="FFFFFF"/>
          </w:rPr>
          <w:delText>Guitián</w:delText>
        </w:r>
        <w:r w:rsidR="00C05AC4" w:rsidDel="005F724A">
          <w:rPr>
            <w:rFonts w:ascii="Times New Roman" w:hAnsi="Times New Roman" w:cs="Times New Roman"/>
            <w:color w:val="222222"/>
            <w:sz w:val="24"/>
            <w:szCs w:val="24"/>
            <w:shd w:val="clear" w:color="auto" w:fill="FFFFFF"/>
          </w:rPr>
          <w:delText xml:space="preserve"> </w:delText>
        </w:r>
        <w:r w:rsidR="00C05AC4" w:rsidDel="005F724A">
          <w:rPr>
            <w:rFonts w:ascii="Times New Roman" w:hAnsi="Times New Roman" w:cs="Times New Roman"/>
            <w:i/>
            <w:iCs/>
            <w:color w:val="222222"/>
            <w:sz w:val="24"/>
            <w:szCs w:val="24"/>
            <w:shd w:val="clear" w:color="auto" w:fill="FFFFFF"/>
          </w:rPr>
          <w:delText>et al</w:delText>
        </w:r>
        <w:r w:rsidR="00C05AC4" w:rsidDel="005F724A">
          <w:rPr>
            <w:rFonts w:ascii="Times New Roman" w:hAnsi="Times New Roman" w:cs="Times New Roman"/>
            <w:color w:val="222222"/>
            <w:sz w:val="24"/>
            <w:szCs w:val="24"/>
            <w:shd w:val="clear" w:color="auto" w:fill="FFFFFF"/>
          </w:rPr>
          <w:delText>. 1992;</w:delText>
        </w:r>
        <w:r w:rsidR="00C05AC4" w:rsidDel="005F724A">
          <w:rPr>
            <w:rFonts w:ascii="Times New Roman" w:hAnsi="Times New Roman" w:cs="Times New Roman"/>
            <w:sz w:val="24"/>
            <w:szCs w:val="24"/>
          </w:rPr>
          <w:delText xml:space="preserve"> Jordano </w:delText>
        </w:r>
        <w:r w:rsidR="00C05AC4" w:rsidDel="005F724A">
          <w:rPr>
            <w:rFonts w:ascii="Times New Roman" w:hAnsi="Times New Roman" w:cs="Times New Roman"/>
            <w:i/>
            <w:iCs/>
            <w:sz w:val="24"/>
            <w:szCs w:val="24"/>
          </w:rPr>
          <w:delText>et al</w:delText>
        </w:r>
        <w:r w:rsidR="00C05AC4" w:rsidDel="005F724A">
          <w:rPr>
            <w:rFonts w:ascii="Times New Roman" w:hAnsi="Times New Roman" w:cs="Times New Roman"/>
            <w:sz w:val="24"/>
            <w:szCs w:val="24"/>
          </w:rPr>
          <w:delText>. 2007).</w:delText>
        </w:r>
        <w:r w:rsidR="006D0C19" w:rsidDel="005F724A">
          <w:rPr>
            <w:rFonts w:ascii="Times New Roman" w:hAnsi="Times New Roman" w:cs="Times New Roman"/>
            <w:sz w:val="24"/>
            <w:szCs w:val="24"/>
          </w:rPr>
          <w:delText xml:space="preserve"> The acorns of various oak trees (</w:delText>
        </w:r>
        <w:r w:rsidR="006D0C19" w:rsidDel="005F724A">
          <w:rPr>
            <w:rFonts w:ascii="Times New Roman" w:hAnsi="Times New Roman" w:cs="Times New Roman"/>
            <w:i/>
            <w:iCs/>
            <w:sz w:val="24"/>
            <w:szCs w:val="24"/>
          </w:rPr>
          <w:delText xml:space="preserve">Quercus </w:delText>
        </w:r>
        <w:r w:rsidR="006D0C19" w:rsidDel="005F724A">
          <w:rPr>
            <w:rFonts w:ascii="Times New Roman" w:hAnsi="Times New Roman" w:cs="Times New Roman"/>
            <w:sz w:val="24"/>
            <w:szCs w:val="24"/>
          </w:rPr>
          <w:delText xml:space="preserve">sp.) are often dispersed and cached by a variety of rodents such as mice and squirrels (Jensen and Nielsen 1986; Vander Wall 2001; </w:delText>
        </w:r>
        <w:r w:rsidR="006D0C19" w:rsidRPr="006D0C19" w:rsidDel="005F724A">
          <w:rPr>
            <w:rFonts w:ascii="Times New Roman" w:hAnsi="Times New Roman" w:cs="Times New Roman"/>
            <w:color w:val="222222"/>
            <w:sz w:val="24"/>
            <w:szCs w:val="24"/>
            <w:shd w:val="clear" w:color="auto" w:fill="FFFFFF"/>
          </w:rPr>
          <w:delText>Gómez</w:delText>
        </w:r>
        <w:r w:rsidR="006D0C19" w:rsidDel="005F724A">
          <w:rPr>
            <w:rFonts w:ascii="Times New Roman" w:hAnsi="Times New Roman" w:cs="Times New Roman"/>
            <w:color w:val="222222"/>
            <w:sz w:val="24"/>
            <w:szCs w:val="24"/>
            <w:shd w:val="clear" w:color="auto" w:fill="FFFFFF"/>
          </w:rPr>
          <w:delText xml:space="preserve"> </w:delText>
        </w:r>
        <w:r w:rsidR="006D0C19" w:rsidDel="005F724A">
          <w:rPr>
            <w:rFonts w:ascii="Times New Roman" w:hAnsi="Times New Roman" w:cs="Times New Roman"/>
            <w:i/>
            <w:iCs/>
            <w:color w:val="222222"/>
            <w:sz w:val="24"/>
            <w:szCs w:val="24"/>
            <w:shd w:val="clear" w:color="auto" w:fill="FFFFFF"/>
          </w:rPr>
          <w:delText>et al</w:delText>
        </w:r>
        <w:r w:rsidR="006D0C19" w:rsidDel="005F724A">
          <w:rPr>
            <w:rFonts w:ascii="Times New Roman" w:hAnsi="Times New Roman" w:cs="Times New Roman"/>
            <w:color w:val="222222"/>
            <w:sz w:val="24"/>
            <w:szCs w:val="24"/>
            <w:shd w:val="clear" w:color="auto" w:fill="FFFFFF"/>
          </w:rPr>
          <w:delText>. 2008</w:delText>
        </w:r>
        <w:r w:rsidR="006D0C19" w:rsidDel="005F724A">
          <w:rPr>
            <w:rFonts w:ascii="Times New Roman" w:hAnsi="Times New Roman" w:cs="Times New Roman"/>
            <w:sz w:val="24"/>
            <w:szCs w:val="24"/>
          </w:rPr>
          <w:delText>).</w:delText>
        </w:r>
        <w:r w:rsidR="00E57B27" w:rsidDel="005F724A">
          <w:rPr>
            <w:rFonts w:ascii="Times New Roman" w:hAnsi="Times New Roman" w:cs="Times New Roman"/>
            <w:sz w:val="24"/>
            <w:szCs w:val="24"/>
          </w:rPr>
          <w:delText xml:space="preserve"> </w:delText>
        </w:r>
        <w:r w:rsidR="0010506E" w:rsidDel="005F724A">
          <w:rPr>
            <w:rFonts w:ascii="Times New Roman" w:hAnsi="Times New Roman" w:cs="Times New Roman"/>
            <w:sz w:val="24"/>
            <w:szCs w:val="24"/>
          </w:rPr>
          <w:delText xml:space="preserve">Some </w:delText>
        </w:r>
        <w:r w:rsidR="00E57B27" w:rsidDel="005F724A">
          <w:rPr>
            <w:rFonts w:ascii="Times New Roman" w:hAnsi="Times New Roman" w:cs="Times New Roman"/>
            <w:sz w:val="24"/>
            <w:szCs w:val="24"/>
          </w:rPr>
          <w:delText xml:space="preserve">species </w:delText>
        </w:r>
        <w:r w:rsidR="0010506E" w:rsidDel="005F724A">
          <w:rPr>
            <w:rFonts w:ascii="Times New Roman" w:hAnsi="Times New Roman" w:cs="Times New Roman"/>
            <w:sz w:val="24"/>
            <w:szCs w:val="24"/>
          </w:rPr>
          <w:delText>can even be</w:delText>
        </w:r>
        <w:r w:rsidR="00E57B27" w:rsidDel="005F724A">
          <w:rPr>
            <w:rFonts w:ascii="Times New Roman" w:hAnsi="Times New Roman" w:cs="Times New Roman"/>
            <w:sz w:val="24"/>
            <w:szCs w:val="24"/>
          </w:rPr>
          <w:delText xml:space="preserve"> dispersed by carnivores when they prey on frugivores or granivores with seeds in their digestive tract (</w:delText>
        </w:r>
        <w:r w:rsidR="00E57B27" w:rsidRPr="00E57B27" w:rsidDel="005F724A">
          <w:rPr>
            <w:rFonts w:ascii="Times New Roman" w:hAnsi="Times New Roman" w:cs="Times New Roman"/>
            <w:sz w:val="24"/>
            <w:szCs w:val="24"/>
          </w:rPr>
          <w:delText>Hämäläinen</w:delText>
        </w:r>
        <w:r w:rsidR="00E57B27" w:rsidDel="005F724A">
          <w:rPr>
            <w:rFonts w:ascii="Times New Roman" w:hAnsi="Times New Roman" w:cs="Times New Roman"/>
            <w:sz w:val="24"/>
            <w:szCs w:val="24"/>
          </w:rPr>
          <w:delText xml:space="preserve"> </w:delText>
        </w:r>
        <w:r w:rsidR="00E57B27" w:rsidDel="005F724A">
          <w:rPr>
            <w:rFonts w:ascii="Times New Roman" w:hAnsi="Times New Roman" w:cs="Times New Roman"/>
            <w:i/>
            <w:iCs/>
            <w:sz w:val="24"/>
            <w:szCs w:val="24"/>
          </w:rPr>
          <w:delText>et al</w:delText>
        </w:r>
        <w:r w:rsidR="00E57B27" w:rsidDel="005F724A">
          <w:rPr>
            <w:rFonts w:ascii="Times New Roman" w:hAnsi="Times New Roman" w:cs="Times New Roman"/>
            <w:sz w:val="24"/>
            <w:szCs w:val="24"/>
          </w:rPr>
          <w:delText>. 2017).</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 xml:space="preserve">Humans are even </w:delText>
        </w:r>
      </w:del>
      <w:ins w:id="109" w:author="Shea, Katriona" w:date="2021-08-16T17:38:00Z">
        <w:del w:id="110" w:author="Trevor D." w:date="2021-10-02T17:10:00Z">
          <w:r w:rsidR="00AD46E0" w:rsidDel="005F724A">
            <w:rPr>
              <w:rFonts w:ascii="Times New Roman" w:hAnsi="Times New Roman" w:cs="Times New Roman"/>
              <w:sz w:val="24"/>
              <w:szCs w:val="24"/>
            </w:rPr>
            <w:delText xml:space="preserve">also often </w:delText>
          </w:r>
        </w:del>
      </w:ins>
      <w:del w:id="111" w:author="Trevor D." w:date="2021-10-02T17:10:00Z">
        <w:r w:rsidR="0068123F" w:rsidDel="005F724A">
          <w:rPr>
            <w:rFonts w:ascii="Times New Roman" w:hAnsi="Times New Roman" w:cs="Times New Roman"/>
            <w:sz w:val="24"/>
            <w:szCs w:val="24"/>
          </w:rPr>
          <w:delText>involved in the process of dispersing plant propagules, as numerous</w:delText>
        </w:r>
        <w:r w:rsidR="00394E95" w:rsidDel="005F724A">
          <w:rPr>
            <w:rFonts w:ascii="Times New Roman" w:hAnsi="Times New Roman" w:cs="Times New Roman"/>
            <w:sz w:val="24"/>
            <w:szCs w:val="24"/>
          </w:rPr>
          <w:delText xml:space="preserve"> plants</w:delText>
        </w:r>
        <w:r w:rsidR="0068123F" w:rsidDel="005F724A">
          <w:rPr>
            <w:rFonts w:ascii="Times New Roman" w:hAnsi="Times New Roman" w:cs="Times New Roman"/>
            <w:sz w:val="24"/>
            <w:szCs w:val="24"/>
          </w:rPr>
          <w:delText xml:space="preserve"> can</w:delText>
        </w:r>
        <w:r w:rsidR="00394E95" w:rsidDel="005F724A">
          <w:rPr>
            <w:rFonts w:ascii="Times New Roman" w:hAnsi="Times New Roman" w:cs="Times New Roman"/>
            <w:sz w:val="24"/>
            <w:szCs w:val="24"/>
          </w:rPr>
          <w:delText xml:space="preserve"> </w:delText>
        </w:r>
        <w:r w:rsidR="0068123F" w:rsidDel="005F724A">
          <w:rPr>
            <w:rFonts w:ascii="Times New Roman" w:hAnsi="Times New Roman" w:cs="Times New Roman"/>
            <w:sz w:val="24"/>
            <w:szCs w:val="24"/>
          </w:rPr>
          <w:delText>be</w:delText>
        </w:r>
        <w:r w:rsidR="00394E95" w:rsidDel="005F724A">
          <w:rPr>
            <w:rFonts w:ascii="Times New Roman" w:hAnsi="Times New Roman" w:cs="Times New Roman"/>
            <w:sz w:val="24"/>
            <w:szCs w:val="24"/>
          </w:rPr>
          <w:delText xml:space="preserve"> dispersed</w:delText>
        </w:r>
        <w:r w:rsidR="0068123F" w:rsidDel="005F724A">
          <w:rPr>
            <w:rFonts w:ascii="Times New Roman" w:hAnsi="Times New Roman" w:cs="Times New Roman"/>
            <w:sz w:val="24"/>
            <w:szCs w:val="24"/>
          </w:rPr>
          <w:delText xml:space="preserve"> </w:delText>
        </w:r>
        <w:r w:rsidR="00394E95" w:rsidDel="005F724A">
          <w:rPr>
            <w:rFonts w:ascii="Times New Roman" w:hAnsi="Times New Roman" w:cs="Times New Roman"/>
            <w:sz w:val="24"/>
            <w:szCs w:val="24"/>
          </w:rPr>
          <w:delText xml:space="preserve">when propagules attach to clothing (Wichmann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2009</w:delText>
        </w:r>
        <w:r w:rsidR="00C04157" w:rsidDel="005F724A">
          <w:rPr>
            <w:rFonts w:ascii="Times New Roman" w:hAnsi="Times New Roman" w:cs="Times New Roman"/>
            <w:sz w:val="24"/>
            <w:szCs w:val="24"/>
          </w:rPr>
          <w:delText>; Ansong and Pickering 2014</w:delText>
        </w:r>
        <w:r w:rsidR="00394E95" w:rsidDel="005F724A">
          <w:rPr>
            <w:rFonts w:ascii="Times New Roman" w:hAnsi="Times New Roman" w:cs="Times New Roman"/>
            <w:sz w:val="24"/>
            <w:szCs w:val="24"/>
          </w:rPr>
          <w:delText xml:space="preserve">), are caught in air currents generated by passing vehicles (Von Der Lippe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2013)</w:delText>
        </w:r>
        <w:r w:rsidR="00C04157" w:rsidDel="005F724A">
          <w:rPr>
            <w:rFonts w:ascii="Times New Roman" w:hAnsi="Times New Roman" w:cs="Times New Roman"/>
            <w:sz w:val="24"/>
            <w:szCs w:val="24"/>
          </w:rPr>
          <w:delText xml:space="preserve"> or</w:delText>
        </w:r>
        <w:r w:rsidR="00394E95" w:rsidDel="005F724A">
          <w:rPr>
            <w:rFonts w:ascii="Times New Roman" w:hAnsi="Times New Roman" w:cs="Times New Roman"/>
            <w:sz w:val="24"/>
            <w:szCs w:val="24"/>
          </w:rPr>
          <w:delText xml:space="preserve"> on the vehicles themselves (Veldman and Putz 2010; Taylor </w:delText>
        </w:r>
        <w:r w:rsidR="00394E95" w:rsidDel="005F724A">
          <w:rPr>
            <w:rFonts w:ascii="Times New Roman" w:hAnsi="Times New Roman" w:cs="Times New Roman"/>
            <w:i/>
            <w:iCs/>
            <w:sz w:val="24"/>
            <w:szCs w:val="24"/>
          </w:rPr>
          <w:delText>et al</w:delText>
        </w:r>
        <w:r w:rsidR="00394E95" w:rsidDel="005F724A">
          <w:rPr>
            <w:rFonts w:ascii="Times New Roman" w:hAnsi="Times New Roman" w:cs="Times New Roman"/>
            <w:sz w:val="24"/>
            <w:szCs w:val="24"/>
          </w:rPr>
          <w:delText>. 2012)</w:delText>
        </w:r>
        <w:r w:rsidR="00C04157" w:rsidDel="005F724A">
          <w:rPr>
            <w:rFonts w:ascii="Times New Roman" w:hAnsi="Times New Roman" w:cs="Times New Roman"/>
            <w:sz w:val="24"/>
            <w:szCs w:val="24"/>
          </w:rPr>
          <w:delText>, as a contaminant of</w:delText>
        </w:r>
        <w:r w:rsidR="0068123F" w:rsidDel="005F724A">
          <w:rPr>
            <w:rFonts w:ascii="Times New Roman" w:hAnsi="Times New Roman" w:cs="Times New Roman"/>
            <w:sz w:val="24"/>
            <w:szCs w:val="24"/>
          </w:rPr>
          <w:delText xml:space="preserve"> horticultural stock </w:delText>
        </w:r>
        <w:r w:rsidR="00C04157" w:rsidDel="005F724A">
          <w:rPr>
            <w:rFonts w:ascii="Times New Roman" w:hAnsi="Times New Roman" w:cs="Times New Roman"/>
            <w:sz w:val="24"/>
            <w:szCs w:val="24"/>
          </w:rPr>
          <w:delText>(</w:delText>
        </w:r>
        <w:r w:rsidR="0068123F" w:rsidDel="005F724A">
          <w:rPr>
            <w:rFonts w:ascii="Times New Roman" w:hAnsi="Times New Roman" w:cs="Times New Roman"/>
            <w:sz w:val="24"/>
            <w:szCs w:val="24"/>
          </w:rPr>
          <w:delText>Hodkinson and Thompson 1997</w:delText>
        </w:r>
        <w:r w:rsidR="00204FAB" w:rsidDel="005F724A">
          <w:rPr>
            <w:rFonts w:ascii="Times New Roman" w:hAnsi="Times New Roman" w:cs="Times New Roman"/>
            <w:sz w:val="24"/>
            <w:szCs w:val="24"/>
          </w:rPr>
          <w:delText xml:space="preserve">), and as impurities in agricultural produce such as grains (Shimono and Konuma 2008; </w:delText>
        </w:r>
        <w:r w:rsidR="0068123F" w:rsidDel="005F724A">
          <w:rPr>
            <w:rFonts w:ascii="Times New Roman" w:hAnsi="Times New Roman" w:cs="Times New Roman"/>
            <w:sz w:val="24"/>
            <w:szCs w:val="24"/>
          </w:rPr>
          <w:delText xml:space="preserve">Michael </w:delText>
        </w:r>
        <w:r w:rsidR="0068123F" w:rsidDel="005F724A">
          <w:rPr>
            <w:rFonts w:ascii="Times New Roman" w:hAnsi="Times New Roman" w:cs="Times New Roman"/>
            <w:i/>
            <w:iCs/>
            <w:sz w:val="24"/>
            <w:szCs w:val="24"/>
          </w:rPr>
          <w:delText>et al</w:delText>
        </w:r>
        <w:r w:rsidR="0068123F" w:rsidDel="005F724A">
          <w:rPr>
            <w:rFonts w:ascii="Times New Roman" w:hAnsi="Times New Roman" w:cs="Times New Roman"/>
            <w:sz w:val="24"/>
            <w:szCs w:val="24"/>
          </w:rPr>
          <w:delText>. 2010</w:delText>
        </w:r>
        <w:r w:rsidR="00204FAB" w:rsidDel="005F724A">
          <w:rPr>
            <w:rFonts w:ascii="Times New Roman" w:hAnsi="Times New Roman" w:cs="Times New Roman"/>
            <w:sz w:val="24"/>
            <w:szCs w:val="24"/>
          </w:rPr>
          <w:delText xml:space="preserve">; Wilson </w:delText>
        </w:r>
        <w:r w:rsidR="00204FAB" w:rsidDel="005F724A">
          <w:rPr>
            <w:rFonts w:ascii="Times New Roman" w:hAnsi="Times New Roman" w:cs="Times New Roman"/>
            <w:i/>
            <w:iCs/>
            <w:sz w:val="24"/>
            <w:szCs w:val="24"/>
          </w:rPr>
          <w:delText>et al</w:delText>
        </w:r>
        <w:r w:rsidR="00204FAB" w:rsidDel="005F724A">
          <w:rPr>
            <w:rFonts w:ascii="Times New Roman" w:hAnsi="Times New Roman" w:cs="Times New Roman"/>
            <w:sz w:val="24"/>
            <w:szCs w:val="24"/>
          </w:rPr>
          <w:delText>. 2016</w:delText>
        </w:r>
        <w:r w:rsidR="00C04157" w:rsidDel="005F724A">
          <w:rPr>
            <w:rFonts w:ascii="Times New Roman" w:hAnsi="Times New Roman" w:cs="Times New Roman"/>
            <w:sz w:val="24"/>
            <w:szCs w:val="24"/>
          </w:rPr>
          <w:delText>).</w:delText>
        </w:r>
        <w:r w:rsidR="0065549E" w:rsidDel="005F724A">
          <w:rPr>
            <w:rFonts w:ascii="Times New Roman" w:hAnsi="Times New Roman" w:cs="Times New Roman"/>
            <w:sz w:val="24"/>
            <w:szCs w:val="24"/>
          </w:rPr>
          <w:delText xml:space="preserve"> The prevalence in ecological literature of studies regarding these sorts of dispersal indicate</w:delText>
        </w:r>
        <w:r w:rsidR="0058649C" w:rsidDel="005F724A">
          <w:rPr>
            <w:rFonts w:ascii="Times New Roman" w:hAnsi="Times New Roman" w:cs="Times New Roman"/>
            <w:sz w:val="24"/>
            <w:szCs w:val="24"/>
          </w:rPr>
          <w:delText>s</w:delText>
        </w:r>
        <w:r w:rsidR="0065549E" w:rsidDel="005F724A">
          <w:rPr>
            <w:rFonts w:ascii="Times New Roman" w:hAnsi="Times New Roman" w:cs="Times New Roman"/>
            <w:sz w:val="24"/>
            <w:szCs w:val="24"/>
          </w:rPr>
          <w:delText xml:space="preserve"> a growing interest in identifying and quantifying dispersal by organisms such as insects, animals, and humans.</w:delText>
        </w:r>
        <w:commentRangeEnd w:id="107"/>
        <w:r w:rsidR="00AD46E0" w:rsidDel="005F724A">
          <w:rPr>
            <w:rStyle w:val="CommentReference"/>
          </w:rPr>
          <w:commentReference w:id="107"/>
        </w:r>
      </w:del>
    </w:p>
    <w:p w14:paraId="21090A04" w14:textId="167CEE76" w:rsidR="00C04157" w:rsidRDefault="0065549E" w:rsidP="005F724A">
      <w:pPr>
        <w:spacing w:line="240" w:lineRule="auto"/>
        <w:ind w:firstLine="360"/>
        <w:jc w:val="both"/>
        <w:rPr>
          <w:ins w:id="112" w:author="Trevor D." w:date="2021-10-02T17:11:00Z"/>
          <w:rFonts w:ascii="Times New Roman" w:hAnsi="Times New Roman" w:cs="Times New Roman"/>
          <w:sz w:val="24"/>
          <w:szCs w:val="24"/>
        </w:rPr>
      </w:pPr>
      <w:commentRangeStart w:id="113"/>
      <w:commentRangeStart w:id="114"/>
      <w:r>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ins w:id="115" w:author="Trevor D." w:date="2021-10-02T17:16:00Z">
        <w:r w:rsidR="005F724A">
          <w:rPr>
            <w:rFonts w:ascii="Times New Roman" w:hAnsi="Times New Roman" w:cs="Times New Roman"/>
            <w:sz w:val="24"/>
            <w:szCs w:val="24"/>
          </w:rPr>
          <w:t>, both primary and secondary in nature</w:t>
        </w:r>
      </w:ins>
      <w:ins w:id="116" w:author="Trevor D." w:date="2021-10-03T13:45:00Z">
        <w:r w:rsidR="0068119A">
          <w:rPr>
            <w:rFonts w:ascii="Times New Roman" w:hAnsi="Times New Roman" w:cs="Times New Roman"/>
            <w:sz w:val="24"/>
            <w:szCs w:val="24"/>
          </w:rPr>
          <w:t xml:space="preserve"> (Figure 1)</w:t>
        </w:r>
      </w:ins>
      <w:del w:id="117" w:author="Trevor D." w:date="2021-10-02T21:11:00Z">
        <w:r w:rsidR="003D5A17" w:rsidDel="00C939BE">
          <w:rPr>
            <w:rFonts w:ascii="Times New Roman" w:hAnsi="Times New Roman" w:cs="Times New Roman"/>
            <w:sz w:val="24"/>
            <w:szCs w:val="24"/>
          </w:rPr>
          <w:delText xml:space="preserve"> for any given species</w:delText>
        </w:r>
      </w:del>
      <w:r w:rsidR="00951781">
        <w:rPr>
          <w:rFonts w:ascii="Times New Roman" w:hAnsi="Times New Roman" w:cs="Times New Roman"/>
          <w:sz w:val="24"/>
          <w:szCs w:val="24"/>
        </w:rPr>
        <w:t xml:space="preserve">. </w:t>
      </w:r>
      <w:commentRangeEnd w:id="113"/>
      <w:r w:rsidR="00AD46E0">
        <w:rPr>
          <w:rStyle w:val="CommentReference"/>
        </w:rPr>
        <w:commentReference w:id="113"/>
      </w:r>
      <w:commentRangeEnd w:id="114"/>
      <w:r w:rsidR="005F724A">
        <w:rPr>
          <w:rStyle w:val="CommentReference"/>
        </w:rPr>
        <w:commentReference w:id="114"/>
      </w:r>
      <w:del w:id="118" w:author="Trevor D." w:date="2021-10-02T17:15:00Z">
        <w:r w:rsidR="00346C6D" w:rsidDel="005F724A">
          <w:rPr>
            <w:rFonts w:ascii="Times New Roman" w:hAnsi="Times New Roman" w:cs="Times New Roman"/>
            <w:sz w:val="24"/>
            <w:szCs w:val="24"/>
          </w:rPr>
          <w:delText>For example, in the mahaleb cherry</w:delText>
        </w:r>
        <w:r w:rsidR="00E41751" w:rsidDel="005F724A">
          <w:rPr>
            <w:rFonts w:ascii="Times New Roman" w:hAnsi="Times New Roman" w:cs="Times New Roman"/>
            <w:sz w:val="24"/>
            <w:szCs w:val="24"/>
          </w:rPr>
          <w:delText xml:space="preserve"> </w:delText>
        </w:r>
        <w:r w:rsidR="00E41751" w:rsidDel="005F724A">
          <w:rPr>
            <w:rFonts w:ascii="Times New Roman" w:hAnsi="Times New Roman" w:cs="Times New Roman"/>
            <w:i/>
            <w:iCs/>
            <w:sz w:val="24"/>
            <w:szCs w:val="24"/>
          </w:rPr>
          <w:delText>Prunus mahaleb</w:delText>
        </w:r>
        <w:r w:rsidR="00AD5A9B" w:rsidDel="005F724A">
          <w:rPr>
            <w:rFonts w:ascii="Times New Roman" w:hAnsi="Times New Roman" w:cs="Times New Roman"/>
            <w:sz w:val="24"/>
            <w:szCs w:val="24"/>
          </w:rPr>
          <w:delText xml:space="preserve"> listed earlier</w:delText>
        </w:r>
        <w:r w:rsidR="00E41751" w:rsidDel="005F724A">
          <w:rPr>
            <w:rFonts w:ascii="Times New Roman" w:hAnsi="Times New Roman" w:cs="Times New Roman"/>
            <w:sz w:val="24"/>
            <w:szCs w:val="24"/>
          </w:rPr>
          <w:delText>,</w:delText>
        </w:r>
        <w:r w:rsidR="00C04157" w:rsidDel="005F724A">
          <w:rPr>
            <w:rFonts w:ascii="Times New Roman" w:hAnsi="Times New Roman" w:cs="Times New Roman"/>
            <w:sz w:val="24"/>
            <w:szCs w:val="24"/>
          </w:rPr>
          <w:delText xml:space="preserve"> while seeds </w:delText>
        </w:r>
        <w:r w:rsidR="00AD5A9B" w:rsidDel="005F724A">
          <w:rPr>
            <w:rFonts w:ascii="Times New Roman" w:hAnsi="Times New Roman" w:cs="Times New Roman"/>
            <w:sz w:val="24"/>
            <w:szCs w:val="24"/>
          </w:rPr>
          <w:delText>are often</w:delText>
        </w:r>
        <w:r w:rsidR="00C04157" w:rsidDel="005F724A">
          <w:rPr>
            <w:rFonts w:ascii="Times New Roman" w:hAnsi="Times New Roman" w:cs="Times New Roman"/>
            <w:sz w:val="24"/>
            <w:szCs w:val="24"/>
          </w:rPr>
          <w:delText xml:space="preserve"> consumed directly from the tree by birds</w:delText>
        </w:r>
        <w:r w:rsidR="00AD5A9B" w:rsidDel="005F724A">
          <w:rPr>
            <w:rFonts w:ascii="Times New Roman" w:hAnsi="Times New Roman" w:cs="Times New Roman"/>
            <w:sz w:val="24"/>
            <w:szCs w:val="24"/>
          </w:rPr>
          <w:delText xml:space="preserve"> before primary dispersal via gravity</w:delText>
        </w:r>
        <w:r w:rsidR="00C04157" w:rsidDel="005F724A">
          <w:rPr>
            <w:rFonts w:ascii="Times New Roman" w:hAnsi="Times New Roman" w:cs="Times New Roman"/>
            <w:sz w:val="24"/>
            <w:szCs w:val="24"/>
          </w:rPr>
          <w:delText xml:space="preserve">, they may also be consumed off the ground and </w:delText>
        </w:r>
        <w:r w:rsidR="00951781" w:rsidDel="005F724A">
          <w:rPr>
            <w:rFonts w:ascii="Times New Roman" w:hAnsi="Times New Roman" w:cs="Times New Roman"/>
            <w:sz w:val="24"/>
            <w:szCs w:val="24"/>
          </w:rPr>
          <w:delText>undergo secondary dispersal</w:delText>
        </w:r>
        <w:r w:rsidR="00C04157" w:rsidDel="005F724A">
          <w:rPr>
            <w:rFonts w:ascii="Times New Roman" w:hAnsi="Times New Roman" w:cs="Times New Roman"/>
            <w:sz w:val="24"/>
            <w:szCs w:val="24"/>
          </w:rPr>
          <w:delText xml:space="preserve"> by birds and mammals after</w:delText>
        </w:r>
        <w:r w:rsidR="00951781" w:rsidDel="005F724A">
          <w:rPr>
            <w:rFonts w:ascii="Times New Roman" w:hAnsi="Times New Roman" w:cs="Times New Roman"/>
            <w:sz w:val="24"/>
            <w:szCs w:val="24"/>
          </w:rPr>
          <w:delText xml:space="preserve"> primary</w:delText>
        </w:r>
        <w:r w:rsidR="00C04157" w:rsidDel="005F724A">
          <w:rPr>
            <w:rFonts w:ascii="Times New Roman" w:hAnsi="Times New Roman" w:cs="Times New Roman"/>
            <w:sz w:val="24"/>
            <w:szCs w:val="24"/>
          </w:rPr>
          <w:delText xml:space="preserve"> dispersal via gravity</w:delText>
        </w:r>
        <w:r w:rsidR="00706007" w:rsidDel="005F724A">
          <w:rPr>
            <w:rFonts w:ascii="Times New Roman" w:hAnsi="Times New Roman" w:cs="Times New Roman"/>
            <w:sz w:val="24"/>
            <w:szCs w:val="24"/>
          </w:rPr>
          <w:delText xml:space="preserve">. </w:delText>
        </w:r>
      </w:del>
      <w:r w:rsidR="00951781">
        <w:rPr>
          <w:rFonts w:ascii="Times New Roman" w:hAnsi="Times New Roman" w:cs="Times New Roman"/>
          <w:sz w:val="24"/>
          <w:szCs w:val="24"/>
        </w:rPr>
        <w:t>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 or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 can help us quantify how plant populations expand</w:t>
      </w:r>
      <w:r w:rsidR="00AE3CF1">
        <w:rPr>
          <w:rFonts w:ascii="Times New Roman" w:hAnsi="Times New Roman" w:cs="Times New Roman"/>
          <w:sz w:val="24"/>
          <w:szCs w:val="24"/>
        </w:rPr>
        <w:t xml:space="preserve"> 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ins w:id="119" w:author="Shea, Katriona" w:date="2021-08-16T17:39:00Z">
        <w:r w:rsidR="00AD46E0">
          <w:rPr>
            <w:rFonts w:ascii="Times New Roman" w:hAnsi="Times New Roman" w:cs="Times New Roman"/>
            <w:sz w:val="24"/>
            <w:szCs w:val="24"/>
          </w:rPr>
          <w:t>,</w:t>
        </w:r>
      </w:ins>
      <w:r>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quantifying how they disperse seeds mak</w:t>
      </w:r>
      <w:r>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w:t>
      </w:r>
      <w:ins w:id="120" w:author="Trevor D." w:date="2021-10-02T21:13:00Z">
        <w:r w:rsidR="00CC4AE9">
          <w:rPr>
            <w:rFonts w:ascii="Times New Roman" w:hAnsi="Times New Roman" w:cs="Times New Roman"/>
            <w:sz w:val="24"/>
            <w:szCs w:val="24"/>
          </w:rPr>
          <w:t xml:space="preserve">smaller </w:t>
        </w:r>
      </w:ins>
      <w:del w:id="121" w:author="Trevor D." w:date="2021-10-02T17:19:00Z">
        <w:r w:rsidR="003D5A17" w:rsidDel="005F724A">
          <w:rPr>
            <w:rFonts w:ascii="Times New Roman" w:hAnsi="Times New Roman" w:cs="Times New Roman"/>
            <w:sz w:val="24"/>
            <w:szCs w:val="24"/>
          </w:rPr>
          <w:delText xml:space="preserve">smaller </w:delText>
        </w:r>
      </w:del>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Pr>
          <w:rFonts w:ascii="Times New Roman" w:hAnsi="Times New Roman" w:cs="Times New Roman"/>
          <w:sz w:val="24"/>
          <w:szCs w:val="24"/>
        </w:rPr>
        <w:t xml:space="preserve"> (Rogers </w:t>
      </w:r>
      <w:r>
        <w:rPr>
          <w:rFonts w:ascii="Times New Roman" w:hAnsi="Times New Roman" w:cs="Times New Roman"/>
          <w:i/>
          <w:iCs/>
          <w:sz w:val="24"/>
          <w:szCs w:val="24"/>
        </w:rPr>
        <w:t>et al</w:t>
      </w:r>
      <w:r>
        <w:rPr>
          <w:rFonts w:ascii="Times New Roman" w:hAnsi="Times New Roman" w:cs="Times New Roman"/>
          <w:sz w:val="24"/>
          <w:szCs w:val="24"/>
        </w:rPr>
        <w:t>. 2019)</w:t>
      </w:r>
      <w:r w:rsidR="003D5A17">
        <w:rPr>
          <w:rFonts w:ascii="Times New Roman" w:hAnsi="Times New Roman" w:cs="Times New Roman"/>
          <w:sz w:val="24"/>
          <w:szCs w:val="24"/>
        </w:rPr>
        <w:t>.</w:t>
      </w:r>
    </w:p>
    <w:p w14:paraId="05A98612" w14:textId="482893F8" w:rsidR="005F724A" w:rsidDel="00860960" w:rsidRDefault="005F724A" w:rsidP="006030AB">
      <w:pPr>
        <w:spacing w:line="240" w:lineRule="auto"/>
        <w:ind w:firstLine="360"/>
        <w:jc w:val="both"/>
        <w:rPr>
          <w:del w:id="122" w:author="Trevor D." w:date="2021-10-02T19:07:00Z"/>
          <w:rFonts w:ascii="Times New Roman" w:hAnsi="Times New Roman" w:cs="Times New Roman"/>
          <w:sz w:val="24"/>
          <w:szCs w:val="24"/>
        </w:rPr>
      </w:pPr>
    </w:p>
    <w:p w14:paraId="406E9803" w14:textId="6B920B43"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w:t>
      </w:r>
      <w:proofErr w:type="spellStart"/>
      <w:r w:rsidR="006C2638">
        <w:rPr>
          <w:rFonts w:ascii="Times New Roman" w:hAnsi="Times New Roman" w:cs="Times New Roman"/>
          <w:sz w:val="24"/>
          <w:szCs w:val="24"/>
        </w:rPr>
        <w:t>Longland</w:t>
      </w:r>
      <w:proofErr w:type="spellEnd"/>
      <w:r w:rsidR="006C2638">
        <w:rPr>
          <w:rFonts w:ascii="Times New Roman" w:hAnsi="Times New Roman" w:cs="Times New Roman"/>
          <w:sz w:val="24"/>
          <w:szCs w:val="24"/>
        </w:rPr>
        <w:t xml:space="preserve">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a small structure on the seed achene that facilitate</w:t>
      </w:r>
      <w:r w:rsidR="00497079">
        <w:rPr>
          <w:rFonts w:ascii="Times New Roman" w:hAnsi="Times New Roman" w:cs="Times New Roman"/>
          <w:sz w:val="24"/>
          <w:szCs w:val="24"/>
        </w:rPr>
        <w:t>s</w:t>
      </w:r>
      <w:ins w:id="123" w:author="Trevor D." w:date="2021-10-02T21:14:00Z">
        <w:r w:rsidR="00CC4AE9">
          <w:rPr>
            <w:rFonts w:ascii="Times New Roman" w:hAnsi="Times New Roman" w:cs="Times New Roman"/>
            <w:sz w:val="24"/>
            <w:szCs w:val="24"/>
          </w:rPr>
          <w:t xml:space="preserve"> removal and</w:t>
        </w:r>
      </w:ins>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w:t>
      </w:r>
      <w:commentRangeStart w:id="124"/>
      <w:commentRangeStart w:id="125"/>
      <w:r w:rsidR="00FA69A0">
        <w:rPr>
          <w:rFonts w:ascii="Times New Roman" w:hAnsi="Times New Roman" w:cs="Times New Roman"/>
          <w:sz w:val="24"/>
          <w:szCs w:val="24"/>
        </w:rPr>
        <w:t xml:space="preserve">The </w:t>
      </w:r>
      <w:proofErr w:type="spellStart"/>
      <w:r w:rsidR="00FA69A0">
        <w:rPr>
          <w:rFonts w:ascii="Times New Roman" w:hAnsi="Times New Roman" w:cs="Times New Roman"/>
          <w:sz w:val="24"/>
          <w:szCs w:val="24"/>
        </w:rPr>
        <w:t>elaiosome</w:t>
      </w:r>
      <w:proofErr w:type="spellEnd"/>
      <w:r w:rsidR="00FA69A0">
        <w:rPr>
          <w:rFonts w:ascii="Times New Roman" w:hAnsi="Times New Roman" w:cs="Times New Roman"/>
          <w:sz w:val="24"/>
          <w:szCs w:val="24"/>
        </w:rPr>
        <w:t xml:space="preserv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w:t>
      </w:r>
      <w:proofErr w:type="spellStart"/>
      <w:r w:rsidR="00FA69A0" w:rsidRPr="00FA69A0">
        <w:rPr>
          <w:rFonts w:ascii="Times New Roman" w:hAnsi="Times New Roman" w:cs="Times New Roman"/>
          <w:sz w:val="24"/>
          <w:szCs w:val="24"/>
        </w:rPr>
        <w:t>elaiosome</w:t>
      </w:r>
      <w:proofErr w:type="spellEnd"/>
      <w:r w:rsidR="00FA69A0" w:rsidRPr="00FA69A0">
        <w:rPr>
          <w:rFonts w:ascii="Times New Roman" w:hAnsi="Times New Roman" w:cs="Times New Roman"/>
          <w:sz w:val="24"/>
          <w:szCs w:val="24"/>
        </w:rPr>
        <w:t xml:space="preserv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commentRangeEnd w:id="124"/>
      <w:r w:rsidR="00AD46E0">
        <w:rPr>
          <w:rStyle w:val="CommentReference"/>
        </w:rPr>
        <w:commentReference w:id="124"/>
      </w:r>
      <w:commentRangeEnd w:id="125"/>
      <w:r w:rsidR="007F53B5">
        <w:rPr>
          <w:rStyle w:val="CommentReference"/>
        </w:rPr>
        <w:commentReference w:id="125"/>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ins w:id="126" w:author="Trevor D." w:date="2021-10-03T12:56:00Z">
        <w:r w:rsidR="00907C17">
          <w:rPr>
            <w:rFonts w:ascii="Times New Roman" w:hAnsi="Times New Roman" w:cs="Times New Roman"/>
            <w:sz w:val="24"/>
            <w:szCs w:val="24"/>
          </w:rPr>
          <w:t xml:space="preserve">. </w:t>
        </w:r>
      </w:ins>
      <w:del w:id="127" w:author="Trevor D." w:date="2021-10-03T12:56:00Z">
        <w:r w:rsidR="003C78ED" w:rsidDel="00907C17">
          <w:rPr>
            <w:rFonts w:ascii="Times New Roman" w:hAnsi="Times New Roman" w:cs="Times New Roman"/>
            <w:sz w:val="24"/>
            <w:szCs w:val="24"/>
          </w:rPr>
          <w:delText>.</w:delText>
        </w:r>
      </w:del>
      <w:ins w:id="128" w:author="Trevor D." w:date="2021-10-03T12:56:00Z">
        <w:r w:rsidR="00907C17">
          <w:rPr>
            <w:rFonts w:ascii="Times New Roman" w:hAnsi="Times New Roman" w:cs="Times New Roman"/>
            <w:sz w:val="24"/>
            <w:szCs w:val="24"/>
          </w:rPr>
          <w:t>R</w:t>
        </w:r>
      </w:ins>
      <w:ins w:id="129" w:author="Trevor D." w:date="2021-10-02T20:25:00Z">
        <w:r w:rsidR="00FD5603">
          <w:rPr>
            <w:rFonts w:ascii="Times New Roman" w:hAnsi="Times New Roman" w:cs="Times New Roman"/>
            <w:sz w:val="24"/>
            <w:szCs w:val="24"/>
          </w:rPr>
          <w:t>emoval of</w:t>
        </w:r>
      </w:ins>
      <w:ins w:id="130" w:author="Trevor D." w:date="2021-10-02T20:26:00Z">
        <w:r w:rsidR="00FD5603">
          <w:rPr>
            <w:rFonts w:ascii="Times New Roman" w:hAnsi="Times New Roman" w:cs="Times New Roman"/>
            <w:sz w:val="24"/>
            <w:szCs w:val="24"/>
          </w:rPr>
          <w:t xml:space="preserve"> a seed by ants is not guaranteed to result in successful dispersal of that particular seed,</w:t>
        </w:r>
      </w:ins>
      <w:ins w:id="131" w:author="Trevor D." w:date="2021-10-03T12:56:00Z">
        <w:r w:rsidR="00907C17">
          <w:rPr>
            <w:rFonts w:ascii="Times New Roman" w:hAnsi="Times New Roman" w:cs="Times New Roman"/>
            <w:sz w:val="24"/>
            <w:szCs w:val="24"/>
          </w:rPr>
          <w:t xml:space="preserve"> as seeds can still be consumed or destroyed in the process; nonetheless,</w:t>
        </w:r>
      </w:ins>
      <w:ins w:id="132" w:author="Trevor D." w:date="2021-10-02T20:26:00Z">
        <w:r w:rsidR="00FD5603">
          <w:rPr>
            <w:rFonts w:ascii="Times New Roman" w:hAnsi="Times New Roman" w:cs="Times New Roman"/>
            <w:sz w:val="24"/>
            <w:szCs w:val="24"/>
          </w:rPr>
          <w:t xml:space="preserve"> it is</w:t>
        </w:r>
      </w:ins>
      <w:ins w:id="133" w:author="Trevor D." w:date="2021-10-03T12:56:00Z">
        <w:r w:rsidR="00907C17">
          <w:rPr>
            <w:rFonts w:ascii="Times New Roman" w:hAnsi="Times New Roman" w:cs="Times New Roman"/>
            <w:sz w:val="24"/>
            <w:szCs w:val="24"/>
          </w:rPr>
          <w:t xml:space="preserve"> still</w:t>
        </w:r>
      </w:ins>
      <w:ins w:id="134" w:author="Trevor D." w:date="2021-10-02T20:26:00Z">
        <w:r w:rsidR="00FD5603">
          <w:rPr>
            <w:rFonts w:ascii="Times New Roman" w:hAnsi="Times New Roman" w:cs="Times New Roman"/>
            <w:sz w:val="24"/>
            <w:szCs w:val="24"/>
          </w:rPr>
          <w:t xml:space="preserve"> </w:t>
        </w:r>
      </w:ins>
      <w:ins w:id="135" w:author="Trevor D." w:date="2021-10-02T20:31:00Z">
        <w:r w:rsidR="00FD5603">
          <w:rPr>
            <w:rFonts w:ascii="Times New Roman" w:hAnsi="Times New Roman" w:cs="Times New Roman"/>
            <w:sz w:val="24"/>
            <w:szCs w:val="24"/>
          </w:rPr>
          <w:t xml:space="preserve">a </w:t>
        </w:r>
      </w:ins>
      <w:ins w:id="136" w:author="Trevor D." w:date="2021-10-02T20:46:00Z">
        <w:r w:rsidR="00B9127C">
          <w:rPr>
            <w:rFonts w:ascii="Times New Roman" w:hAnsi="Times New Roman" w:cs="Times New Roman"/>
            <w:sz w:val="24"/>
            <w:szCs w:val="24"/>
          </w:rPr>
          <w:t>critical</w:t>
        </w:r>
      </w:ins>
      <w:ins w:id="137" w:author="Trevor D." w:date="2021-10-02T20:31:00Z">
        <w:r w:rsidR="00FD5603">
          <w:rPr>
            <w:rFonts w:ascii="Times New Roman" w:hAnsi="Times New Roman" w:cs="Times New Roman"/>
            <w:sz w:val="24"/>
            <w:szCs w:val="24"/>
          </w:rPr>
          <w:t xml:space="preserve"> step in secondary </w:t>
        </w:r>
      </w:ins>
      <w:ins w:id="138" w:author="Trevor D." w:date="2021-10-02T20:32:00Z">
        <w:r w:rsidR="00FD5603">
          <w:rPr>
            <w:rFonts w:ascii="Times New Roman" w:hAnsi="Times New Roman" w:cs="Times New Roman"/>
            <w:sz w:val="24"/>
            <w:szCs w:val="24"/>
          </w:rPr>
          <w:t>dispersal</w:t>
        </w:r>
      </w:ins>
      <w:ins w:id="139" w:author="Trevor D." w:date="2021-10-02T20:33:00Z">
        <w:r w:rsidR="006D2E4D">
          <w:rPr>
            <w:rFonts w:ascii="Times New Roman" w:hAnsi="Times New Roman" w:cs="Times New Roman"/>
            <w:sz w:val="24"/>
            <w:szCs w:val="24"/>
          </w:rPr>
          <w:t xml:space="preserve"> because it represents the initiation of one or more secondary dispersal processes</w:t>
        </w:r>
      </w:ins>
      <w:ins w:id="140" w:author="Trevor D." w:date="2021-10-03T12:57:00Z">
        <w:r w:rsidR="00907C17">
          <w:rPr>
            <w:rFonts w:ascii="Times New Roman" w:hAnsi="Times New Roman" w:cs="Times New Roman"/>
            <w:sz w:val="24"/>
            <w:szCs w:val="24"/>
          </w:rPr>
          <w:t xml:space="preserve"> that move seeds further from the parent plant.</w:t>
        </w:r>
      </w:ins>
      <w:ins w:id="141" w:author="Trevor D." w:date="2021-10-03T12:55:00Z">
        <w:r w:rsidR="00907C17">
          <w:rPr>
            <w:rFonts w:ascii="Times New Roman" w:hAnsi="Times New Roman" w:cs="Times New Roman"/>
            <w:sz w:val="24"/>
            <w:szCs w:val="24"/>
          </w:rPr>
          <w:t xml:space="preserve"> </w:t>
        </w:r>
      </w:ins>
    </w:p>
    <w:p w14:paraId="339921E7" w14:textId="219719F9" w:rsidR="000B63BA"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w:t>
      </w:r>
      <w:del w:id="142" w:author="Trevor D." w:date="2021-10-02T20:46:00Z">
        <w:r w:rsidR="000B0D23" w:rsidDel="00B9127C">
          <w:rPr>
            <w:rFonts w:ascii="Times New Roman" w:hAnsi="Times New Roman" w:cs="Times New Roman"/>
            <w:sz w:val="24"/>
            <w:szCs w:val="24"/>
          </w:rPr>
          <w:delText xml:space="preserve">such </w:delText>
        </w:r>
      </w:del>
      <w:r w:rsidR="000B0D23">
        <w:rPr>
          <w:rFonts w:ascii="Times New Roman" w:hAnsi="Times New Roman" w:cs="Times New Roman"/>
          <w:sz w:val="24"/>
          <w:szCs w:val="24"/>
        </w:rPr>
        <w:t>ant-mediated</w:t>
      </w:r>
      <w:ins w:id="143" w:author="Trevor D." w:date="2021-10-02T20:26:00Z">
        <w:r w:rsidR="00FD5603">
          <w:rPr>
            <w:rFonts w:ascii="Times New Roman" w:hAnsi="Times New Roman" w:cs="Times New Roman"/>
            <w:sz w:val="24"/>
            <w:szCs w:val="24"/>
          </w:rPr>
          <w:t xml:space="preserve"> seed removal</w:t>
        </w:r>
      </w:ins>
      <w:del w:id="144" w:author="Trevor D." w:date="2021-10-02T20:33:00Z">
        <w:r w:rsidR="000B0D23" w:rsidDel="006D2E4D">
          <w:rPr>
            <w:rFonts w:ascii="Times New Roman" w:hAnsi="Times New Roman" w:cs="Times New Roman"/>
            <w:sz w:val="24"/>
            <w:szCs w:val="24"/>
          </w:rPr>
          <w:delText xml:space="preserve"> secondary</w:delText>
        </w:r>
        <w:r w:rsidDel="006D2E4D">
          <w:rPr>
            <w:rFonts w:ascii="Times New Roman" w:hAnsi="Times New Roman" w:cs="Times New Roman"/>
            <w:sz w:val="24"/>
            <w:szCs w:val="24"/>
          </w:rPr>
          <w:delText xml:space="preserve"> dispersal</w:delText>
        </w:r>
      </w:del>
      <w:ins w:id="145" w:author="Trevor D." w:date="2021-10-02T19:41:00Z">
        <w:r w:rsidR="00F423B1">
          <w:rPr>
            <w:rFonts w:ascii="Times New Roman" w:hAnsi="Times New Roman" w:cs="Times New Roman"/>
            <w:sz w:val="24"/>
            <w:szCs w:val="24"/>
          </w:rPr>
          <w:t xml:space="preserve"> can be quite challenging</w:t>
        </w:r>
      </w:ins>
      <w:ins w:id="146" w:author="Trevor D." w:date="2021-10-02T20:46:00Z">
        <w:r w:rsidR="00B9127C">
          <w:rPr>
            <w:rFonts w:ascii="Times New Roman" w:hAnsi="Times New Roman" w:cs="Times New Roman"/>
            <w:sz w:val="24"/>
            <w:szCs w:val="24"/>
          </w:rPr>
          <w:t>, though</w:t>
        </w:r>
      </w:ins>
      <w:del w:id="147" w:author="Trevor D." w:date="2021-10-02T19:40:00Z">
        <w:r w:rsidR="000B0D23" w:rsidDel="00F423B1">
          <w:rPr>
            <w:rFonts w:ascii="Times New Roman" w:hAnsi="Times New Roman" w:cs="Times New Roman"/>
            <w:sz w:val="24"/>
            <w:szCs w:val="24"/>
          </w:rPr>
          <w:delText>, as well as the primary dispersal that precedes it,</w:delText>
        </w:r>
        <w:r w:rsidDel="00F423B1">
          <w:rPr>
            <w:rFonts w:ascii="Times New Roman" w:hAnsi="Times New Roman" w:cs="Times New Roman"/>
            <w:sz w:val="24"/>
            <w:szCs w:val="24"/>
          </w:rPr>
          <w:delText xml:space="preserve"> </w:delText>
        </w:r>
      </w:del>
      <w:ins w:id="148" w:author="Shea, Katriona" w:date="2021-08-16T17:41:00Z">
        <w:del w:id="149" w:author="Trevor D." w:date="2021-10-02T19:40:00Z">
          <w:r w:rsidR="00AD46E0" w:rsidDel="00F423B1">
            <w:rPr>
              <w:rFonts w:ascii="Times New Roman" w:hAnsi="Times New Roman" w:cs="Times New Roman"/>
              <w:sz w:val="24"/>
              <w:szCs w:val="24"/>
            </w:rPr>
            <w:delText>is</w:delText>
          </w:r>
        </w:del>
      </w:ins>
      <w:ins w:id="150" w:author="Shea, Katriona" w:date="2021-08-16T17:42:00Z">
        <w:del w:id="151" w:author="Trevor D." w:date="2021-10-02T19:40:00Z">
          <w:r w:rsidR="00AD46E0" w:rsidDel="00F423B1">
            <w:rPr>
              <w:rFonts w:ascii="Times New Roman" w:hAnsi="Times New Roman" w:cs="Times New Roman"/>
              <w:sz w:val="24"/>
              <w:szCs w:val="24"/>
            </w:rPr>
            <w:delText xml:space="preserve"> challenging in its own right</w:delText>
          </w:r>
        </w:del>
        <w:r w:rsidR="00AD46E0">
          <w:rPr>
            <w:rFonts w:ascii="Times New Roman" w:hAnsi="Times New Roman" w:cs="Times New Roman"/>
            <w:sz w:val="24"/>
            <w:szCs w:val="24"/>
          </w:rPr>
          <w:t>.</w:t>
        </w:r>
        <w:del w:id="152" w:author="Trevor D." w:date="2021-10-02T19:40:00Z">
          <w:r w:rsidR="00AD46E0" w:rsidDel="00F423B1">
            <w:rPr>
              <w:rFonts w:ascii="Times New Roman" w:hAnsi="Times New Roman" w:cs="Times New Roman"/>
              <w:sz w:val="24"/>
              <w:szCs w:val="24"/>
            </w:rPr>
            <w:delText xml:space="preserve"> </w:delText>
          </w:r>
        </w:del>
        <w:r w:rsidR="00AD46E0">
          <w:rPr>
            <w:rFonts w:ascii="Times New Roman" w:hAnsi="Times New Roman" w:cs="Times New Roman"/>
            <w:sz w:val="24"/>
            <w:szCs w:val="24"/>
          </w:rPr>
          <w:t xml:space="preserve"> </w:t>
        </w:r>
        <w:del w:id="153" w:author="Trevor D." w:date="2021-10-02T20:34:00Z">
          <w:r w:rsidR="00AD46E0" w:rsidDel="006D2E4D">
            <w:rPr>
              <w:rFonts w:ascii="Times New Roman" w:hAnsi="Times New Roman" w:cs="Times New Roman"/>
              <w:sz w:val="24"/>
              <w:szCs w:val="24"/>
            </w:rPr>
            <w:delText>Even more complicated i</w:delText>
          </w:r>
        </w:del>
        <w:del w:id="154" w:author="Trevor D." w:date="2021-10-02T19:41:00Z">
          <w:r w:rsidR="00AD46E0" w:rsidDel="00F423B1">
            <w:rPr>
              <w:rFonts w:ascii="Times New Roman" w:hAnsi="Times New Roman" w:cs="Times New Roman"/>
              <w:sz w:val="24"/>
              <w:szCs w:val="24"/>
            </w:rPr>
            <w:delText>t</w:delText>
          </w:r>
        </w:del>
        <w:del w:id="155" w:author="Trevor D." w:date="2021-10-02T20:34:00Z">
          <w:r w:rsidR="00AD46E0" w:rsidDel="006D2E4D">
            <w:rPr>
              <w:rFonts w:ascii="Times New Roman" w:hAnsi="Times New Roman" w:cs="Times New Roman"/>
              <w:sz w:val="24"/>
              <w:szCs w:val="24"/>
            </w:rPr>
            <w:delText xml:space="preserve"> to investigate how such processes are </w:delText>
          </w:r>
        </w:del>
      </w:ins>
      <w:del w:id="156" w:author="Trevor D." w:date="2021-10-02T20:34:00Z">
        <w:r w:rsidDel="006D2E4D">
          <w:rPr>
            <w:rFonts w:ascii="Times New Roman" w:hAnsi="Times New Roman" w:cs="Times New Roman"/>
            <w:sz w:val="24"/>
            <w:szCs w:val="24"/>
          </w:rPr>
          <w:delText>can be</w:delText>
        </w:r>
        <w:r w:rsidR="00BE773F" w:rsidDel="006D2E4D">
          <w:rPr>
            <w:rFonts w:ascii="Times New Roman" w:hAnsi="Times New Roman" w:cs="Times New Roman"/>
            <w:sz w:val="24"/>
            <w:szCs w:val="24"/>
          </w:rPr>
          <w:delText xml:space="preserve"> possibly</w:delText>
        </w:r>
        <w:r w:rsidDel="006D2E4D">
          <w:rPr>
            <w:rFonts w:ascii="Times New Roman" w:hAnsi="Times New Roman" w:cs="Times New Roman"/>
            <w:sz w:val="24"/>
            <w:szCs w:val="24"/>
          </w:rPr>
          <w:delText xml:space="preserve"> complicated </w:delText>
        </w:r>
      </w:del>
      <w:ins w:id="157" w:author="Shea, Katriona" w:date="2021-08-16T17:42:00Z">
        <w:del w:id="158" w:author="Trevor D." w:date="2021-10-02T20:34:00Z">
          <w:r w:rsidR="00AD46E0" w:rsidDel="006D2E4D">
            <w:rPr>
              <w:rFonts w:ascii="Times New Roman" w:hAnsi="Times New Roman" w:cs="Times New Roman"/>
              <w:sz w:val="24"/>
              <w:szCs w:val="24"/>
            </w:rPr>
            <w:delText xml:space="preserve">modified </w:delText>
          </w:r>
        </w:del>
      </w:ins>
      <w:del w:id="159" w:author="Trevor D." w:date="2021-10-02T20:34:00Z">
        <w:r w:rsidDel="006D2E4D">
          <w:rPr>
            <w:rFonts w:ascii="Times New Roman" w:hAnsi="Times New Roman" w:cs="Times New Roman"/>
            <w:sz w:val="24"/>
            <w:szCs w:val="24"/>
          </w:rPr>
          <w:delText>by</w:delText>
        </w:r>
      </w:del>
      <w:ins w:id="160" w:author="Trevor D." w:date="2021-10-02T20:34:00Z">
        <w:r w:rsidR="006D2E4D">
          <w:rPr>
            <w:rFonts w:ascii="Times New Roman" w:hAnsi="Times New Roman" w:cs="Times New Roman"/>
            <w:sz w:val="24"/>
            <w:szCs w:val="24"/>
          </w:rPr>
          <w:t>This challenge is further complicated by</w:t>
        </w:r>
      </w:ins>
      <w:r>
        <w:rPr>
          <w:rFonts w:ascii="Times New Roman" w:hAnsi="Times New Roman" w:cs="Times New Roman"/>
          <w:sz w:val="24"/>
          <w:szCs w:val="24"/>
        </w:rPr>
        <w:t xml:space="preserve"> climate change, </w:t>
      </w:r>
      <w:ins w:id="161" w:author="Shea, Katriona" w:date="2021-08-16T17:42:00Z">
        <w:del w:id="162" w:author="Trevor D." w:date="2021-10-02T21:18:00Z">
          <w:r w:rsidR="00AD46E0" w:rsidDel="006357A6">
            <w:rPr>
              <w:rFonts w:ascii="Times New Roman" w:hAnsi="Times New Roman" w:cs="Times New Roman"/>
              <w:sz w:val="24"/>
              <w:szCs w:val="24"/>
            </w:rPr>
            <w:delText xml:space="preserve">such as climate warming, </w:delText>
          </w:r>
        </w:del>
      </w:ins>
      <w:del w:id="163" w:author="Trevor D." w:date="2021-10-02T21:18:00Z">
        <w:r w:rsidDel="006357A6">
          <w:rPr>
            <w:rFonts w:ascii="Times New Roman" w:hAnsi="Times New Roman" w:cs="Times New Roman"/>
            <w:sz w:val="24"/>
            <w:szCs w:val="24"/>
          </w:rPr>
          <w:delText>as climate change</w:delText>
        </w:r>
      </w:del>
      <w:ins w:id="164" w:author="Trevor D." w:date="2021-10-02T21:18:00Z">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ins>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w:t>
      </w:r>
      <w:del w:id="165" w:author="Shea, Katriona" w:date="2021-08-16T17:42:00Z">
        <w:r w:rsidR="001C7AE8" w:rsidDel="00AD46E0">
          <w:rPr>
            <w:rFonts w:ascii="Times New Roman" w:hAnsi="Times New Roman" w:cs="Times New Roman"/>
            <w:sz w:val="24"/>
            <w:szCs w:val="24"/>
          </w:rPr>
          <w:delText xml:space="preserve">aspects and </w:delText>
        </w:r>
      </w:del>
      <w:r w:rsidR="001C7AE8">
        <w:rPr>
          <w:rFonts w:ascii="Times New Roman" w:hAnsi="Times New Roman" w:cs="Times New Roman"/>
          <w:sz w:val="24"/>
          <w:szCs w:val="24"/>
        </w:rPr>
        <w:t xml:space="preserve">characteristics of </w:t>
      </w:r>
      <w:del w:id="166" w:author="Trevor D." w:date="2021-10-02T18:54:00Z">
        <w:r w:rsidR="001C7AE8" w:rsidDel="007F53B5">
          <w:rPr>
            <w:rFonts w:ascii="Times New Roman" w:hAnsi="Times New Roman" w:cs="Times New Roman"/>
            <w:sz w:val="24"/>
            <w:szCs w:val="24"/>
          </w:rPr>
          <w:delText>the</w:delText>
        </w:r>
        <w:r w:rsidR="000B0D23" w:rsidDel="007F53B5">
          <w:rPr>
            <w:rFonts w:ascii="Times New Roman" w:hAnsi="Times New Roman" w:cs="Times New Roman"/>
            <w:sz w:val="24"/>
            <w:szCs w:val="24"/>
          </w:rPr>
          <w:delText>se</w:delText>
        </w:r>
        <w:r w:rsidR="001C7AE8" w:rsidDel="007F53B5">
          <w:rPr>
            <w:rFonts w:ascii="Times New Roman" w:hAnsi="Times New Roman" w:cs="Times New Roman"/>
            <w:sz w:val="24"/>
            <w:szCs w:val="24"/>
          </w:rPr>
          <w:delText xml:space="preserve"> dispersal process</w:delText>
        </w:r>
        <w:r w:rsidR="000B0D23" w:rsidDel="007F53B5">
          <w:rPr>
            <w:rFonts w:ascii="Times New Roman" w:hAnsi="Times New Roman" w:cs="Times New Roman"/>
            <w:sz w:val="24"/>
            <w:szCs w:val="24"/>
          </w:rPr>
          <w:delText>es</w:delText>
        </w:r>
      </w:del>
      <w:ins w:id="167" w:author="Trevor D." w:date="2021-10-02T18:54:00Z">
        <w:r w:rsidR="007F53B5">
          <w:rPr>
            <w:rFonts w:ascii="Times New Roman" w:hAnsi="Times New Roman" w:cs="Times New Roman"/>
            <w:sz w:val="24"/>
            <w:szCs w:val="24"/>
          </w:rPr>
          <w:t>how seeds move aroun</w:t>
        </w:r>
      </w:ins>
      <w:ins w:id="168" w:author="Trevor D." w:date="2021-10-02T18:55:00Z">
        <w:r w:rsidR="007F53B5">
          <w:rPr>
            <w:rFonts w:ascii="Times New Roman" w:hAnsi="Times New Roman" w:cs="Times New Roman"/>
            <w:sz w:val="24"/>
            <w:szCs w:val="24"/>
          </w:rPr>
          <w:t>d</w:t>
        </w:r>
      </w:ins>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w:t>
      </w:r>
      <w:proofErr w:type="spellStart"/>
      <w:r w:rsidR="00236781">
        <w:rPr>
          <w:rFonts w:ascii="Times New Roman" w:hAnsi="Times New Roman" w:cs="Times New Roman"/>
          <w:sz w:val="24"/>
          <w:szCs w:val="24"/>
        </w:rPr>
        <w:t>Hedhly</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w:t>
      </w:r>
      <w:proofErr w:type="spellStart"/>
      <w:r w:rsidR="00236781">
        <w:rPr>
          <w:rFonts w:ascii="Times New Roman" w:hAnsi="Times New Roman" w:cs="Times New Roman"/>
          <w:sz w:val="24"/>
          <w:szCs w:val="24"/>
        </w:rPr>
        <w:t>Caignard</w:t>
      </w:r>
      <w:proofErr w:type="spellEnd"/>
      <w:r w:rsidR="00236781">
        <w:rPr>
          <w:rFonts w:ascii="Times New Roman" w:hAnsi="Times New Roman" w:cs="Times New Roman"/>
          <w:sz w:val="24"/>
          <w:szCs w:val="24"/>
        </w:rPr>
        <w:t xml:space="preserve">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proofErr w:type="spellStart"/>
      <w:r w:rsidR="00B8707D" w:rsidRPr="00B8707D">
        <w:rPr>
          <w:rFonts w:ascii="Times New Roman" w:hAnsi="Times New Roman" w:cs="Times New Roman"/>
          <w:sz w:val="24"/>
          <w:szCs w:val="24"/>
        </w:rPr>
        <w:t>Thürig</w:t>
      </w:r>
      <w:proofErr w:type="spellEnd"/>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ins w:id="169" w:author="Trevor D." w:date="2021-10-02T20:34:00Z">
        <w:r w:rsidR="006D2E4D">
          <w:rPr>
            <w:rFonts w:ascii="Times New Roman" w:hAnsi="Times New Roman" w:cs="Times New Roman"/>
            <w:sz w:val="24"/>
            <w:szCs w:val="24"/>
          </w:rPr>
          <w:t xml:space="preserve">, thus </w:t>
        </w:r>
      </w:ins>
      <w:ins w:id="170" w:author="Trevor D." w:date="2021-10-02T20:35:00Z">
        <w:r w:rsidR="006D2E4D">
          <w:rPr>
            <w:rFonts w:ascii="Times New Roman" w:hAnsi="Times New Roman" w:cs="Times New Roman"/>
            <w:sz w:val="24"/>
            <w:szCs w:val="24"/>
          </w:rPr>
          <w:t>affecting</w:t>
        </w:r>
      </w:ins>
      <w:ins w:id="171" w:author="Trevor D." w:date="2021-10-02T20:34:00Z">
        <w:r w:rsidR="006D2E4D">
          <w:rPr>
            <w:rFonts w:ascii="Times New Roman" w:hAnsi="Times New Roman" w:cs="Times New Roman"/>
            <w:sz w:val="24"/>
            <w:szCs w:val="24"/>
          </w:rPr>
          <w:t xml:space="preserve"> the </w:t>
        </w:r>
      </w:ins>
      <w:ins w:id="172" w:author="Trevor D." w:date="2021-10-02T21:19:00Z">
        <w:r w:rsidR="007E4380">
          <w:rPr>
            <w:rFonts w:ascii="Times New Roman" w:hAnsi="Times New Roman" w:cs="Times New Roman"/>
            <w:sz w:val="24"/>
            <w:szCs w:val="24"/>
          </w:rPr>
          <w:t>number</w:t>
        </w:r>
      </w:ins>
      <w:ins w:id="173" w:author="Trevor D." w:date="2021-10-02T20:34:00Z">
        <w:r w:rsidR="006D2E4D">
          <w:rPr>
            <w:rFonts w:ascii="Times New Roman" w:hAnsi="Times New Roman" w:cs="Times New Roman"/>
            <w:sz w:val="24"/>
            <w:szCs w:val="24"/>
          </w:rPr>
          <w:t xml:space="preserve"> of seeds available for secondary dispersal</w:t>
        </w:r>
      </w:ins>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ins w:id="174" w:author="Trevor D." w:date="2021-10-02T20:35:00Z">
        <w:r w:rsidR="006D2E4D">
          <w:rPr>
            <w:rFonts w:ascii="Times New Roman" w:hAnsi="Times New Roman" w:cs="Times New Roman"/>
            <w:sz w:val="24"/>
            <w:szCs w:val="24"/>
          </w:rPr>
          <w:t xml:space="preserve">, </w:t>
        </w:r>
      </w:ins>
      <w:ins w:id="175" w:author="Trevor D." w:date="2021-10-02T21:19:00Z">
        <w:r w:rsidR="007E4380">
          <w:rPr>
            <w:rFonts w:ascii="Times New Roman" w:hAnsi="Times New Roman" w:cs="Times New Roman"/>
            <w:sz w:val="24"/>
            <w:szCs w:val="24"/>
          </w:rPr>
          <w:t>also affecting</w:t>
        </w:r>
      </w:ins>
      <w:ins w:id="176" w:author="Trevor D." w:date="2021-10-02T20:35:00Z">
        <w:r w:rsidR="006D2E4D">
          <w:rPr>
            <w:rFonts w:ascii="Times New Roman" w:hAnsi="Times New Roman" w:cs="Times New Roman"/>
            <w:sz w:val="24"/>
            <w:szCs w:val="24"/>
          </w:rPr>
          <w:t xml:space="preserve"> the </w:t>
        </w:r>
      </w:ins>
      <w:ins w:id="177" w:author="Trevor D." w:date="2021-10-02T21:19:00Z">
        <w:r w:rsidR="007E4380">
          <w:rPr>
            <w:rFonts w:ascii="Times New Roman" w:hAnsi="Times New Roman" w:cs="Times New Roman"/>
            <w:sz w:val="24"/>
            <w:szCs w:val="24"/>
          </w:rPr>
          <w:t xml:space="preserve">number </w:t>
        </w:r>
      </w:ins>
      <w:ins w:id="178" w:author="Trevor D." w:date="2021-10-02T20:35:00Z">
        <w:r w:rsidR="006D2E4D">
          <w:rPr>
            <w:rFonts w:ascii="Times New Roman" w:hAnsi="Times New Roman" w:cs="Times New Roman"/>
            <w:sz w:val="24"/>
            <w:szCs w:val="24"/>
          </w:rPr>
          <w:t>of seeds available for secondary dispersal</w:t>
        </w:r>
      </w:ins>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ins w:id="179" w:author="Trevor D." w:date="2021-10-02T20:37:00Z">
        <w:r w:rsidR="006D2E4D">
          <w:rPr>
            <w:rFonts w:ascii="Times New Roman" w:hAnsi="Times New Roman" w:cs="Times New Roman"/>
            <w:sz w:val="24"/>
            <w:szCs w:val="24"/>
          </w:rPr>
          <w:t xml:space="preserve">animal and insect </w:t>
        </w:r>
      </w:ins>
      <w:r w:rsidR="00BE773F">
        <w:rPr>
          <w:rFonts w:ascii="Times New Roman" w:hAnsi="Times New Roman" w:cs="Times New Roman"/>
          <w:sz w:val="24"/>
          <w:szCs w:val="24"/>
        </w:rPr>
        <w:t xml:space="preserve">species that </w:t>
      </w:r>
      <w:ins w:id="180" w:author="Trevor D." w:date="2021-10-02T20:36:00Z">
        <w:r w:rsidR="006D2E4D">
          <w:rPr>
            <w:rFonts w:ascii="Times New Roman" w:hAnsi="Times New Roman" w:cs="Times New Roman"/>
            <w:sz w:val="24"/>
            <w:szCs w:val="24"/>
          </w:rPr>
          <w:t xml:space="preserve">remove </w:t>
        </w:r>
      </w:ins>
      <w:del w:id="181" w:author="Trevor D." w:date="2021-10-02T20:36:00Z">
        <w:r w:rsidR="00BE773F" w:rsidDel="006D2E4D">
          <w:rPr>
            <w:rFonts w:ascii="Times New Roman" w:hAnsi="Times New Roman" w:cs="Times New Roman"/>
            <w:sz w:val="24"/>
            <w:szCs w:val="24"/>
          </w:rPr>
          <w:delText xml:space="preserve">disperse </w:delText>
        </w:r>
      </w:del>
      <w:del w:id="182" w:author="Trevor D." w:date="2021-10-02T20:37:00Z">
        <w:r w:rsidR="00BE773F" w:rsidDel="006D2E4D">
          <w:rPr>
            <w:rFonts w:ascii="Times New Roman" w:hAnsi="Times New Roman" w:cs="Times New Roman"/>
            <w:sz w:val="24"/>
            <w:szCs w:val="24"/>
          </w:rPr>
          <w:delText xml:space="preserve">a certain species’ </w:delText>
        </w:r>
      </w:del>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del w:id="183" w:author="Trevor D." w:date="2021-10-02T20:36:00Z">
        <w:r w:rsidR="00E57197" w:rsidDel="006D2E4D">
          <w:rPr>
            <w:rFonts w:ascii="Times New Roman" w:hAnsi="Times New Roman" w:cs="Times New Roman"/>
            <w:sz w:val="24"/>
            <w:szCs w:val="24"/>
          </w:rPr>
          <w:delText>animal dispersers</w:delText>
        </w:r>
      </w:del>
      <w:ins w:id="184" w:author="Trevor D." w:date="2021-10-02T20:36:00Z">
        <w:r w:rsidR="006D2E4D">
          <w:rPr>
            <w:rFonts w:ascii="Times New Roman" w:hAnsi="Times New Roman" w:cs="Times New Roman"/>
            <w:sz w:val="24"/>
            <w:szCs w:val="24"/>
          </w:rPr>
          <w:t xml:space="preserve">these </w:t>
        </w:r>
      </w:ins>
      <w:ins w:id="185" w:author="Trevor D." w:date="2021-10-02T20:37:00Z">
        <w:r w:rsidR="006D2E4D">
          <w:rPr>
            <w:rFonts w:ascii="Times New Roman" w:hAnsi="Times New Roman" w:cs="Times New Roman"/>
            <w:sz w:val="24"/>
            <w:szCs w:val="24"/>
          </w:rPr>
          <w:t>species</w:t>
        </w:r>
      </w:ins>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del w:id="186" w:author="Trevor D." w:date="2021-10-02T20:37:00Z">
        <w:r w:rsidR="00BE773F" w:rsidDel="006D2E4D">
          <w:rPr>
            <w:rFonts w:ascii="Times New Roman" w:hAnsi="Times New Roman" w:cs="Times New Roman"/>
            <w:sz w:val="24"/>
            <w:szCs w:val="24"/>
          </w:rPr>
          <w:delText>and may thus affect</w:delText>
        </w:r>
      </w:del>
      <w:ins w:id="187" w:author="Trevor D." w:date="2021-10-02T20:37:00Z">
        <w:r w:rsidR="006D2E4D">
          <w:rPr>
            <w:rFonts w:ascii="Times New Roman" w:hAnsi="Times New Roman" w:cs="Times New Roman"/>
            <w:sz w:val="24"/>
            <w:szCs w:val="24"/>
          </w:rPr>
          <w:t>with potential consequences for dispersal patterns</w:t>
        </w:r>
      </w:ins>
      <w:r w:rsidR="00BE773F">
        <w:rPr>
          <w:rFonts w:ascii="Times New Roman" w:hAnsi="Times New Roman" w:cs="Times New Roman"/>
          <w:sz w:val="24"/>
          <w:szCs w:val="24"/>
        </w:rPr>
        <w:t xml:space="preserve"> </w:t>
      </w:r>
      <w:del w:id="188" w:author="Trevor D." w:date="2021-10-02T20:37:00Z">
        <w:r w:rsidR="00BE773F" w:rsidDel="006D2E4D">
          <w:rPr>
            <w:rFonts w:ascii="Times New Roman" w:hAnsi="Times New Roman" w:cs="Times New Roman"/>
            <w:sz w:val="24"/>
            <w:szCs w:val="24"/>
          </w:rPr>
          <w:delText xml:space="preserve">its dispersal capabilities </w:delText>
        </w:r>
      </w:del>
      <w:r w:rsidR="00BE773F">
        <w:rPr>
          <w:rFonts w:ascii="Times New Roman" w:hAnsi="Times New Roman" w:cs="Times New Roman"/>
          <w:sz w:val="24"/>
          <w:szCs w:val="24"/>
        </w:rPr>
        <w:t>(</w:t>
      </w:r>
      <w:r w:rsidR="00E77CD3">
        <w:rPr>
          <w:rFonts w:ascii="Times New Roman" w:hAnsi="Times New Roman" w:cs="Times New Roman"/>
          <w:sz w:val="24"/>
          <w:szCs w:val="24"/>
        </w:rPr>
        <w:t xml:space="preserve">Ruxton and Schaefer 2012, </w:t>
      </w:r>
      <w:proofErr w:type="spellStart"/>
      <w:r w:rsidR="00E57B27">
        <w:rPr>
          <w:rFonts w:ascii="Times New Roman" w:hAnsi="Times New Roman" w:cs="Times New Roman"/>
          <w:sz w:val="24"/>
          <w:szCs w:val="24"/>
        </w:rPr>
        <w:t>Mokany</w:t>
      </w:r>
      <w:proofErr w:type="spellEnd"/>
      <w:r w:rsidR="00E57B27">
        <w:rPr>
          <w:rFonts w:ascii="Times New Roman" w:hAnsi="Times New Roman" w:cs="Times New Roman"/>
          <w:sz w:val="24"/>
          <w:szCs w:val="24"/>
        </w:rPr>
        <w:t xml:space="preserve">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del w:id="189" w:author="Trevor D." w:date="2021-10-02T21:20:00Z">
        <w:r w:rsidR="003835BB" w:rsidDel="00562CE0">
          <w:rPr>
            <w:rFonts w:ascii="Times New Roman" w:hAnsi="Times New Roman" w:cs="Times New Roman"/>
            <w:sz w:val="24"/>
            <w:szCs w:val="24"/>
          </w:rPr>
          <w:delText>Climate change also has the potential to affect</w:delText>
        </w:r>
      </w:del>
      <w:ins w:id="190" w:author="Trevor D." w:date="2021-10-02T21:20:00Z">
        <w:r w:rsidR="00562CE0">
          <w:rPr>
            <w:rFonts w:ascii="Times New Roman" w:hAnsi="Times New Roman" w:cs="Times New Roman"/>
            <w:sz w:val="24"/>
            <w:szCs w:val="24"/>
          </w:rPr>
          <w:t>Even</w:t>
        </w:r>
      </w:ins>
      <w:r w:rsidR="003835BB">
        <w:rPr>
          <w:rFonts w:ascii="Times New Roman" w:hAnsi="Times New Roman" w:cs="Times New Roman"/>
          <w:sz w:val="24"/>
          <w:szCs w:val="24"/>
        </w:rPr>
        <w:t xml:space="preserve"> seed nutrient content</w:t>
      </w:r>
      <w:ins w:id="191" w:author="Trevor D." w:date="2021-10-02T21:20:00Z">
        <w:r w:rsidR="00562CE0">
          <w:rPr>
            <w:rFonts w:ascii="Times New Roman" w:hAnsi="Times New Roman" w:cs="Times New Roman"/>
            <w:sz w:val="24"/>
            <w:szCs w:val="24"/>
          </w:rPr>
          <w:t xml:space="preserve"> has the potential to be affected by climate change</w:t>
        </w:r>
      </w:ins>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AD46E0">
        <w:rPr>
          <w:rFonts w:ascii="Times New Roman" w:hAnsi="Times New Roman" w:cs="Times New Roman"/>
          <w:sz w:val="24"/>
          <w:szCs w:val="24"/>
          <w:vertAlign w:val="subscript"/>
          <w:rPrChange w:id="192" w:author="Shea, Katriona" w:date="2021-08-16T17:43:00Z">
            <w:rPr>
              <w:rFonts w:ascii="Times New Roman" w:hAnsi="Times New Roman" w:cs="Times New Roman"/>
              <w:sz w:val="24"/>
              <w:szCs w:val="24"/>
            </w:rPr>
          </w:rPrChange>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However, there is very little research on how these 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ins w:id="193" w:author="Trevor D." w:date="2021-10-02T18:55:00Z">
        <w:r w:rsidR="007F53B5">
          <w:rPr>
            <w:rFonts w:ascii="Times New Roman" w:hAnsi="Times New Roman" w:cs="Times New Roman"/>
            <w:sz w:val="24"/>
            <w:szCs w:val="24"/>
          </w:rPr>
          <w:t xml:space="preserve"> </w:t>
        </w:r>
      </w:ins>
      <w:ins w:id="194" w:author="Trevor D." w:date="2021-10-02T21:20:00Z">
        <w:r w:rsidR="00562CE0">
          <w:rPr>
            <w:rFonts w:ascii="Times New Roman" w:hAnsi="Times New Roman" w:cs="Times New Roman"/>
            <w:sz w:val="24"/>
            <w:szCs w:val="24"/>
          </w:rPr>
          <w:t xml:space="preserve">or </w:t>
        </w:r>
      </w:ins>
      <w:ins w:id="195" w:author="Trevor D." w:date="2021-10-02T21:21:00Z">
        <w:r w:rsidR="00562CE0">
          <w:rPr>
            <w:rFonts w:ascii="Times New Roman" w:hAnsi="Times New Roman" w:cs="Times New Roman"/>
            <w:sz w:val="24"/>
            <w:szCs w:val="24"/>
          </w:rPr>
          <w:t>how these dispersers move seeds</w:t>
        </w:r>
      </w:ins>
      <w:r w:rsidR="00A70DC5">
        <w:rPr>
          <w:rFonts w:ascii="Times New Roman" w:hAnsi="Times New Roman" w:cs="Times New Roman"/>
          <w:sz w:val="24"/>
          <w:szCs w:val="24"/>
        </w:rPr>
        <w:t xml:space="preserve">; </w:t>
      </w:r>
      <w:del w:id="196" w:author="Shea, Katriona" w:date="2021-08-16T17:43:00Z">
        <w:r w:rsidR="00A70DC5" w:rsidDel="00AD46E0">
          <w:rPr>
            <w:rFonts w:ascii="Times New Roman" w:hAnsi="Times New Roman" w:cs="Times New Roman"/>
            <w:sz w:val="24"/>
            <w:szCs w:val="24"/>
          </w:rPr>
          <w:delText xml:space="preserve">more </w:delText>
        </w:r>
      </w:del>
      <w:ins w:id="197" w:author="Shea, Katriona" w:date="2021-08-16T17:43:00Z">
        <w:r w:rsidR="00AD46E0">
          <w:rPr>
            <w:rFonts w:ascii="Times New Roman" w:hAnsi="Times New Roman" w:cs="Times New Roman"/>
            <w:sz w:val="24"/>
            <w:szCs w:val="24"/>
          </w:rPr>
          <w:t xml:space="preserve">the majority </w:t>
        </w:r>
      </w:ins>
      <w:r w:rsidR="00A70DC5">
        <w:rPr>
          <w:rFonts w:ascii="Times New Roman" w:hAnsi="Times New Roman" w:cs="Times New Roman"/>
          <w:sz w:val="24"/>
          <w:szCs w:val="24"/>
        </w:rPr>
        <w:t xml:space="preserve">of the </w:t>
      </w:r>
      <w:r w:rsidR="00BE773F">
        <w:rPr>
          <w:rFonts w:ascii="Times New Roman" w:hAnsi="Times New Roman" w:cs="Times New Roman"/>
          <w:sz w:val="24"/>
          <w:szCs w:val="24"/>
        </w:rPr>
        <w:t>research addressing the effects of climate change on dispersal</w:t>
      </w:r>
      <w:r w:rsidR="00A70DC5">
        <w:rPr>
          <w:rFonts w:ascii="Times New Roman" w:hAnsi="Times New Roman" w:cs="Times New Roman"/>
          <w:sz w:val="24"/>
          <w:szCs w:val="24"/>
        </w:rPr>
        <w:t xml:space="preserve"> is focused on</w:t>
      </w:r>
      <w:r w:rsidR="00BE773F">
        <w:rPr>
          <w:rFonts w:ascii="Times New Roman" w:hAnsi="Times New Roman" w:cs="Times New Roman"/>
          <w:sz w:val="24"/>
          <w:szCs w:val="24"/>
        </w:rPr>
        <w:t xml:space="preserve"> seed production and abiotic vectors of dispersal, with less </w:t>
      </w:r>
      <w:r w:rsidR="00B7223A">
        <w:rPr>
          <w:rFonts w:ascii="Times New Roman" w:hAnsi="Times New Roman" w:cs="Times New Roman"/>
          <w:sz w:val="24"/>
          <w:szCs w:val="24"/>
        </w:rPr>
        <w:t>known about</w:t>
      </w:r>
      <w:r w:rsidR="00BE773F">
        <w:rPr>
          <w:rFonts w:ascii="Times New Roman" w:hAnsi="Times New Roman" w:cs="Times New Roman"/>
          <w:sz w:val="24"/>
          <w:szCs w:val="24"/>
        </w:rPr>
        <w:t xml:space="preserve"> how climate change may affect </w:t>
      </w:r>
      <w:del w:id="198" w:author="Trevor D." w:date="2021-10-02T20:47:00Z">
        <w:r w:rsidR="00BE773F" w:rsidDel="00B9127C">
          <w:rPr>
            <w:rFonts w:ascii="Times New Roman" w:hAnsi="Times New Roman" w:cs="Times New Roman"/>
            <w:sz w:val="24"/>
            <w:szCs w:val="24"/>
          </w:rPr>
          <w:delText>the</w:delText>
        </w:r>
      </w:del>
      <w:ins w:id="199" w:author="Trevor D." w:date="2021-10-02T18:55:00Z">
        <w:r w:rsidR="007F53B5">
          <w:rPr>
            <w:rFonts w:ascii="Times New Roman" w:hAnsi="Times New Roman" w:cs="Times New Roman"/>
            <w:sz w:val="24"/>
            <w:szCs w:val="24"/>
          </w:rPr>
          <w:t>seed removal and</w:t>
        </w:r>
      </w:ins>
      <w:r w:rsidR="00BE773F">
        <w:rPr>
          <w:rFonts w:ascii="Times New Roman" w:hAnsi="Times New Roman" w:cs="Times New Roman"/>
          <w:sz w:val="24"/>
          <w:szCs w:val="24"/>
        </w:rPr>
        <w:t xml:space="preserve"> dispersal </w:t>
      </w:r>
      <w:del w:id="200" w:author="Trevor D." w:date="2021-10-02T18:55:00Z">
        <w:r w:rsidR="00BE773F" w:rsidDel="007F53B5">
          <w:rPr>
            <w:rFonts w:ascii="Times New Roman" w:hAnsi="Times New Roman" w:cs="Times New Roman"/>
            <w:sz w:val="24"/>
            <w:szCs w:val="24"/>
          </w:rPr>
          <w:delText xml:space="preserve">of seeds </w:delText>
        </w:r>
      </w:del>
      <w:r w:rsidR="00BE773F">
        <w:rPr>
          <w:rFonts w:ascii="Times New Roman" w:hAnsi="Times New Roman" w:cs="Times New Roman"/>
          <w:sz w:val="24"/>
          <w:szCs w:val="24"/>
        </w:rPr>
        <w:t>by insects, animals, and humans.</w:t>
      </w:r>
    </w:p>
    <w:p w14:paraId="69C1B2F4" w14:textId="796D07F7"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w:t>
      </w:r>
      <w:ins w:id="201" w:author="Shea, Katriona" w:date="2021-08-16T17:44:00Z">
        <w:del w:id="202" w:author="Trevor D." w:date="2021-10-01T14:30:00Z">
          <w:r w:rsidR="00AD46E0" w:rsidDel="0061432F">
            <w:rPr>
              <w:rFonts w:ascii="Times New Roman" w:hAnsi="Times New Roman" w:cs="Times New Roman"/>
              <w:sz w:val="24"/>
              <w:szCs w:val="24"/>
            </w:rPr>
            <w:delText>,</w:delText>
          </w:r>
        </w:del>
      </w:ins>
      <w:del w:id="203" w:author="Trevor D." w:date="2021-10-01T14:30:00Z">
        <w:r w:rsidRPr="000B63BA" w:rsidDel="0061432F">
          <w:rPr>
            <w:rFonts w:ascii="Times New Roman" w:hAnsi="Times New Roman" w:cs="Times New Roman"/>
            <w:sz w:val="24"/>
            <w:szCs w:val="24"/>
          </w:rPr>
          <w:delText xml:space="preserve"> </w:delText>
        </w:r>
        <w:commentRangeStart w:id="204"/>
        <w:commentRangeStart w:id="205"/>
        <w:r w:rsidRPr="000B63BA" w:rsidDel="0061432F">
          <w:rPr>
            <w:rFonts w:ascii="Times New Roman" w:hAnsi="Times New Roman" w:cs="Times New Roman"/>
            <w:sz w:val="24"/>
            <w:szCs w:val="24"/>
          </w:rPr>
          <w:delText xml:space="preserve">and </w:delText>
        </w:r>
        <w:r w:rsidR="00147B4A" w:rsidDel="0061432F">
          <w:rPr>
            <w:rFonts w:ascii="Times New Roman" w:hAnsi="Times New Roman" w:cs="Times New Roman"/>
            <w:sz w:val="24"/>
            <w:szCs w:val="24"/>
          </w:rPr>
          <w:delText>the distances seeds are moved</w:delText>
        </w:r>
      </w:del>
      <w:ins w:id="206" w:author="Shea, Katriona" w:date="2021-08-16T17:44:00Z">
        <w:del w:id="207" w:author="Trevor D." w:date="2021-10-01T14:30:00Z">
          <w:r w:rsidR="00AD46E0" w:rsidDel="0061432F">
            <w:rPr>
              <w:rFonts w:ascii="Times New Roman" w:hAnsi="Times New Roman" w:cs="Times New Roman"/>
              <w:sz w:val="24"/>
              <w:szCs w:val="24"/>
            </w:rPr>
            <w:delText>,</w:delText>
          </w:r>
        </w:del>
      </w:ins>
      <w:r w:rsidRPr="000B63BA">
        <w:rPr>
          <w:rFonts w:ascii="Times New Roman" w:hAnsi="Times New Roman" w:cs="Times New Roman"/>
          <w:sz w:val="24"/>
          <w:szCs w:val="24"/>
        </w:rPr>
        <w:t xml:space="preserve"> </w:t>
      </w:r>
      <w:commentRangeEnd w:id="204"/>
      <w:r w:rsidR="00AD46E0">
        <w:rPr>
          <w:rStyle w:val="CommentReference"/>
        </w:rPr>
        <w:commentReference w:id="204"/>
      </w:r>
      <w:commentRangeEnd w:id="205"/>
      <w:r w:rsidR="0061432F">
        <w:rPr>
          <w:rStyle w:val="CommentReference"/>
        </w:rPr>
        <w:commentReference w:id="205"/>
      </w:r>
      <w:r w:rsidRPr="000B63BA">
        <w:rPr>
          <w:rFonts w:ascii="Times New Roman" w:hAnsi="Times New Roman" w:cs="Times New Roman"/>
          <w:sz w:val="24"/>
          <w:szCs w:val="24"/>
        </w:rPr>
        <w:t>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del w:id="208" w:author="Trevor D." w:date="2021-10-03T11:22:00Z">
        <w:r w:rsidR="00EA3282" w:rsidDel="00D72390">
          <w:rPr>
            <w:rFonts w:ascii="Times New Roman" w:hAnsi="Times New Roman" w:cs="Times New Roman"/>
            <w:sz w:val="24"/>
            <w:szCs w:val="24"/>
          </w:rPr>
          <w:delText>is the first step of</w:delText>
        </w:r>
      </w:del>
      <w:ins w:id="209" w:author="Trevor D." w:date="2021-10-03T11:22:00Z">
        <w:r w:rsidR="00D72390">
          <w:rPr>
            <w:rFonts w:ascii="Times New Roman" w:hAnsi="Times New Roman" w:cs="Times New Roman"/>
            <w:sz w:val="24"/>
            <w:szCs w:val="24"/>
          </w:rPr>
          <w:t xml:space="preserve">constitutes the first step of </w:t>
        </w:r>
        <w:proofErr w:type="spellStart"/>
        <w:r w:rsidR="00D72390">
          <w:rPr>
            <w:rFonts w:ascii="Times New Roman" w:hAnsi="Times New Roman" w:cs="Times New Roman"/>
            <w:sz w:val="24"/>
            <w:szCs w:val="24"/>
          </w:rPr>
          <w:t>secondary</w:t>
        </w:r>
      </w:ins>
      <w:ins w:id="210" w:author="Trevor D." w:date="2021-10-03T11:26:00Z">
        <w:r w:rsidR="00352A50">
          <w:rPr>
            <w:rFonts w:ascii="Times New Roman" w:hAnsi="Times New Roman" w:cs="Times New Roman"/>
            <w:sz w:val="24"/>
            <w:szCs w:val="24"/>
          </w:rPr>
          <w:t>z</w:t>
        </w:r>
      </w:ins>
      <w:proofErr w:type="spellEnd"/>
      <w:r w:rsidRPr="000B63BA">
        <w:rPr>
          <w:rFonts w:ascii="Times New Roman" w:hAnsi="Times New Roman" w:cs="Times New Roman"/>
          <w:sz w:val="24"/>
          <w:szCs w:val="24"/>
        </w:rPr>
        <w:t xml:space="preserve"> dispersal </w:t>
      </w:r>
      <w:r w:rsidR="00EA3282">
        <w:rPr>
          <w:rFonts w:ascii="Times New Roman" w:hAnsi="Times New Roman" w:cs="Times New Roman"/>
          <w:sz w:val="24"/>
          <w:szCs w:val="24"/>
        </w:rPr>
        <w:t>via</w:t>
      </w:r>
      <w:r w:rsidRPr="000B63BA">
        <w:rPr>
          <w:rFonts w:ascii="Times New Roman" w:hAnsi="Times New Roman" w:cs="Times New Roman"/>
          <w:sz w:val="24"/>
          <w:szCs w:val="24"/>
        </w:rPr>
        <w:t xml:space="preserve"> ants and other insects.</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ins w:id="211" w:author="Trevor D." w:date="2021-10-01T19:37:00Z">
        <w:r w:rsidR="00AA33F4">
          <w:rPr>
            <w:rFonts w:ascii="Times New Roman" w:hAnsi="Times New Roman" w:cs="Times New Roman"/>
            <w:sz w:val="24"/>
            <w:szCs w:val="24"/>
          </w:rPr>
          <w:t xml:space="preserve"> or “</w:t>
        </w:r>
      </w:ins>
      <w:ins w:id="212" w:author="Trevor D." w:date="2021-10-01T19:38:00Z">
        <w:r w:rsidR="00AA33F4">
          <w:rPr>
            <w:rFonts w:ascii="Times New Roman" w:hAnsi="Times New Roman" w:cs="Times New Roman"/>
            <w:sz w:val="24"/>
            <w:szCs w:val="24"/>
          </w:rPr>
          <w:t>depots”</w:t>
        </w:r>
      </w:ins>
      <w:r w:rsidR="00EA3282">
        <w:rPr>
          <w:rFonts w:ascii="Times New Roman" w:hAnsi="Times New Roman" w:cs="Times New Roman"/>
          <w:sz w:val="24"/>
          <w:szCs w:val="24"/>
        </w:rPr>
        <w:t xml:space="preserve"> (</w:t>
      </w:r>
      <w:r w:rsidR="005545D4">
        <w:rPr>
          <w:rFonts w:ascii="Times New Roman" w:hAnsi="Times New Roman" w:cs="Times New Roman"/>
          <w:sz w:val="24"/>
          <w:szCs w:val="24"/>
        </w:rPr>
        <w:t xml:space="preserve">e.g. </w:t>
      </w:r>
      <w:del w:id="213" w:author="Trevor D." w:date="2021-10-01T19:41:00Z">
        <w:r w:rsidR="0018488E" w:rsidDel="00AA33F4">
          <w:rPr>
            <w:rFonts w:ascii="Times New Roman" w:hAnsi="Times New Roman" w:cs="Times New Roman"/>
            <w:sz w:val="24"/>
            <w:szCs w:val="24"/>
          </w:rPr>
          <w:delText xml:space="preserve">Honek </w:delText>
        </w:r>
        <w:r w:rsidR="0018488E" w:rsidDel="00AA33F4">
          <w:rPr>
            <w:rFonts w:ascii="Times New Roman" w:hAnsi="Times New Roman" w:cs="Times New Roman"/>
            <w:i/>
            <w:iCs/>
            <w:sz w:val="24"/>
            <w:szCs w:val="24"/>
          </w:rPr>
          <w:delText xml:space="preserve">et </w:delText>
        </w:r>
        <w:r w:rsidR="0018488E" w:rsidRPr="0018488E" w:rsidDel="00AA33F4">
          <w:rPr>
            <w:rFonts w:ascii="Times New Roman" w:hAnsi="Times New Roman" w:cs="Times New Roman"/>
            <w:i/>
            <w:iCs/>
            <w:sz w:val="24"/>
            <w:szCs w:val="24"/>
          </w:rPr>
          <w:delText>al</w:delText>
        </w:r>
        <w:r w:rsidR="0018488E" w:rsidDel="00AA33F4">
          <w:rPr>
            <w:rFonts w:ascii="Times New Roman" w:hAnsi="Times New Roman" w:cs="Times New Roman"/>
            <w:sz w:val="24"/>
            <w:szCs w:val="24"/>
          </w:rPr>
          <w:delText xml:space="preserve">. 2005, </w:delText>
        </w:r>
      </w:del>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ins w:id="214" w:author="Trevor D." w:date="2021-10-01T19:41:00Z">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 xml:space="preserve">Fischer and </w:t>
        </w:r>
        <w:proofErr w:type="spellStart"/>
        <w:r w:rsidR="00AA33F4" w:rsidRPr="00AA33F4">
          <w:rPr>
            <w:rFonts w:ascii="Times New Roman" w:hAnsi="Times New Roman" w:cs="Times New Roman"/>
            <w:sz w:val="24"/>
            <w:szCs w:val="24"/>
          </w:rPr>
          <w:t>Türke</w:t>
        </w:r>
        <w:proofErr w:type="spellEnd"/>
        <w:r w:rsidR="00AA33F4">
          <w:rPr>
            <w:rFonts w:ascii="Times New Roman" w:hAnsi="Times New Roman" w:cs="Times New Roman"/>
            <w:sz w:val="24"/>
            <w:szCs w:val="24"/>
          </w:rPr>
          <w:t xml:space="preserve"> 2016,</w:t>
        </w:r>
      </w:ins>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ins w:id="215" w:author="Trevor D." w:date="2021-10-01T19:38:00Z">
        <w:r w:rsidR="00AA33F4">
          <w:rPr>
            <w:rFonts w:ascii="Times New Roman" w:hAnsi="Times New Roman" w:cs="Times New Roman"/>
            <w:sz w:val="24"/>
            <w:szCs w:val="24"/>
          </w:rPr>
          <w:t xml:space="preserve">, </w:t>
        </w:r>
        <w:proofErr w:type="spellStart"/>
        <w:r w:rsidR="00AA33F4">
          <w:rPr>
            <w:rFonts w:ascii="Times New Roman" w:hAnsi="Times New Roman" w:cs="Times New Roman"/>
            <w:sz w:val="24"/>
            <w:szCs w:val="24"/>
          </w:rPr>
          <w:t>Linabury</w:t>
        </w:r>
        <w:proofErr w:type="spellEnd"/>
        <w:r w:rsidR="00AA33F4">
          <w:rPr>
            <w:rFonts w:ascii="Times New Roman" w:hAnsi="Times New Roman" w:cs="Times New Roman"/>
            <w:sz w:val="24"/>
            <w:szCs w:val="24"/>
          </w:rPr>
          <w:t xml:space="preserve">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ins>
      <w:r w:rsidR="00EA3282">
        <w:rPr>
          <w:rFonts w:ascii="Times New Roman" w:hAnsi="Times New Roman" w:cs="Times New Roman"/>
          <w:sz w:val="24"/>
          <w:szCs w:val="24"/>
        </w:rPr>
        <w:t>), where seeds are aggregated in various locations and the number of seeds removed is closely monitored.</w:t>
      </w:r>
      <w:r w:rsidR="00DF037A">
        <w:rPr>
          <w:rFonts w:ascii="Times New Roman" w:hAnsi="Times New Roman" w:cs="Times New Roman"/>
          <w:sz w:val="24"/>
          <w:szCs w:val="24"/>
        </w:rPr>
        <w:t xml:space="preserve"> When paired with video recording or exclusion treatments such as cages, </w:t>
      </w:r>
      <w:r w:rsidR="00216120">
        <w:rPr>
          <w:rFonts w:ascii="Times New Roman" w:hAnsi="Times New Roman" w:cs="Times New Roman"/>
          <w:sz w:val="24"/>
          <w:szCs w:val="24"/>
        </w:rPr>
        <w:t xml:space="preserve">these </w:t>
      </w:r>
      <w:del w:id="216" w:author="Trevor D." w:date="2021-10-01T19:32:00Z">
        <w:r w:rsidR="00216120" w:rsidDel="00AA33F4">
          <w:rPr>
            <w:rFonts w:ascii="Times New Roman" w:hAnsi="Times New Roman" w:cs="Times New Roman"/>
            <w:sz w:val="24"/>
            <w:szCs w:val="24"/>
          </w:rPr>
          <w:delText>cafeteria</w:delText>
        </w:r>
        <w:r w:rsidR="00DF037A" w:rsidDel="00AA33F4">
          <w:rPr>
            <w:rFonts w:ascii="Times New Roman" w:hAnsi="Times New Roman" w:cs="Times New Roman"/>
            <w:sz w:val="24"/>
            <w:szCs w:val="24"/>
          </w:rPr>
          <w:delText xml:space="preserve"> </w:delText>
        </w:r>
      </w:del>
      <w:ins w:id="217" w:author="Trevor D." w:date="2021-10-01T19:32:00Z">
        <w:r w:rsidR="00AA33F4">
          <w:rPr>
            <w:rFonts w:ascii="Times New Roman" w:hAnsi="Times New Roman" w:cs="Times New Roman"/>
            <w:sz w:val="24"/>
            <w:szCs w:val="24"/>
          </w:rPr>
          <w:t xml:space="preserve">sort of seed removal </w:t>
        </w:r>
      </w:ins>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w:t>
      </w:r>
      <w:r w:rsidR="00216120">
        <w:rPr>
          <w:rFonts w:ascii="Times New Roman" w:hAnsi="Times New Roman" w:cs="Times New Roman"/>
          <w:sz w:val="24"/>
          <w:szCs w:val="24"/>
        </w:rPr>
        <w:lastRenderedPageBreak/>
        <w:t>insects removing seeds and approximate their contribution of rates to seed removal (</w:t>
      </w:r>
      <w:proofErr w:type="spellStart"/>
      <w:r w:rsidR="00216120" w:rsidRPr="007C1F05">
        <w:rPr>
          <w:rFonts w:ascii="Times New Roman" w:hAnsi="Times New Roman" w:cs="Times New Roman"/>
          <w:sz w:val="24"/>
          <w:szCs w:val="24"/>
        </w:rPr>
        <w:t>Jongejans</w:t>
      </w:r>
      <w:proofErr w:type="spellEnd"/>
      <w:r w:rsidR="00216120" w:rsidRPr="007C1F05">
        <w:rPr>
          <w:rFonts w:ascii="Times New Roman" w:hAnsi="Times New Roman" w:cs="Times New Roman"/>
          <w:sz w:val="24"/>
          <w:szCs w:val="24"/>
        </w:rPr>
        <w:t xml:space="preserve"> et al. 201</w:t>
      </w:r>
      <w:ins w:id="218" w:author="Trevor D." w:date="2021-10-01T19:19:00Z">
        <w:r w:rsidR="00EC4D93">
          <w:rPr>
            <w:rFonts w:ascii="Times New Roman" w:hAnsi="Times New Roman" w:cs="Times New Roman"/>
            <w:sz w:val="24"/>
            <w:szCs w:val="24"/>
          </w:rPr>
          <w:t>4</w:t>
        </w:r>
      </w:ins>
      <w:del w:id="219" w:author="Trevor D." w:date="2021-10-01T19:19:00Z">
        <w:r w:rsidR="00216120" w:rsidRPr="007C1F05" w:rsidDel="00EC4D93">
          <w:rPr>
            <w:rFonts w:ascii="Times New Roman" w:hAnsi="Times New Roman" w:cs="Times New Roman"/>
            <w:sz w:val="24"/>
            <w:szCs w:val="24"/>
          </w:rPr>
          <w:delText>5</w:delText>
        </w:r>
      </w:del>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easily-manageable starting point for further inquiry into identifying secondary dispersal vectors and quantifying their contributions to the secondary dispersal process. </w:t>
      </w:r>
    </w:p>
    <w:p w14:paraId="7496C33A" w14:textId="28093809"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with a focus on investigating the first step of this secondary dispersal process: seed removal. We also seek to explore the role of the </w:t>
      </w:r>
      <w:proofErr w:type="spellStart"/>
      <w:r>
        <w:rPr>
          <w:rFonts w:ascii="Times New Roman" w:hAnsi="Times New Roman" w:cs="Times New Roman"/>
          <w:sz w:val="24"/>
          <w:szCs w:val="24"/>
        </w:rPr>
        <w:t>elaiosome</w:t>
      </w:r>
      <w:proofErr w:type="spellEnd"/>
      <w:r w:rsidR="00E00891">
        <w:rPr>
          <w:rFonts w:ascii="Times New Roman" w:hAnsi="Times New Roman" w:cs="Times New Roman"/>
          <w:sz w:val="24"/>
          <w:szCs w:val="24"/>
        </w:rPr>
        <w:t>, as well as whether increased growing temperatures on maternal plants,</w:t>
      </w:r>
      <w:r>
        <w:rPr>
          <w:rFonts w:ascii="Times New Roman" w:hAnsi="Times New Roman" w:cs="Times New Roman"/>
          <w:sz w:val="24"/>
          <w:szCs w:val="24"/>
        </w:rPr>
        <w:t xml:space="preserve"> in 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del w:id="220" w:author="Trevor D." w:date="2021-10-01T21:22:00Z">
        <w:r w:rsidR="00E00891" w:rsidDel="00CF6E1C">
          <w:rPr>
            <w:rFonts w:ascii="Times New Roman" w:hAnsi="Times New Roman" w:cs="Times New Roman"/>
            <w:sz w:val="24"/>
            <w:szCs w:val="24"/>
          </w:rPr>
          <w:delText xml:space="preserve">three </w:delText>
        </w:r>
      </w:del>
      <w:ins w:id="221" w:author="Trevor D." w:date="2021-10-01T21:22:00Z">
        <w:r w:rsidR="00CF6E1C">
          <w:rPr>
            <w:rFonts w:ascii="Times New Roman" w:hAnsi="Times New Roman" w:cs="Times New Roman"/>
            <w:sz w:val="24"/>
            <w:szCs w:val="24"/>
          </w:rPr>
          <w:t xml:space="preserve">four </w:t>
        </w:r>
      </w:ins>
      <w:r w:rsidR="00E00891">
        <w:rPr>
          <w:rFonts w:ascii="Times New Roman" w:hAnsi="Times New Roman" w:cs="Times New Roman"/>
          <w:sz w:val="24"/>
          <w:szCs w:val="24"/>
        </w:rPr>
        <w:t xml:space="preserve">questions. First, what are the approximate rates of seed removal via insect after a seed has experienced primary dispersal? </w:t>
      </w:r>
      <w:commentRangeStart w:id="222"/>
      <w:commentRangeStart w:id="223"/>
      <w:r w:rsidR="00E00891">
        <w:rPr>
          <w:rFonts w:ascii="Times New Roman" w:hAnsi="Times New Roman" w:cs="Times New Roman"/>
          <w:sz w:val="24"/>
          <w:szCs w:val="24"/>
        </w:rPr>
        <w:t xml:space="preserve">Second, does the seed </w:t>
      </w:r>
      <w:proofErr w:type="spellStart"/>
      <w:r w:rsidR="00E00891">
        <w:rPr>
          <w:rFonts w:ascii="Times New Roman" w:hAnsi="Times New Roman" w:cs="Times New Roman"/>
          <w:sz w:val="24"/>
          <w:szCs w:val="24"/>
        </w:rPr>
        <w:t>elaiosome</w:t>
      </w:r>
      <w:proofErr w:type="spellEnd"/>
      <w:r w:rsidR="00E00891">
        <w:rPr>
          <w:rFonts w:ascii="Times New Roman" w:hAnsi="Times New Roman" w:cs="Times New Roman"/>
          <w:sz w:val="24"/>
          <w:szCs w:val="24"/>
        </w:rPr>
        <w:t xml:space="preserve"> affect the rate of removal? </w:t>
      </w:r>
      <w:del w:id="224" w:author="Trevor D." w:date="2021-10-01T21:23:00Z">
        <w:r w:rsidR="00E00891" w:rsidDel="00CF6E1C">
          <w:rPr>
            <w:rFonts w:ascii="Times New Roman" w:hAnsi="Times New Roman" w:cs="Times New Roman"/>
            <w:sz w:val="24"/>
            <w:szCs w:val="24"/>
          </w:rPr>
          <w:delText>And third</w:delText>
        </w:r>
      </w:del>
      <w:ins w:id="225" w:author="Trevor D." w:date="2021-10-01T21:23:00Z">
        <w:r w:rsidR="00CF6E1C">
          <w:rPr>
            <w:rFonts w:ascii="Times New Roman" w:hAnsi="Times New Roman" w:cs="Times New Roman"/>
            <w:sz w:val="24"/>
            <w:szCs w:val="24"/>
          </w:rPr>
          <w:t>Third</w:t>
        </w:r>
      </w:ins>
      <w:r w:rsidR="00E00891">
        <w:rPr>
          <w:rFonts w:ascii="Times New Roman" w:hAnsi="Times New Roman" w:cs="Times New Roman"/>
          <w:sz w:val="24"/>
          <w:szCs w:val="24"/>
        </w:rPr>
        <w:t xml:space="preserve">, are seeds from maternal plants that experienced increased growing temperatures any more or less likely to be removed by insects than their </w:t>
      </w:r>
      <w:proofErr w:type="spellStart"/>
      <w:r w:rsidR="00E00891">
        <w:rPr>
          <w:rFonts w:ascii="Times New Roman" w:hAnsi="Times New Roman" w:cs="Times New Roman"/>
          <w:sz w:val="24"/>
          <w:szCs w:val="24"/>
        </w:rPr>
        <w:t>unwarmed</w:t>
      </w:r>
      <w:proofErr w:type="spellEnd"/>
      <w:r w:rsidR="00E00891">
        <w:rPr>
          <w:rFonts w:ascii="Times New Roman" w:hAnsi="Times New Roman" w:cs="Times New Roman"/>
          <w:sz w:val="24"/>
          <w:szCs w:val="24"/>
        </w:rPr>
        <w:t xml:space="preserve"> counterparts?</w:t>
      </w:r>
      <w:commentRangeEnd w:id="222"/>
      <w:r w:rsidR="00AD46E0">
        <w:rPr>
          <w:rStyle w:val="CommentReference"/>
        </w:rPr>
        <w:commentReference w:id="222"/>
      </w:r>
      <w:commentRangeEnd w:id="223"/>
      <w:r w:rsidR="00EE70CD">
        <w:rPr>
          <w:rStyle w:val="CommentReference"/>
        </w:rPr>
        <w:commentReference w:id="223"/>
      </w:r>
      <w:ins w:id="226" w:author="Trevor D." w:date="2021-10-01T21:23:00Z">
        <w:r w:rsidR="00CF6E1C">
          <w:rPr>
            <w:rFonts w:ascii="Times New Roman" w:hAnsi="Times New Roman" w:cs="Times New Roman"/>
            <w:sz w:val="24"/>
            <w:szCs w:val="24"/>
          </w:rPr>
          <w:t xml:space="preserve"> And fourth, </w:t>
        </w:r>
      </w:ins>
      <w:ins w:id="227" w:author="Trevor D." w:date="2021-10-01T21:24:00Z">
        <w:r w:rsidR="00EE70CD">
          <w:rPr>
            <w:rFonts w:ascii="Times New Roman" w:hAnsi="Times New Roman" w:cs="Times New Roman"/>
            <w:sz w:val="24"/>
            <w:szCs w:val="24"/>
          </w:rPr>
          <w:t xml:space="preserve">does the effect of the seed </w:t>
        </w:r>
        <w:proofErr w:type="spellStart"/>
        <w:r w:rsidR="00EE70CD">
          <w:rPr>
            <w:rFonts w:ascii="Times New Roman" w:hAnsi="Times New Roman" w:cs="Times New Roman"/>
            <w:sz w:val="24"/>
            <w:szCs w:val="24"/>
          </w:rPr>
          <w:t>elaiosome</w:t>
        </w:r>
        <w:proofErr w:type="spellEnd"/>
        <w:r w:rsidR="00EE70CD">
          <w:rPr>
            <w:rFonts w:ascii="Times New Roman" w:hAnsi="Times New Roman" w:cs="Times New Roman"/>
            <w:sz w:val="24"/>
            <w:szCs w:val="24"/>
          </w:rPr>
          <w:t xml:space="preserve"> on removal rates</w:t>
        </w:r>
      </w:ins>
      <w:ins w:id="228" w:author="Trevor D." w:date="2021-10-01T21:25:00Z">
        <w:r w:rsidR="00EE70CD">
          <w:rPr>
            <w:rFonts w:ascii="Times New Roman" w:hAnsi="Times New Roman" w:cs="Times New Roman"/>
            <w:sz w:val="24"/>
            <w:szCs w:val="24"/>
          </w:rPr>
          <w:t xml:space="preserve"> change based on whether the maternal plant is warmed or </w:t>
        </w:r>
        <w:proofErr w:type="spellStart"/>
        <w:r w:rsidR="00EE70CD">
          <w:rPr>
            <w:rFonts w:ascii="Times New Roman" w:hAnsi="Times New Roman" w:cs="Times New Roman"/>
            <w:sz w:val="24"/>
            <w:szCs w:val="24"/>
          </w:rPr>
          <w:t>unwarmed</w:t>
        </w:r>
        <w:proofErr w:type="spellEnd"/>
        <w:r w:rsidR="00EE70CD">
          <w:rPr>
            <w:rFonts w:ascii="Times New Roman" w:hAnsi="Times New Roman" w:cs="Times New Roman"/>
            <w:sz w:val="24"/>
            <w:szCs w:val="24"/>
          </w:rPr>
          <w:t>?</w:t>
        </w:r>
      </w:ins>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20EAF5DF" w14:textId="7F32F225" w:rsidR="00F70A4D" w:rsidRPr="00283B6D" w:rsidDel="008546C5" w:rsidRDefault="00F70A4D">
      <w:pPr>
        <w:spacing w:after="120" w:line="240" w:lineRule="auto"/>
        <w:ind w:firstLine="284"/>
        <w:jc w:val="both"/>
        <w:rPr>
          <w:del w:id="229" w:author="Trevor D." w:date="2021-10-03T11:52:00Z"/>
          <w:rFonts w:ascii="Times New Roman" w:hAnsi="Times New Roman" w:cs="Times New Roman"/>
          <w:sz w:val="24"/>
          <w:szCs w:val="24"/>
        </w:rPr>
      </w:pPr>
      <w:commentRangeStart w:id="230"/>
      <w:commentRangeStart w:id="231"/>
      <w:commentRangeStart w:id="232"/>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w:t>
      </w:r>
      <w:del w:id="233" w:author="Trevor D." w:date="2021-10-03T11:33:00Z">
        <w:r w:rsidRPr="00283B6D" w:rsidDel="00352A50">
          <w:rPr>
            <w:rFonts w:ascii="Times New Roman" w:hAnsi="Times New Roman" w:cs="Times New Roman"/>
            <w:sz w:val="24"/>
            <w:szCs w:val="24"/>
          </w:rPr>
          <w:delText xml:space="preserve">(“musk thistle” or “nodding thistle”) </w:delText>
        </w:r>
      </w:del>
      <w:r w:rsidRPr="00283B6D">
        <w:rPr>
          <w:rFonts w:ascii="Times New Roman" w:hAnsi="Times New Roman" w:cs="Times New Roman"/>
          <w:sz w:val="24"/>
          <w:szCs w:val="24"/>
        </w:rPr>
        <w:t xml:space="preserve">and </w:t>
      </w:r>
      <w:r w:rsidRPr="00283B6D">
        <w:rPr>
          <w:rFonts w:ascii="Times New Roman" w:hAnsi="Times New Roman" w:cs="Times New Roman"/>
          <w:i/>
          <w:iCs/>
          <w:sz w:val="24"/>
          <w:szCs w:val="24"/>
        </w:rPr>
        <w:t xml:space="preserve">Carduus </w:t>
      </w:r>
      <w:proofErr w:type="spellStart"/>
      <w:r w:rsidRPr="00283B6D">
        <w:rPr>
          <w:rFonts w:ascii="Times New Roman" w:hAnsi="Times New Roman" w:cs="Times New Roman"/>
          <w:i/>
          <w:iCs/>
          <w:sz w:val="24"/>
          <w:szCs w:val="24"/>
        </w:rPr>
        <w:t>acanthoides</w:t>
      </w:r>
      <w:proofErr w:type="spellEnd"/>
      <w:r w:rsidRPr="00283B6D">
        <w:rPr>
          <w:rFonts w:ascii="Times New Roman" w:hAnsi="Times New Roman" w:cs="Times New Roman"/>
          <w:sz w:val="24"/>
          <w:szCs w:val="24"/>
        </w:rPr>
        <w:t xml:space="preserve"> L</w:t>
      </w:r>
      <w:ins w:id="234" w:author="Trevor D." w:date="2021-10-03T12:17:00Z">
        <w:r w:rsidR="003909FF">
          <w:rPr>
            <w:rFonts w:ascii="Times New Roman" w:hAnsi="Times New Roman" w:cs="Times New Roman"/>
            <w:sz w:val="24"/>
            <w:szCs w:val="24"/>
          </w:rPr>
          <w:t>.</w:t>
        </w:r>
      </w:ins>
      <w:ins w:id="235" w:author="Trevor D." w:date="2021-10-03T11:54:00Z">
        <w:r w:rsidR="008546C5">
          <w:rPr>
            <w:rFonts w:ascii="Times New Roman" w:hAnsi="Times New Roman" w:cs="Times New Roman"/>
            <w:sz w:val="24"/>
            <w:szCs w:val="24"/>
          </w:rPr>
          <w:t xml:space="preserve"> </w:t>
        </w:r>
      </w:ins>
      <w:del w:id="236" w:author="Trevor D." w:date="2021-10-03T11:54:00Z">
        <w:r w:rsidRPr="00283B6D" w:rsidDel="008546C5">
          <w:rPr>
            <w:rFonts w:ascii="Times New Roman" w:hAnsi="Times New Roman" w:cs="Times New Roman"/>
            <w:sz w:val="24"/>
            <w:szCs w:val="24"/>
          </w:rPr>
          <w:delText>.</w:delText>
        </w:r>
      </w:del>
      <w:ins w:id="237" w:author="Trevor D." w:date="2021-10-03T11:34:00Z">
        <w:r w:rsidR="00352A50">
          <w:rPr>
            <w:rFonts w:ascii="Times New Roman" w:hAnsi="Times New Roman" w:cs="Times New Roman"/>
            <w:sz w:val="24"/>
            <w:szCs w:val="24"/>
          </w:rPr>
          <w:t>are</w:t>
        </w:r>
      </w:ins>
      <w:r w:rsidRPr="00283B6D">
        <w:rPr>
          <w:rFonts w:ascii="Times New Roman" w:hAnsi="Times New Roman" w:cs="Times New Roman"/>
          <w:sz w:val="24"/>
          <w:szCs w:val="24"/>
        </w:rPr>
        <w:t xml:space="preserve"> </w:t>
      </w:r>
      <w:del w:id="238" w:author="Trevor D." w:date="2021-10-03T11:33:00Z">
        <w:r w:rsidRPr="00283B6D" w:rsidDel="00352A50">
          <w:rPr>
            <w:rFonts w:ascii="Times New Roman" w:hAnsi="Times New Roman" w:cs="Times New Roman"/>
            <w:sz w:val="24"/>
            <w:szCs w:val="24"/>
          </w:rPr>
          <w:delText xml:space="preserve">(“plumeless thistle”) </w:delText>
        </w:r>
      </w:del>
      <w:del w:id="239" w:author="Trevor D." w:date="2021-10-03T11:34:00Z">
        <w:r w:rsidRPr="00283B6D" w:rsidDel="00352A50">
          <w:rPr>
            <w:rFonts w:ascii="Times New Roman" w:hAnsi="Times New Roman" w:cs="Times New Roman"/>
            <w:sz w:val="24"/>
            <w:szCs w:val="24"/>
          </w:rPr>
          <w:delText>are two closely-related invasive</w:delText>
        </w:r>
      </w:del>
      <w:ins w:id="240" w:author="Trevor D." w:date="2021-10-03T11:34:00Z">
        <w:r w:rsidR="00352A50">
          <w:rPr>
            <w:rFonts w:ascii="Times New Roman" w:hAnsi="Times New Roman" w:cs="Times New Roman"/>
            <w:sz w:val="24"/>
            <w:szCs w:val="24"/>
          </w:rPr>
          <w:t>invasive</w:t>
        </w:r>
      </w:ins>
      <w:r w:rsidRPr="00283B6D">
        <w:rPr>
          <w:rFonts w:ascii="Times New Roman" w:hAnsi="Times New Roman" w:cs="Times New Roman"/>
          <w:sz w:val="24"/>
          <w:szCs w:val="24"/>
        </w:rPr>
        <w:t xml:space="preserve"> thistles</w:t>
      </w:r>
      <w:ins w:id="241" w:author="Trevor D." w:date="2021-10-03T11:54:00Z">
        <w:r w:rsidR="008546C5">
          <w:rPr>
            <w:rFonts w:ascii="Times New Roman" w:hAnsi="Times New Roman" w:cs="Times New Roman"/>
            <w:sz w:val="24"/>
            <w:szCs w:val="24"/>
          </w:rPr>
          <w:t xml:space="preserve"> in the Asteraceae family that</w:t>
        </w:r>
      </w:ins>
      <w:ins w:id="242" w:author="Trevor D." w:date="2021-10-03T11:38:00Z">
        <w:r w:rsidR="00D40D3C">
          <w:rPr>
            <w:rFonts w:ascii="Times New Roman" w:hAnsi="Times New Roman" w:cs="Times New Roman"/>
            <w:sz w:val="24"/>
            <w:szCs w:val="24"/>
          </w:rPr>
          <w:t>,</w:t>
        </w:r>
      </w:ins>
      <w:ins w:id="243" w:author="Trevor D." w:date="2021-10-03T11:54:00Z">
        <w:r w:rsidR="008546C5">
          <w:rPr>
            <w:rFonts w:ascii="Times New Roman" w:hAnsi="Times New Roman" w:cs="Times New Roman"/>
            <w:sz w:val="24"/>
            <w:szCs w:val="24"/>
          </w:rPr>
          <w:t xml:space="preserve"> while</w:t>
        </w:r>
      </w:ins>
      <w:ins w:id="244" w:author="Trevor D." w:date="2021-10-03T11:38:00Z">
        <w:r w:rsidR="00D40D3C">
          <w:rPr>
            <w:rFonts w:ascii="Times New Roman" w:hAnsi="Times New Roman" w:cs="Times New Roman"/>
            <w:sz w:val="24"/>
            <w:szCs w:val="24"/>
          </w:rPr>
          <w:t xml:space="preserve"> native to Eurasia,</w:t>
        </w:r>
      </w:ins>
      <w:ins w:id="245" w:author="Trevor D." w:date="2021-10-03T12:37:00Z">
        <w:r w:rsidR="00803CE3">
          <w:rPr>
            <w:rFonts w:ascii="Times New Roman" w:hAnsi="Times New Roman" w:cs="Times New Roman"/>
            <w:sz w:val="24"/>
            <w:szCs w:val="24"/>
          </w:rPr>
          <w:t xml:space="preserve"> can now be found across the world and</w:t>
        </w:r>
      </w:ins>
      <w:r w:rsidRPr="00283B6D">
        <w:rPr>
          <w:rFonts w:ascii="Times New Roman" w:hAnsi="Times New Roman" w:cs="Times New Roman"/>
          <w:sz w:val="24"/>
          <w:szCs w:val="24"/>
        </w:rPr>
        <w:t xml:space="preserve"> </w:t>
      </w:r>
      <w:del w:id="246" w:author="Trevor D." w:date="2021-10-03T11:37:00Z">
        <w:r w:rsidRPr="00283B6D" w:rsidDel="00D40D3C">
          <w:rPr>
            <w:rFonts w:ascii="Times New Roman" w:hAnsi="Times New Roman" w:cs="Times New Roman"/>
            <w:sz w:val="24"/>
            <w:szCs w:val="24"/>
          </w:rPr>
          <w:delText xml:space="preserve">in </w:delText>
        </w:r>
      </w:del>
      <w:ins w:id="247" w:author="Trevor D." w:date="2021-10-03T12:06:00Z">
        <w:r w:rsidR="00815542">
          <w:rPr>
            <w:rFonts w:ascii="Times New Roman" w:hAnsi="Times New Roman" w:cs="Times New Roman"/>
            <w:sz w:val="24"/>
            <w:szCs w:val="24"/>
          </w:rPr>
          <w:t xml:space="preserve">are listed </w:t>
        </w:r>
      </w:ins>
      <w:ins w:id="248" w:author="Trevor D." w:date="2021-10-03T12:07:00Z">
        <w:r w:rsidR="00815542">
          <w:rPr>
            <w:rFonts w:ascii="Times New Roman" w:hAnsi="Times New Roman" w:cs="Times New Roman"/>
            <w:sz w:val="24"/>
            <w:szCs w:val="24"/>
          </w:rPr>
          <w:t xml:space="preserve">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ins>
      <w:ins w:id="249" w:author="Trevor D." w:date="2021-10-03T12:17:00Z">
        <w:r w:rsidR="003909FF">
          <w:rPr>
            <w:rFonts w:ascii="Times New Roman" w:hAnsi="Times New Roman" w:cs="Times New Roman"/>
            <w:sz w:val="24"/>
            <w:szCs w:val="24"/>
          </w:rPr>
          <w:t>.</w:t>
        </w:r>
      </w:ins>
      <w:ins w:id="250" w:author="Trevor D." w:date="2021-10-03T12:07:00Z">
        <w:r w:rsidR="00815542">
          <w:rPr>
            <w:rFonts w:ascii="Times New Roman" w:hAnsi="Times New Roman" w:cs="Times New Roman"/>
            <w:sz w:val="24"/>
            <w:szCs w:val="24"/>
          </w:rPr>
          <w:t xml:space="preserve"> </w:t>
        </w:r>
      </w:ins>
      <w:ins w:id="251" w:author="Trevor D." w:date="2021-10-03T12:09:00Z">
        <w:r w:rsidR="003909FF">
          <w:rPr>
            <w:rFonts w:ascii="Times New Roman" w:hAnsi="Times New Roman" w:cs="Times New Roman"/>
            <w:sz w:val="24"/>
            <w:szCs w:val="24"/>
          </w:rPr>
          <w:t>These thistles are extremely unpalatable to gra</w:t>
        </w:r>
      </w:ins>
      <w:ins w:id="252" w:author="Trevor D." w:date="2021-10-03T12:10:00Z">
        <w:r w:rsidR="003909FF">
          <w:rPr>
            <w:rFonts w:ascii="Times New Roman" w:hAnsi="Times New Roman" w:cs="Times New Roman"/>
            <w:sz w:val="24"/>
            <w:szCs w:val="24"/>
          </w:rPr>
          <w:t>z</w:t>
        </w:r>
      </w:ins>
      <w:ins w:id="253" w:author="Trevor D." w:date="2021-10-03T12:30:00Z">
        <w:r w:rsidR="00510833">
          <w:rPr>
            <w:rFonts w:ascii="Times New Roman" w:hAnsi="Times New Roman" w:cs="Times New Roman"/>
            <w:sz w:val="24"/>
            <w:szCs w:val="24"/>
          </w:rPr>
          <w:t>ing animals</w:t>
        </w:r>
      </w:ins>
      <w:ins w:id="254" w:author="Trevor D." w:date="2021-10-03T12:10:00Z">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w:t>
        </w:r>
        <w:proofErr w:type="spellStart"/>
        <w:r w:rsidR="003909FF" w:rsidRPr="00283B6D">
          <w:rPr>
            <w:rFonts w:ascii="Times New Roman" w:hAnsi="Times New Roman" w:cs="Times New Roman"/>
            <w:sz w:val="24"/>
            <w:szCs w:val="24"/>
          </w:rPr>
          <w:t>Trumble</w:t>
        </w:r>
        <w:proofErr w:type="spellEnd"/>
        <w:r w:rsidR="003909FF" w:rsidRPr="00283B6D">
          <w:rPr>
            <w:rFonts w:ascii="Times New Roman" w:hAnsi="Times New Roman" w:cs="Times New Roman"/>
            <w:sz w:val="24"/>
            <w:szCs w:val="24"/>
          </w:rPr>
          <w:t xml:space="preserve"> and </w:t>
        </w:r>
        <w:proofErr w:type="spellStart"/>
        <w:r w:rsidR="003909FF" w:rsidRPr="00283B6D">
          <w:rPr>
            <w:rFonts w:ascii="Times New Roman" w:hAnsi="Times New Roman" w:cs="Times New Roman"/>
            <w:sz w:val="24"/>
            <w:szCs w:val="24"/>
          </w:rPr>
          <w:t>Kok</w:t>
        </w:r>
        <w:proofErr w:type="spellEnd"/>
        <w:r w:rsidR="003909FF" w:rsidRPr="00283B6D">
          <w:rPr>
            <w:rFonts w:ascii="Times New Roman" w:hAnsi="Times New Roman" w:cs="Times New Roman"/>
            <w:sz w:val="24"/>
            <w:szCs w:val="24"/>
          </w:rPr>
          <w:t xml:space="preserve"> 1982)</w:t>
        </w:r>
        <w:r w:rsidR="003909FF">
          <w:rPr>
            <w:rFonts w:ascii="Times New Roman" w:hAnsi="Times New Roman" w:cs="Times New Roman"/>
            <w:sz w:val="24"/>
            <w:szCs w:val="24"/>
          </w:rPr>
          <w:t xml:space="preserve">, </w:t>
        </w:r>
      </w:ins>
      <w:ins w:id="255" w:author="Trevor D." w:date="2021-10-03T12:34:00Z">
        <w:r w:rsidR="00510833">
          <w:rPr>
            <w:rFonts w:ascii="Times New Roman" w:hAnsi="Times New Roman" w:cs="Times New Roman"/>
            <w:sz w:val="24"/>
            <w:szCs w:val="24"/>
          </w:rPr>
          <w:t xml:space="preserve">are </w:t>
        </w:r>
      </w:ins>
      <w:ins w:id="256" w:author="Trevor D." w:date="2021-10-03T12:35:00Z">
        <w:r w:rsidR="00510833">
          <w:rPr>
            <w:rFonts w:ascii="Times New Roman" w:hAnsi="Times New Roman" w:cs="Times New Roman"/>
            <w:sz w:val="24"/>
            <w:szCs w:val="24"/>
          </w:rPr>
          <w:t>highly successful</w:t>
        </w:r>
      </w:ins>
      <w:ins w:id="257" w:author="Trevor D." w:date="2021-10-03T12:34:00Z">
        <w:r w:rsidR="00510833">
          <w:rPr>
            <w:rFonts w:ascii="Times New Roman" w:hAnsi="Times New Roman" w:cs="Times New Roman"/>
            <w:sz w:val="24"/>
            <w:szCs w:val="24"/>
          </w:rPr>
          <w:t xml:space="preserve"> due to high germination rates and </w:t>
        </w:r>
      </w:ins>
      <w:ins w:id="258" w:author="Trevor D." w:date="2021-10-03T12:37:00Z">
        <w:r w:rsidR="00803CE3">
          <w:rPr>
            <w:rFonts w:ascii="Times New Roman" w:hAnsi="Times New Roman" w:cs="Times New Roman"/>
            <w:sz w:val="24"/>
            <w:szCs w:val="24"/>
          </w:rPr>
          <w:t xml:space="preserve">the </w:t>
        </w:r>
      </w:ins>
      <w:ins w:id="259" w:author="Trevor D." w:date="2021-10-03T12:34:00Z">
        <w:r w:rsidR="00510833">
          <w:rPr>
            <w:rFonts w:ascii="Times New Roman" w:hAnsi="Times New Roman" w:cs="Times New Roman"/>
            <w:sz w:val="24"/>
            <w:szCs w:val="24"/>
          </w:rPr>
          <w:t xml:space="preserve">large </w:t>
        </w:r>
      </w:ins>
      <w:ins w:id="260" w:author="Trevor D." w:date="2021-10-03T12:35:00Z">
        <w:r w:rsidR="00510833">
          <w:rPr>
            <w:rFonts w:ascii="Times New Roman" w:hAnsi="Times New Roman" w:cs="Times New Roman"/>
            <w:sz w:val="24"/>
            <w:szCs w:val="24"/>
          </w:rPr>
          <w:t xml:space="preserve">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ins>
      <w:ins w:id="261" w:author="Trevor D." w:date="2021-10-03T12:10:00Z">
        <w:r w:rsidR="003909FF">
          <w:rPr>
            <w:rFonts w:ascii="Times New Roman" w:hAnsi="Times New Roman" w:cs="Times New Roman"/>
            <w:sz w:val="24"/>
            <w:szCs w:val="24"/>
          </w:rPr>
          <w:t xml:space="preserve">, and thrive in highly disturbed areas such as </w:t>
        </w:r>
      </w:ins>
      <w:ins w:id="262" w:author="Trevor D." w:date="2021-10-03T12:36:00Z">
        <w:r w:rsidR="00510833">
          <w:rPr>
            <w:rFonts w:ascii="Times New Roman" w:hAnsi="Times New Roman" w:cs="Times New Roman"/>
            <w:sz w:val="24"/>
            <w:szCs w:val="24"/>
          </w:rPr>
          <w:t>pastures</w:t>
        </w:r>
      </w:ins>
      <w:ins w:id="263" w:author="Trevor D." w:date="2021-10-03T12:11:00Z">
        <w:r w:rsidR="003909FF">
          <w:rPr>
            <w:rFonts w:ascii="Times New Roman" w:hAnsi="Times New Roman" w:cs="Times New Roman"/>
            <w:sz w:val="24"/>
            <w:szCs w:val="24"/>
          </w:rPr>
          <w:t>,</w:t>
        </w:r>
      </w:ins>
      <w:ins w:id="264" w:author="Trevor D." w:date="2021-10-03T12:36:00Z">
        <w:r w:rsidR="00510833">
          <w:rPr>
            <w:rFonts w:ascii="Times New Roman" w:hAnsi="Times New Roman" w:cs="Times New Roman"/>
            <w:sz w:val="24"/>
            <w:szCs w:val="24"/>
          </w:rPr>
          <w:t xml:space="preserve"> roadsides, railways,</w:t>
        </w:r>
      </w:ins>
      <w:ins w:id="265" w:author="Trevor D." w:date="2021-10-03T12:11:00Z">
        <w:r w:rsidR="003909FF">
          <w:rPr>
            <w:rFonts w:ascii="Times New Roman" w:hAnsi="Times New Roman" w:cs="Times New Roman"/>
            <w:sz w:val="24"/>
            <w:szCs w:val="24"/>
          </w:rPr>
          <w:t xml:space="preserve"> and utility corridors.</w:t>
        </w:r>
      </w:ins>
      <w:ins w:id="266" w:author="Trevor D." w:date="2021-10-03T12:09:00Z">
        <w:r w:rsidR="003909FF">
          <w:rPr>
            <w:rFonts w:ascii="Times New Roman" w:hAnsi="Times New Roman" w:cs="Times New Roman"/>
            <w:sz w:val="24"/>
            <w:szCs w:val="24"/>
          </w:rPr>
          <w:t xml:space="preserve"> </w:t>
        </w:r>
      </w:ins>
      <w:del w:id="267" w:author="Trevor D." w:date="2021-10-03T11:37:00Z">
        <w:r w:rsidRPr="00283B6D" w:rsidDel="00D40D3C">
          <w:rPr>
            <w:rFonts w:ascii="Times New Roman" w:hAnsi="Times New Roman" w:cs="Times New Roman"/>
            <w:sz w:val="24"/>
            <w:szCs w:val="24"/>
          </w:rPr>
          <w:delText xml:space="preserve">the </w:delText>
        </w:r>
      </w:del>
      <w:del w:id="268" w:author="Trevor D." w:date="2021-10-03T11:35:00Z">
        <w:r w:rsidRPr="00283B6D" w:rsidDel="00352A50">
          <w:rPr>
            <w:rFonts w:ascii="Times New Roman" w:hAnsi="Times New Roman" w:cs="Times New Roman"/>
            <w:sz w:val="24"/>
            <w:szCs w:val="24"/>
          </w:rPr>
          <w:delText xml:space="preserve">Asteraceae family. Both species germinate in autumn or spring and bolt in the early summer (Zhang </w:delText>
        </w:r>
        <w:r w:rsidRPr="00283B6D" w:rsidDel="00352A50">
          <w:rPr>
            <w:rFonts w:ascii="Times New Roman" w:hAnsi="Times New Roman" w:cs="Times New Roman"/>
            <w:i/>
            <w:iCs/>
            <w:sz w:val="24"/>
            <w:szCs w:val="24"/>
          </w:rPr>
          <w:delText>et al</w:delText>
        </w:r>
        <w:r w:rsidRPr="00283B6D" w:rsidDel="00352A50">
          <w:rPr>
            <w:rFonts w:ascii="Times New Roman" w:hAnsi="Times New Roman" w:cs="Times New Roman"/>
            <w:sz w:val="24"/>
            <w:szCs w:val="24"/>
          </w:rPr>
          <w:delText>. 2012),</w:delText>
        </w:r>
      </w:del>
      <w:del w:id="269" w:author="Trevor D." w:date="2021-10-03T11:38:00Z">
        <w:r w:rsidRPr="00283B6D" w:rsidDel="00D40D3C">
          <w:rPr>
            <w:rFonts w:ascii="Times New Roman" w:hAnsi="Times New Roman" w:cs="Times New Roman"/>
            <w:sz w:val="24"/>
            <w:szCs w:val="24"/>
          </w:rPr>
          <w:delText xml:space="preserve"> reproduce </w:delText>
        </w:r>
      </w:del>
      <w:del w:id="270" w:author="Trevor D." w:date="2021-10-03T11:35:00Z">
        <w:r w:rsidRPr="00283B6D" w:rsidDel="00352A50">
          <w:rPr>
            <w:rFonts w:ascii="Times New Roman" w:hAnsi="Times New Roman" w:cs="Times New Roman"/>
            <w:sz w:val="24"/>
            <w:szCs w:val="24"/>
          </w:rPr>
          <w:delText xml:space="preserve">exclusively </w:delText>
        </w:r>
      </w:del>
      <w:del w:id="271" w:author="Trevor D." w:date="2021-10-03T11:38:00Z">
        <w:r w:rsidRPr="00283B6D" w:rsidDel="00D40D3C">
          <w:rPr>
            <w:rFonts w:ascii="Times New Roman" w:hAnsi="Times New Roman" w:cs="Times New Roman"/>
            <w:sz w:val="24"/>
            <w:szCs w:val="24"/>
          </w:rPr>
          <w:delText>by seed,</w:delText>
        </w:r>
      </w:del>
      <w:del w:id="272" w:author="Trevor D." w:date="2021-10-03T12:09:00Z">
        <w:r w:rsidRPr="00283B6D" w:rsidDel="003909FF">
          <w:rPr>
            <w:rFonts w:ascii="Times New Roman" w:hAnsi="Times New Roman" w:cs="Times New Roman"/>
            <w:sz w:val="24"/>
            <w:szCs w:val="24"/>
          </w:rPr>
          <w:delText xml:space="preserve"> </w:delText>
        </w:r>
      </w:del>
      <w:del w:id="273" w:author="Trevor D." w:date="2021-10-03T11:39:00Z">
        <w:r w:rsidRPr="00283B6D" w:rsidDel="00D40D3C">
          <w:rPr>
            <w:rFonts w:ascii="Times New Roman" w:hAnsi="Times New Roman" w:cs="Times New Roman"/>
            <w:sz w:val="24"/>
            <w:szCs w:val="24"/>
          </w:rPr>
          <w:delText>and have</w:delText>
        </w:r>
      </w:del>
      <w:ins w:id="274" w:author="Trevor D." w:date="2021-10-03T12:09:00Z">
        <w:r w:rsidR="003909FF">
          <w:rPr>
            <w:rFonts w:ascii="Times New Roman" w:hAnsi="Times New Roman" w:cs="Times New Roman"/>
            <w:sz w:val="24"/>
            <w:szCs w:val="24"/>
          </w:rPr>
          <w:t>Both</w:t>
        </w:r>
      </w:ins>
      <w:ins w:id="275" w:author="Trevor D." w:date="2021-10-03T11:39:00Z">
        <w:r w:rsidR="00D40D3C">
          <w:rPr>
            <w:rFonts w:ascii="Times New Roman" w:hAnsi="Times New Roman" w:cs="Times New Roman"/>
            <w:sz w:val="24"/>
            <w:szCs w:val="24"/>
          </w:rPr>
          <w:t xml:space="preserve"> </w:t>
        </w:r>
      </w:ins>
      <w:ins w:id="276" w:author="Trevor D." w:date="2021-10-03T12:38:00Z">
        <w:r w:rsidR="00803CE3" w:rsidRPr="00803CE3">
          <w:rPr>
            <w:rFonts w:ascii="Times New Roman" w:hAnsi="Times New Roman" w:cs="Times New Roman"/>
            <w:i/>
            <w:iCs/>
            <w:sz w:val="24"/>
            <w:szCs w:val="24"/>
            <w:rPrChange w:id="277" w:author="Trevor D." w:date="2021-10-03T12:38:00Z">
              <w:rPr>
                <w:rFonts w:ascii="Times New Roman" w:hAnsi="Times New Roman" w:cs="Times New Roman"/>
                <w:sz w:val="24"/>
                <w:szCs w:val="24"/>
              </w:rPr>
            </w:rPrChange>
          </w:rPr>
          <w:t>C. nutans</w:t>
        </w:r>
        <w:r w:rsidR="00803CE3">
          <w:rPr>
            <w:rFonts w:ascii="Times New Roman" w:hAnsi="Times New Roman" w:cs="Times New Roman"/>
            <w:sz w:val="24"/>
            <w:szCs w:val="24"/>
          </w:rPr>
          <w:t xml:space="preserve"> and </w:t>
        </w:r>
        <w:r w:rsidR="00803CE3" w:rsidRPr="00803CE3">
          <w:rPr>
            <w:rFonts w:ascii="Times New Roman" w:hAnsi="Times New Roman" w:cs="Times New Roman"/>
            <w:i/>
            <w:iCs/>
            <w:sz w:val="24"/>
            <w:szCs w:val="24"/>
            <w:rPrChange w:id="278" w:author="Trevor D." w:date="2021-10-03T12:38:00Z">
              <w:rPr>
                <w:rFonts w:ascii="Times New Roman" w:hAnsi="Times New Roman" w:cs="Times New Roman"/>
                <w:sz w:val="24"/>
                <w:szCs w:val="24"/>
              </w:rPr>
            </w:rPrChange>
          </w:rPr>
          <w:t xml:space="preserve">C. </w:t>
        </w:r>
        <w:proofErr w:type="spellStart"/>
        <w:r w:rsidR="00803CE3" w:rsidRPr="00803CE3">
          <w:rPr>
            <w:rFonts w:ascii="Times New Roman" w:hAnsi="Times New Roman" w:cs="Times New Roman"/>
            <w:i/>
            <w:iCs/>
            <w:sz w:val="24"/>
            <w:szCs w:val="24"/>
            <w:rPrChange w:id="279" w:author="Trevor D." w:date="2021-10-03T12:38:00Z">
              <w:rPr>
                <w:rFonts w:ascii="Times New Roman" w:hAnsi="Times New Roman" w:cs="Times New Roman"/>
                <w:sz w:val="24"/>
                <w:szCs w:val="24"/>
              </w:rPr>
            </w:rPrChange>
          </w:rPr>
          <w:t>acanthoides</w:t>
        </w:r>
        <w:proofErr w:type="spellEnd"/>
        <w:r w:rsidR="00803CE3">
          <w:rPr>
            <w:rFonts w:ascii="Times New Roman" w:hAnsi="Times New Roman" w:cs="Times New Roman"/>
            <w:sz w:val="24"/>
            <w:szCs w:val="24"/>
          </w:rPr>
          <w:t xml:space="preserve"> </w:t>
        </w:r>
      </w:ins>
      <w:ins w:id="280" w:author="Trevor D." w:date="2021-10-03T11:39:00Z">
        <w:r w:rsidR="00D40D3C">
          <w:rPr>
            <w:rFonts w:ascii="Times New Roman" w:hAnsi="Times New Roman" w:cs="Times New Roman"/>
            <w:sz w:val="24"/>
            <w:szCs w:val="24"/>
          </w:rPr>
          <w:t>display</w:t>
        </w:r>
      </w:ins>
      <w:r w:rsidRPr="00283B6D">
        <w:rPr>
          <w:rFonts w:ascii="Times New Roman" w:hAnsi="Times New Roman" w:cs="Times New Roman"/>
          <w:sz w:val="24"/>
          <w:szCs w:val="24"/>
        </w:rPr>
        <w:t xml:space="preserve"> monocarpic </w:t>
      </w:r>
      <w:del w:id="281" w:author="Trevor D." w:date="2021-10-03T11:39:00Z">
        <w:r w:rsidRPr="00283B6D" w:rsidDel="00D40D3C">
          <w:rPr>
            <w:rFonts w:ascii="Times New Roman" w:hAnsi="Times New Roman" w:cs="Times New Roman"/>
            <w:sz w:val="24"/>
            <w:szCs w:val="24"/>
          </w:rPr>
          <w:delText>perennial life cycles</w:delText>
        </w:r>
      </w:del>
      <w:ins w:id="282" w:author="Trevor D." w:date="2021-10-03T11:39:00Z">
        <w:r w:rsidR="00D40D3C">
          <w:rPr>
            <w:rFonts w:ascii="Times New Roman" w:hAnsi="Times New Roman" w:cs="Times New Roman"/>
            <w:sz w:val="24"/>
            <w:szCs w:val="24"/>
          </w:rPr>
          <w:t>reproductive behaviour</w:t>
        </w:r>
      </w:ins>
      <w:r w:rsidRPr="00283B6D">
        <w:rPr>
          <w:rFonts w:ascii="Times New Roman" w:hAnsi="Times New Roman" w:cs="Times New Roman"/>
          <w:sz w:val="24"/>
          <w:szCs w:val="24"/>
        </w:rPr>
        <w:t xml:space="preserve"> </w:t>
      </w:r>
      <w:del w:id="283" w:author="Trevor D." w:date="2021-10-03T11:40:00Z">
        <w:r w:rsidRPr="00283B6D" w:rsidDel="00D40D3C">
          <w:rPr>
            <w:rFonts w:ascii="Times New Roman" w:hAnsi="Times New Roman" w:cs="Times New Roman"/>
            <w:sz w:val="24"/>
            <w:szCs w:val="24"/>
          </w:rPr>
          <w:delText>that have been demonstrated to shift from biennial towards</w:delText>
        </w:r>
      </w:del>
      <w:ins w:id="284" w:author="Trevor D." w:date="2021-10-03T11:40:00Z">
        <w:r w:rsidR="00D40D3C">
          <w:rPr>
            <w:rFonts w:ascii="Times New Roman" w:hAnsi="Times New Roman" w:cs="Times New Roman"/>
            <w:sz w:val="24"/>
            <w:szCs w:val="24"/>
          </w:rPr>
          <w:t>and while typically biennial,</w:t>
        </w:r>
      </w:ins>
      <w:r w:rsidRPr="00283B6D">
        <w:rPr>
          <w:rFonts w:ascii="Times New Roman" w:hAnsi="Times New Roman" w:cs="Times New Roman"/>
          <w:sz w:val="24"/>
          <w:szCs w:val="24"/>
        </w:rPr>
        <w:t xml:space="preserve"> </w:t>
      </w:r>
      <w:del w:id="285" w:author="Trevor D." w:date="2021-10-03T11:40:00Z">
        <w:r w:rsidRPr="00283B6D" w:rsidDel="00D40D3C">
          <w:rPr>
            <w:rFonts w:ascii="Times New Roman" w:hAnsi="Times New Roman" w:cs="Times New Roman"/>
            <w:sz w:val="24"/>
            <w:szCs w:val="24"/>
          </w:rPr>
          <w:delText xml:space="preserve">annual </w:delText>
        </w:r>
      </w:del>
      <w:ins w:id="286" w:author="Trevor D." w:date="2021-10-03T11:40:00Z">
        <w:r w:rsidR="00D40D3C">
          <w:rPr>
            <w:rFonts w:ascii="Times New Roman" w:hAnsi="Times New Roman" w:cs="Times New Roman"/>
            <w:sz w:val="24"/>
            <w:szCs w:val="24"/>
          </w:rPr>
          <w:t>have</w:t>
        </w:r>
      </w:ins>
      <w:ins w:id="287" w:author="Trevor D." w:date="2021-10-03T11:49:00Z">
        <w:r w:rsidR="008546C5">
          <w:rPr>
            <w:rFonts w:ascii="Times New Roman" w:hAnsi="Times New Roman" w:cs="Times New Roman"/>
            <w:sz w:val="24"/>
            <w:szCs w:val="24"/>
          </w:rPr>
          <w:t xml:space="preserve"> both</w:t>
        </w:r>
      </w:ins>
      <w:ins w:id="288" w:author="Trevor D." w:date="2021-10-03T11:40:00Z">
        <w:r w:rsidR="00D40D3C">
          <w:rPr>
            <w:rFonts w:ascii="Times New Roman" w:hAnsi="Times New Roman" w:cs="Times New Roman"/>
            <w:sz w:val="24"/>
            <w:szCs w:val="24"/>
          </w:rPr>
          <w:t xml:space="preserve"> been shown to reproduce annually</w:t>
        </w:r>
        <w:r w:rsidR="00D40D3C" w:rsidRPr="00283B6D">
          <w:rPr>
            <w:rFonts w:ascii="Times New Roman" w:hAnsi="Times New Roman" w:cs="Times New Roman"/>
            <w:sz w:val="24"/>
            <w:szCs w:val="24"/>
          </w:rPr>
          <w:t xml:space="preserve"> </w:t>
        </w:r>
      </w:ins>
      <w:r w:rsidRPr="00283B6D">
        <w:rPr>
          <w:rFonts w:ascii="Times New Roman" w:hAnsi="Times New Roman" w:cs="Times New Roman"/>
          <w:sz w:val="24"/>
          <w:szCs w:val="24"/>
        </w:rPr>
        <w:t xml:space="preserve">under </w:t>
      </w:r>
      <w:del w:id="289" w:author="Trevor D." w:date="2021-10-03T11:40:00Z">
        <w:r w:rsidRPr="00283B6D" w:rsidDel="00D40D3C">
          <w:rPr>
            <w:rFonts w:ascii="Times New Roman" w:hAnsi="Times New Roman" w:cs="Times New Roman"/>
            <w:sz w:val="24"/>
            <w:szCs w:val="24"/>
          </w:rPr>
          <w:delText>warming conditions</w:delText>
        </w:r>
      </w:del>
      <w:ins w:id="290" w:author="Trevor D." w:date="2021-10-03T11:40:00Z">
        <w:r w:rsidR="00D40D3C">
          <w:rPr>
            <w:rFonts w:ascii="Times New Roman" w:hAnsi="Times New Roman" w:cs="Times New Roman"/>
            <w:sz w:val="24"/>
            <w:szCs w:val="24"/>
          </w:rPr>
          <w:t>increased growing temperatures</w:t>
        </w:r>
      </w:ins>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ins w:id="291" w:author="Trevor D." w:date="2021-10-03T11:42:00Z">
        <w:r w:rsidR="00D40D3C">
          <w:rPr>
            <w:rFonts w:ascii="Times New Roman" w:hAnsi="Times New Roman" w:cs="Times New Roman"/>
            <w:sz w:val="24"/>
            <w:szCs w:val="24"/>
          </w:rPr>
          <w:t xml:space="preserve"> </w:t>
        </w:r>
      </w:ins>
      <w:ins w:id="292" w:author="Trevor D." w:date="2021-10-03T12:37:00Z">
        <w:r w:rsidR="00803CE3">
          <w:rPr>
            <w:rFonts w:ascii="Times New Roman" w:hAnsi="Times New Roman" w:cs="Times New Roman"/>
            <w:sz w:val="24"/>
            <w:szCs w:val="24"/>
          </w:rPr>
          <w:t>Reprod</w:t>
        </w:r>
      </w:ins>
      <w:ins w:id="293" w:author="Trevor D." w:date="2021-10-03T12:38:00Z">
        <w:r w:rsidR="00803CE3">
          <w:rPr>
            <w:rFonts w:ascii="Times New Roman" w:hAnsi="Times New Roman" w:cs="Times New Roman"/>
            <w:sz w:val="24"/>
            <w:szCs w:val="24"/>
          </w:rPr>
          <w:t>uction in both</w:t>
        </w:r>
      </w:ins>
      <w:ins w:id="294" w:author="Trevor D." w:date="2021-10-03T11:42:00Z">
        <w:r w:rsidR="00D40D3C">
          <w:rPr>
            <w:rFonts w:ascii="Times New Roman" w:hAnsi="Times New Roman" w:cs="Times New Roman"/>
            <w:sz w:val="24"/>
            <w:szCs w:val="24"/>
          </w:rPr>
          <w:t xml:space="preserve"> species </w:t>
        </w:r>
      </w:ins>
      <w:ins w:id="295" w:author="Trevor D." w:date="2021-10-03T12:39:00Z">
        <w:r w:rsidR="00803CE3">
          <w:rPr>
            <w:rFonts w:ascii="Times New Roman" w:hAnsi="Times New Roman" w:cs="Times New Roman"/>
            <w:sz w:val="24"/>
            <w:szCs w:val="24"/>
          </w:rPr>
          <w:t>occurs</w:t>
        </w:r>
      </w:ins>
      <w:ins w:id="296" w:author="Trevor D." w:date="2021-10-03T11:42:00Z">
        <w:r w:rsidR="00D40D3C">
          <w:rPr>
            <w:rFonts w:ascii="Times New Roman" w:hAnsi="Times New Roman" w:cs="Times New Roman"/>
            <w:sz w:val="24"/>
            <w:szCs w:val="24"/>
          </w:rPr>
          <w:t xml:space="preserve"> exclusively by seed </w:t>
        </w:r>
        <w:r w:rsidR="00D40D3C" w:rsidRPr="00D40D3C">
          <w:rPr>
            <w:rFonts w:ascii="Times New Roman" w:hAnsi="Times New Roman" w:cs="Times New Roman"/>
            <w:sz w:val="24"/>
            <w:szCs w:val="24"/>
            <w:rPrChange w:id="297" w:author="Trevor D." w:date="2021-10-03T11:42:00Z">
              <w:rPr>
                <w:rFonts w:ascii="Times New Roman" w:hAnsi="Times New Roman" w:cs="Times New Roman"/>
                <w:i/>
                <w:iCs/>
                <w:sz w:val="24"/>
                <w:szCs w:val="24"/>
              </w:rPr>
            </w:rPrChange>
          </w:rPr>
          <w:t>and</w:t>
        </w:r>
        <w:r w:rsidR="00D40D3C">
          <w:rPr>
            <w:rFonts w:ascii="Times New Roman" w:hAnsi="Times New Roman" w:cs="Times New Roman"/>
            <w:sz w:val="24"/>
            <w:szCs w:val="24"/>
          </w:rPr>
          <w:t xml:space="preserve"> </w:t>
        </w:r>
      </w:ins>
      <w:ins w:id="298" w:author="Trevor D." w:date="2021-10-03T12:39:00Z">
        <w:r w:rsidR="00803CE3">
          <w:rPr>
            <w:rFonts w:ascii="Times New Roman" w:hAnsi="Times New Roman" w:cs="Times New Roman"/>
            <w:sz w:val="24"/>
            <w:szCs w:val="24"/>
          </w:rPr>
          <w:t>dispersal occurs primarily</w:t>
        </w:r>
      </w:ins>
      <w:ins w:id="299" w:author="Trevor D." w:date="2021-10-03T11:42:00Z">
        <w:r w:rsidR="00D40D3C">
          <w:rPr>
            <w:rFonts w:ascii="Times New Roman" w:hAnsi="Times New Roman" w:cs="Times New Roman"/>
            <w:sz w:val="24"/>
            <w:szCs w:val="24"/>
          </w:rPr>
          <w:t xml:space="preserve"> by wind, with </w:t>
        </w:r>
      </w:ins>
      <w:ins w:id="300" w:author="Trevor D." w:date="2021-10-03T12:39:00Z">
        <w:r w:rsidR="00803CE3">
          <w:rPr>
            <w:rFonts w:ascii="Times New Roman" w:hAnsi="Times New Roman" w:cs="Times New Roman"/>
            <w:sz w:val="24"/>
            <w:szCs w:val="24"/>
          </w:rPr>
          <w:t xml:space="preserve">dispersal facilitated by </w:t>
        </w:r>
      </w:ins>
      <w:ins w:id="301" w:author="Trevor D." w:date="2021-10-03T11:42:00Z">
        <w:r w:rsidR="00D40D3C">
          <w:rPr>
            <w:rFonts w:ascii="Times New Roman" w:hAnsi="Times New Roman" w:cs="Times New Roman"/>
            <w:sz w:val="24"/>
            <w:szCs w:val="24"/>
          </w:rPr>
          <w:t>a lightweight pappus attached to the distal end of the</w:t>
        </w:r>
      </w:ins>
      <w:ins w:id="302" w:author="Trevor D." w:date="2021-10-03T12:39:00Z">
        <w:r w:rsidR="00803CE3">
          <w:rPr>
            <w:rFonts w:ascii="Times New Roman" w:hAnsi="Times New Roman" w:cs="Times New Roman"/>
            <w:sz w:val="24"/>
            <w:szCs w:val="24"/>
          </w:rPr>
          <w:t xml:space="preserve"> seed</w:t>
        </w:r>
      </w:ins>
      <w:ins w:id="303" w:author="Trevor D." w:date="2021-10-03T11:42:00Z">
        <w:r w:rsidR="00D40D3C">
          <w:rPr>
            <w:rFonts w:ascii="Times New Roman" w:hAnsi="Times New Roman" w:cs="Times New Roman"/>
            <w:sz w:val="24"/>
            <w:szCs w:val="24"/>
          </w:rPr>
          <w:t xml:space="preserve"> achene.</w:t>
        </w:r>
      </w:ins>
      <w:ins w:id="304" w:author="Trevor D." w:date="2021-10-03T11:50:00Z">
        <w:r w:rsidR="008546C5">
          <w:rPr>
            <w:rFonts w:ascii="Times New Roman" w:hAnsi="Times New Roman" w:cs="Times New Roman"/>
            <w:sz w:val="24"/>
            <w:szCs w:val="24"/>
          </w:rPr>
          <w:t xml:space="preserve"> Seeds from both species also </w:t>
        </w:r>
      </w:ins>
      <w:ins w:id="305" w:author="Trevor D." w:date="2021-10-03T11:51:00Z">
        <w:r w:rsidR="008546C5">
          <w:rPr>
            <w:rFonts w:ascii="Times New Roman" w:hAnsi="Times New Roman" w:cs="Times New Roman"/>
            <w:sz w:val="24"/>
            <w:szCs w:val="24"/>
          </w:rPr>
          <w:t>display</w:t>
        </w:r>
      </w:ins>
      <w:ins w:id="306" w:author="Trevor D." w:date="2021-10-03T12:42:00Z">
        <w:r w:rsidR="00803CE3">
          <w:rPr>
            <w:rFonts w:ascii="Times New Roman" w:hAnsi="Times New Roman" w:cs="Times New Roman"/>
            <w:sz w:val="24"/>
            <w:szCs w:val="24"/>
          </w:rPr>
          <w:t xml:space="preserve"> nutrient-rich</w:t>
        </w:r>
      </w:ins>
      <w:ins w:id="307" w:author="Trevor D." w:date="2021-10-03T11:51:00Z">
        <w:r w:rsidR="008546C5">
          <w:rPr>
            <w:rFonts w:ascii="Times New Roman" w:hAnsi="Times New Roman" w:cs="Times New Roman"/>
            <w:sz w:val="24"/>
            <w:szCs w:val="24"/>
          </w:rPr>
          <w:t xml:space="preserve"> </w:t>
        </w:r>
        <w:proofErr w:type="spellStart"/>
        <w:r w:rsidR="008546C5">
          <w:rPr>
            <w:rFonts w:ascii="Times New Roman" w:hAnsi="Times New Roman" w:cs="Times New Roman"/>
            <w:sz w:val="24"/>
            <w:szCs w:val="24"/>
          </w:rPr>
          <w:t>elaiosomes</w:t>
        </w:r>
      </w:ins>
      <w:proofErr w:type="spellEnd"/>
      <w:ins w:id="308" w:author="Trevor D." w:date="2021-10-03T12:42:00Z">
        <w:r w:rsidR="00803CE3">
          <w:rPr>
            <w:rFonts w:ascii="Times New Roman" w:hAnsi="Times New Roman" w:cs="Times New Roman"/>
            <w:sz w:val="24"/>
            <w:szCs w:val="24"/>
          </w:rPr>
          <w:t xml:space="preserve"> </w:t>
        </w:r>
      </w:ins>
      <w:ins w:id="309" w:author="Trevor D." w:date="2021-10-03T11:51:00Z">
        <w:r w:rsidR="008546C5">
          <w:rPr>
            <w:rFonts w:ascii="Times New Roman" w:hAnsi="Times New Roman" w:cs="Times New Roman"/>
            <w:sz w:val="24"/>
            <w:szCs w:val="24"/>
          </w:rPr>
          <w:t>on the distal end of the achene that likely play a role in ant-driven dispersal</w:t>
        </w:r>
      </w:ins>
      <w:ins w:id="310"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(Pemberton and Irving 1990)</w:t>
        </w:r>
      </w:ins>
      <w:ins w:id="311" w:author="Trevor D." w:date="2021-10-03T12:40:00Z">
        <w:r w:rsidR="00803CE3">
          <w:rPr>
            <w:rFonts w:ascii="Times New Roman" w:hAnsi="Times New Roman" w:cs="Times New Roman"/>
            <w:sz w:val="24"/>
            <w:szCs w:val="24"/>
          </w:rPr>
          <w:t>,</w:t>
        </w:r>
      </w:ins>
      <w:ins w:id="312" w:author="Trevor D." w:date="2021-10-03T11:52:00Z">
        <w:r w:rsidR="008546C5">
          <w:rPr>
            <w:rFonts w:ascii="Times New Roman" w:hAnsi="Times New Roman" w:cs="Times New Roman"/>
            <w:sz w:val="24"/>
            <w:szCs w:val="24"/>
          </w:rPr>
          <w:t xml:space="preserve"> and have been observed being moved by ants and other insects</w:t>
        </w:r>
      </w:ins>
      <w:ins w:id="313" w:author="Trevor D." w:date="2021-10-03T12:42:00Z">
        <w:r w:rsidR="00803CE3">
          <w:rPr>
            <w:rFonts w:ascii="Times New Roman" w:hAnsi="Times New Roman" w:cs="Times New Roman"/>
            <w:sz w:val="24"/>
            <w:szCs w:val="24"/>
          </w:rPr>
          <w:t xml:space="preserve"> in previous seed removal </w:t>
        </w:r>
        <w:proofErr w:type="spellStart"/>
        <w:r w:rsidR="00803CE3">
          <w:rPr>
            <w:rFonts w:ascii="Times New Roman" w:hAnsi="Times New Roman" w:cs="Times New Roman"/>
            <w:sz w:val="24"/>
            <w:szCs w:val="24"/>
          </w:rPr>
          <w:t>experiements</w:t>
        </w:r>
      </w:ins>
      <w:proofErr w:type="spellEnd"/>
      <w:ins w:id="314" w:author="Trevor D." w:date="2021-10-03T11:52:00Z">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w:t>
        </w:r>
        <w:proofErr w:type="spellStart"/>
        <w:r w:rsidR="008546C5" w:rsidRPr="007C1F05">
          <w:rPr>
            <w:rFonts w:ascii="Times New Roman" w:hAnsi="Times New Roman" w:cs="Times New Roman"/>
            <w:sz w:val="24"/>
            <w:szCs w:val="24"/>
          </w:rPr>
          <w:t>Jongejans</w:t>
        </w:r>
        <w:proofErr w:type="spellEnd"/>
        <w:r w:rsidR="008546C5" w:rsidRPr="007C1F05">
          <w:rPr>
            <w:rFonts w:ascii="Times New Roman" w:hAnsi="Times New Roman" w:cs="Times New Roman"/>
            <w:sz w:val="24"/>
            <w:szCs w:val="24"/>
          </w:rPr>
          <w:t xml:space="preserve"> et al. 201</w:t>
        </w:r>
        <w:r w:rsidR="008546C5">
          <w:rPr>
            <w:rFonts w:ascii="Times New Roman" w:hAnsi="Times New Roman" w:cs="Times New Roman"/>
            <w:sz w:val="24"/>
            <w:szCs w:val="24"/>
          </w:rPr>
          <w:t>4</w:t>
        </w:r>
        <w:r w:rsidR="008546C5" w:rsidRPr="007C1F05">
          <w:rPr>
            <w:rFonts w:ascii="Times New Roman" w:hAnsi="Times New Roman" w:cs="Times New Roman"/>
            <w:sz w:val="24"/>
            <w:szCs w:val="24"/>
          </w:rPr>
          <w:t>).</w:t>
        </w:r>
        <w:commentRangeStart w:id="315"/>
        <w:commentRangeStart w:id="316"/>
        <w:commentRangeEnd w:id="315"/>
        <w:r w:rsidR="008546C5">
          <w:rPr>
            <w:rStyle w:val="CommentReference"/>
          </w:rPr>
          <w:commentReference w:id="315"/>
        </w:r>
      </w:ins>
      <w:commentRangeEnd w:id="316"/>
      <w:ins w:id="317" w:author="Trevor D." w:date="2021-10-03T11:53:00Z">
        <w:r w:rsidR="008546C5">
          <w:rPr>
            <w:rStyle w:val="CommentReference"/>
          </w:rPr>
          <w:commentReference w:id="316"/>
        </w:r>
      </w:ins>
      <w:del w:id="318" w:author="Trevor D." w:date="2021-10-03T11:41:00Z">
        <w:r w:rsidRPr="00283B6D" w:rsidDel="00D40D3C">
          <w:rPr>
            <w:rFonts w:ascii="Times New Roman" w:hAnsi="Times New Roman" w:cs="Times New Roman"/>
            <w:sz w:val="24"/>
            <w:szCs w:val="24"/>
          </w:rPr>
          <w:delText xml:space="preserve"> </w:delText>
        </w:r>
      </w:del>
      <w:del w:id="319" w:author="Trevor D." w:date="2021-10-03T12:13:00Z">
        <w:r w:rsidRPr="00283B6D" w:rsidDel="003909FF">
          <w:rPr>
            <w:rFonts w:ascii="Times New Roman" w:hAnsi="Times New Roman" w:cs="Times New Roman"/>
            <w:sz w:val="24"/>
            <w:szCs w:val="24"/>
          </w:rPr>
          <w:delText xml:space="preserve">While sharing similar life histories, the two species display significant morphological differences in dispersal-related characteristics such as number of flower heads, flower head size, number of seeds produced per flower head, and distribution of flower heads across an individual (Desrochers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1988). These invasive thistles have high reproductive potential and are a considerable agricultural pest since they thrive in pastures, are unpalatable to most grazers, and decrease pasture productivity (Trumble and Kok 1982). In addition to pastures, these thistles occur in other highly disturbed areas such as drainages and roadsides. Both species can be found across the U.S. and often co-occur (Allen and Shea 2006), and are listed as noxious weeds in several states (Skinner </w:delText>
        </w:r>
        <w:r w:rsidRPr="00283B6D" w:rsidDel="003909FF">
          <w:rPr>
            <w:rFonts w:ascii="Times New Roman" w:hAnsi="Times New Roman" w:cs="Times New Roman"/>
            <w:i/>
            <w:iCs/>
            <w:sz w:val="24"/>
            <w:szCs w:val="24"/>
          </w:rPr>
          <w:delText>et al.</w:delText>
        </w:r>
        <w:r w:rsidRPr="00283B6D" w:rsidDel="003909FF">
          <w:rPr>
            <w:rFonts w:ascii="Times New Roman" w:hAnsi="Times New Roman" w:cs="Times New Roman"/>
            <w:sz w:val="24"/>
            <w:szCs w:val="24"/>
          </w:rPr>
          <w:delText xml:space="preserve"> 2000).</w:delText>
        </w:r>
        <w:commentRangeEnd w:id="230"/>
        <w:r w:rsidDel="003909FF">
          <w:rPr>
            <w:rStyle w:val="CommentReference"/>
          </w:rPr>
          <w:commentReference w:id="230"/>
        </w:r>
        <w:commentRangeEnd w:id="231"/>
        <w:r w:rsidR="00AD46E0" w:rsidDel="003909FF">
          <w:rPr>
            <w:rStyle w:val="CommentReference"/>
          </w:rPr>
          <w:commentReference w:id="231"/>
        </w:r>
        <w:commentRangeEnd w:id="232"/>
        <w:r w:rsidR="008546C5" w:rsidDel="003909FF">
          <w:rPr>
            <w:rStyle w:val="CommentReference"/>
          </w:rPr>
          <w:commentReference w:id="232"/>
        </w:r>
      </w:del>
    </w:p>
    <w:p w14:paraId="7190D22D" w14:textId="7E2B702C" w:rsidR="00F70A4D" w:rsidRPr="00F70A4D" w:rsidRDefault="007C1F05">
      <w:pPr>
        <w:spacing w:after="120" w:line="240" w:lineRule="auto"/>
        <w:ind w:firstLine="284"/>
        <w:jc w:val="both"/>
        <w:pPrChange w:id="320" w:author="Trevor D." w:date="2021-10-03T12:13:00Z">
          <w:pPr>
            <w:spacing w:line="240" w:lineRule="auto"/>
            <w:ind w:firstLine="284"/>
            <w:jc w:val="both"/>
          </w:pPr>
        </w:pPrChange>
      </w:pPr>
      <w:commentRangeStart w:id="321"/>
      <w:del w:id="322" w:author="Trevor D." w:date="2021-10-03T11:31:00Z">
        <w:r w:rsidRPr="00283B6D" w:rsidDel="00352A50">
          <w:rPr>
            <w:rFonts w:ascii="Times New Roman" w:hAnsi="Times New Roman" w:cs="Times New Roman"/>
            <w:sz w:val="24"/>
            <w:szCs w:val="24"/>
          </w:rPr>
          <w:delText xml:space="preserve">Wind serves as the primary dispersal vector in both </w:delText>
        </w:r>
      </w:del>
      <w:del w:id="323" w:author="Trevor D." w:date="2021-10-03T11:42:00Z">
        <w:r w:rsidRPr="00283B6D" w:rsidDel="00D40D3C">
          <w:rPr>
            <w:rFonts w:ascii="Times New Roman" w:hAnsi="Times New Roman" w:cs="Times New Roman"/>
            <w:i/>
            <w:iCs/>
            <w:sz w:val="24"/>
            <w:szCs w:val="24"/>
          </w:rPr>
          <w:delText>C. nutans</w:delText>
        </w:r>
        <w:r w:rsidRPr="00283B6D" w:rsidDel="00D40D3C">
          <w:rPr>
            <w:rFonts w:ascii="Times New Roman" w:hAnsi="Times New Roman" w:cs="Times New Roman"/>
            <w:sz w:val="24"/>
            <w:szCs w:val="24"/>
          </w:rPr>
          <w:delText xml:space="preserve"> and </w:delText>
        </w:r>
        <w:r w:rsidRPr="00283B6D" w:rsidDel="00D40D3C">
          <w:rPr>
            <w:rFonts w:ascii="Times New Roman" w:hAnsi="Times New Roman" w:cs="Times New Roman"/>
            <w:i/>
            <w:iCs/>
            <w:sz w:val="24"/>
            <w:szCs w:val="24"/>
          </w:rPr>
          <w:delText>C. acanthoides</w:delText>
        </w:r>
        <w:r w:rsidDel="00D40D3C">
          <w:rPr>
            <w:rFonts w:ascii="Times New Roman" w:hAnsi="Times New Roman" w:cs="Times New Roman"/>
            <w:sz w:val="24"/>
            <w:szCs w:val="24"/>
          </w:rPr>
          <w:delText>, a</w:delText>
        </w:r>
      </w:del>
      <w:del w:id="324" w:author="Trevor D." w:date="2021-10-03T11:31:00Z">
        <w:r w:rsidDel="00352A50">
          <w:rPr>
            <w:rFonts w:ascii="Times New Roman" w:hAnsi="Times New Roman" w:cs="Times New Roman"/>
            <w:sz w:val="24"/>
            <w:szCs w:val="24"/>
          </w:rPr>
          <w:delText>s s</w:delText>
        </w:r>
        <w:r w:rsidRPr="00283B6D" w:rsidDel="00352A50">
          <w:rPr>
            <w:rFonts w:ascii="Times New Roman" w:hAnsi="Times New Roman" w:cs="Times New Roman"/>
            <w:sz w:val="24"/>
            <w:szCs w:val="24"/>
          </w:rPr>
          <w:delText>eeds of both species display a prominent pappus that</w:delText>
        </w:r>
        <w:r w:rsidDel="00352A50">
          <w:rPr>
            <w:rFonts w:ascii="Times New Roman" w:hAnsi="Times New Roman" w:cs="Times New Roman"/>
            <w:sz w:val="24"/>
            <w:szCs w:val="24"/>
          </w:rPr>
          <w:delText xml:space="preserve"> </w:delText>
        </w:r>
        <w:r w:rsidRPr="00283B6D" w:rsidDel="00352A50">
          <w:rPr>
            <w:rFonts w:ascii="Times New Roman" w:hAnsi="Times New Roman" w:cs="Times New Roman"/>
            <w:sz w:val="24"/>
            <w:szCs w:val="24"/>
          </w:rPr>
          <w:delText xml:space="preserve">increases hang time and makes it possible for </w:delText>
        </w:r>
        <w:r w:rsidDel="00352A50">
          <w:rPr>
            <w:rFonts w:ascii="Times New Roman" w:hAnsi="Times New Roman" w:cs="Times New Roman"/>
            <w:sz w:val="24"/>
            <w:szCs w:val="24"/>
          </w:rPr>
          <w:delText>them</w:delText>
        </w:r>
        <w:r w:rsidRPr="00283B6D" w:rsidDel="00352A50">
          <w:rPr>
            <w:rFonts w:ascii="Times New Roman" w:hAnsi="Times New Roman" w:cs="Times New Roman"/>
            <w:sz w:val="24"/>
            <w:szCs w:val="24"/>
          </w:rPr>
          <w:delText xml:space="preserve"> to be carried at long distances</w:delText>
        </w:r>
      </w:del>
      <w:del w:id="325" w:author="Trevor D." w:date="2021-10-03T11:42:00Z">
        <w:r w:rsidDel="00D40D3C">
          <w:rPr>
            <w:rFonts w:ascii="Times New Roman" w:hAnsi="Times New Roman" w:cs="Times New Roman"/>
            <w:sz w:val="24"/>
            <w:szCs w:val="24"/>
          </w:rPr>
          <w:delText xml:space="preserve">. </w:delText>
        </w:r>
      </w:del>
      <w:del w:id="326" w:author="Trevor D." w:date="2021-10-03T11:52:00Z">
        <w:r w:rsidDel="008546C5">
          <w:rPr>
            <w:rFonts w:ascii="Times New Roman" w:hAnsi="Times New Roman" w:cs="Times New Roman"/>
            <w:sz w:val="24"/>
            <w:szCs w:val="24"/>
          </w:rPr>
          <w:delText>However, dispersal</w:delText>
        </w:r>
        <w:r w:rsidRPr="007C1F05" w:rsidDel="008546C5">
          <w:rPr>
            <w:rFonts w:ascii="Times New Roman" w:hAnsi="Times New Roman" w:cs="Times New Roman"/>
            <w:sz w:val="24"/>
            <w:szCs w:val="24"/>
          </w:rPr>
          <w:delText xml:space="preserve"> of these seeds also extends beyond wind, with paths of secondary dispersal possible after seeds have hit the ground. Seeds from both species contain elaiosomes that are thought to play a role in ant-mediated dispersal (Pemberton and Irving 1990), and have been documented to be moved by insects and small mammals</w:delText>
        </w:r>
        <w:r w:rsidR="004802DF" w:rsidDel="008546C5">
          <w:rPr>
            <w:rFonts w:ascii="Times New Roman" w:hAnsi="Times New Roman" w:cs="Times New Roman"/>
            <w:sz w:val="24"/>
            <w:szCs w:val="24"/>
          </w:rPr>
          <w:delText>, with insects such as ants, crickets, and grasshoppers likely playing a significant role in the movement of seeds</w:delText>
        </w:r>
        <w:r w:rsidRPr="007C1F05" w:rsidDel="008546C5">
          <w:rPr>
            <w:rFonts w:ascii="Times New Roman" w:hAnsi="Times New Roman" w:cs="Times New Roman"/>
            <w:sz w:val="24"/>
            <w:szCs w:val="24"/>
          </w:rPr>
          <w:delText xml:space="preserve"> (Jongejans et al. 201</w:delText>
        </w:r>
      </w:del>
      <w:del w:id="327" w:author="Trevor D." w:date="2021-10-01T19:19:00Z">
        <w:r w:rsidRPr="007C1F05" w:rsidDel="00EC4D93">
          <w:rPr>
            <w:rFonts w:ascii="Times New Roman" w:hAnsi="Times New Roman" w:cs="Times New Roman"/>
            <w:sz w:val="24"/>
            <w:szCs w:val="24"/>
          </w:rPr>
          <w:delText>5</w:delText>
        </w:r>
      </w:del>
      <w:del w:id="328" w:author="Trevor D." w:date="2021-10-03T11:52:00Z">
        <w:r w:rsidRPr="007C1F05" w:rsidDel="008546C5">
          <w:rPr>
            <w:rFonts w:ascii="Times New Roman" w:hAnsi="Times New Roman" w:cs="Times New Roman"/>
            <w:sz w:val="24"/>
            <w:szCs w:val="24"/>
          </w:rPr>
          <w:delText>).</w:delText>
        </w:r>
        <w:commentRangeEnd w:id="321"/>
        <w:r w:rsidDel="008546C5">
          <w:rPr>
            <w:rStyle w:val="CommentReference"/>
          </w:rPr>
          <w:commentReference w:id="321"/>
        </w:r>
      </w:del>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0F41AFB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Seed collection and preparation</w:t>
      </w:r>
    </w:p>
    <w:p w14:paraId="4D46AB4F" w14:textId="5DAF2DD3"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i/>
          <w:iCs/>
          <w:sz w:val="24"/>
          <w:szCs w:val="24"/>
        </w:rPr>
        <w:t xml:space="preserve">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35456F">
        <w:rPr>
          <w:rFonts w:ascii="Times New Roman" w:hAnsi="Times New Roman" w:cs="Times New Roman"/>
          <w:sz w:val="24"/>
          <w:szCs w:val="24"/>
        </w:rPr>
        <w:t>th</w:t>
      </w:r>
      <w:r w:rsidR="00334F10">
        <w:rPr>
          <w:rFonts w:ascii="Times New Roman" w:hAnsi="Times New Roman" w:cs="Times New Roman"/>
          <w:sz w:val="24"/>
          <w:szCs w:val="24"/>
        </w:rPr>
        <w:t>is 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334F10">
        <w:rPr>
          <w:rFonts w:ascii="Times New Roman" w:hAnsi="Times New Roman" w:cs="Times New Roman"/>
          <w:sz w:val="24"/>
          <w:szCs w:val="24"/>
        </w:rPr>
        <w:t>In this experiment,</w:t>
      </w:r>
      <w:r w:rsidR="0035456F">
        <w:rPr>
          <w:rFonts w:ascii="Times New Roman" w:hAnsi="Times New Roman" w:cs="Times New Roman"/>
          <w:sz w:val="24"/>
          <w:szCs w:val="24"/>
        </w:rPr>
        <w:t xml:space="preserve"> 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were randomly assigned a fibreglass 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w:t>
      </w:r>
      <w:proofErr w:type="spellStart"/>
      <w:r w:rsidR="0035456F" w:rsidRPr="00283B6D">
        <w:rPr>
          <w:rFonts w:ascii="Times New Roman" w:hAnsi="Times New Roman" w:cs="Times New Roman"/>
          <w:sz w:val="24"/>
          <w:szCs w:val="24"/>
        </w:rPr>
        <w:t>Molau</w:t>
      </w:r>
      <w:proofErr w:type="spellEnd"/>
      <w:r w:rsidR="0035456F" w:rsidRPr="00283B6D">
        <w:rPr>
          <w:rFonts w:ascii="Times New Roman" w:hAnsi="Times New Roman" w:cs="Times New Roman"/>
          <w:sz w:val="24"/>
          <w:szCs w:val="24"/>
        </w:rPr>
        <w:t xml:space="preserve"> and </w:t>
      </w:r>
      <w:proofErr w:type="spellStart"/>
      <w:r w:rsidR="0035456F" w:rsidRPr="00283B6D">
        <w:rPr>
          <w:rFonts w:ascii="Times New Roman" w:hAnsi="Times New Roman" w:cs="Times New Roman"/>
          <w:sz w:val="24"/>
          <w:szCs w:val="24"/>
        </w:rPr>
        <w:t>Mølgaard</w:t>
      </w:r>
      <w:proofErr w:type="spellEnd"/>
      <w:r w:rsidR="0035456F" w:rsidRPr="00283B6D">
        <w:rPr>
          <w:rFonts w:ascii="Times New Roman" w:hAnsi="Times New Roman" w:cs="Times New Roman"/>
          <w:sz w:val="24"/>
          <w:szCs w:val="24"/>
        </w:rPr>
        <w:t xml:space="preserve">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ins w:id="329" w:author="Shea, Katriona" w:date="2021-08-16T17:47:00Z">
        <w:r w:rsidR="00AD46E0">
          <w:rPr>
            <w:rFonts w:ascii="Times New Roman" w:hAnsi="Times New Roman" w:cs="Times New Roman"/>
            <w:sz w:val="24"/>
            <w:szCs w:val="24"/>
          </w:rPr>
          <w:t xml:space="preserve">on average over a year </w:t>
        </w:r>
      </w:ins>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w:t>
      </w:r>
      <w:r w:rsidR="00B503AC">
        <w:rPr>
          <w:rFonts w:ascii="Times New Roman" w:hAnsi="Times New Roman" w:cs="Times New Roman"/>
          <w:sz w:val="24"/>
          <w:szCs w:val="24"/>
        </w:rPr>
        <w:lastRenderedPageBreak/>
        <w:t>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flowers set seed, mesh pollen bags were</w:t>
      </w:r>
      <w:r w:rsidR="00B503AC">
        <w:rPr>
          <w:rFonts w:ascii="Times New Roman" w:hAnsi="Times New Roman" w:cs="Times New Roman"/>
          <w:sz w:val="24"/>
          <w:szCs w:val="24"/>
        </w:rPr>
        <w:t xml:space="preserve"> wrapped around the flowers </w:t>
      </w:r>
      <w:del w:id="330" w:author="Trevor D." w:date="2021-10-02T19:49:00Z">
        <w:r w:rsidR="00B503AC" w:rsidDel="00696987">
          <w:rPr>
            <w:rFonts w:ascii="Times New Roman" w:hAnsi="Times New Roman" w:cs="Times New Roman"/>
            <w:sz w:val="24"/>
            <w:szCs w:val="24"/>
          </w:rPr>
          <w:delText xml:space="preserve">endure </w:delText>
        </w:r>
      </w:del>
      <w:ins w:id="331" w:author="Trevor D." w:date="2021-10-02T19:49:00Z">
        <w:r w:rsidR="00696987">
          <w:rPr>
            <w:rFonts w:ascii="Times New Roman" w:hAnsi="Times New Roman" w:cs="Times New Roman"/>
            <w:sz w:val="24"/>
            <w:szCs w:val="24"/>
          </w:rPr>
          <w:t xml:space="preserve">ensure </w:t>
        </w:r>
      </w:ins>
      <w:r w:rsidR="00B503AC">
        <w:rPr>
          <w:rFonts w:ascii="Times New Roman" w:hAnsi="Times New Roman" w:cs="Times New Roman"/>
          <w:sz w:val="24"/>
          <w:szCs w:val="24"/>
        </w:rPr>
        <w:t>that seeds from these invasive thistles did not escape and contaminate other parts of the study area, as seeds</w:t>
      </w:r>
      <w:ins w:id="332" w:author="Trevor D." w:date="2021-10-01T14:31:00Z">
        <w:r w:rsidR="0061432F">
          <w:rPr>
            <w:rFonts w:ascii="Times New Roman" w:hAnsi="Times New Roman" w:cs="Times New Roman"/>
            <w:sz w:val="24"/>
            <w:szCs w:val="24"/>
          </w:rPr>
          <w:t xml:space="preserve"> from these invasive thistles</w:t>
        </w:r>
      </w:ins>
      <w:r w:rsidR="00B503AC">
        <w:rPr>
          <w:rFonts w:ascii="Times New Roman" w:hAnsi="Times New Roman" w:cs="Times New Roman"/>
          <w:sz w:val="24"/>
          <w:szCs w:val="24"/>
        </w:rPr>
        <w:t xml:space="preserve"> can stay dormant for years </w:t>
      </w:r>
      <w:commentRangeStart w:id="333"/>
      <w:commentRangeStart w:id="334"/>
      <w:r w:rsidR="00B503AC">
        <w:rPr>
          <w:rFonts w:ascii="Times New Roman" w:hAnsi="Times New Roman" w:cs="Times New Roman"/>
          <w:sz w:val="24"/>
          <w:szCs w:val="24"/>
        </w:rPr>
        <w:t>and could pose problems for future experiments once germination occurs</w:t>
      </w:r>
      <w:commentRangeEnd w:id="333"/>
      <w:r w:rsidR="00E95559">
        <w:rPr>
          <w:rStyle w:val="CommentReference"/>
        </w:rPr>
        <w:commentReference w:id="333"/>
      </w:r>
      <w:commentRangeEnd w:id="334"/>
      <w:r w:rsidR="0061432F">
        <w:rPr>
          <w:rStyle w:val="CommentReference"/>
        </w:rPr>
        <w:commentReference w:id="334"/>
      </w:r>
      <w:r w:rsidR="00B503AC">
        <w:rPr>
          <w:rFonts w:ascii="Times New Roman" w:hAnsi="Times New Roman" w:cs="Times New Roman"/>
          <w:sz w:val="24"/>
          <w:szCs w:val="24"/>
        </w:rPr>
        <w:t>.</w:t>
      </w:r>
    </w:p>
    <w:p w14:paraId="4F14FD03" w14:textId="42D41E9D"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w:t>
      </w:r>
      <w:del w:id="335" w:author="Shea, Katriona" w:date="2021-08-16T17:47:00Z">
        <w:r w:rsidDel="00E95559">
          <w:rPr>
            <w:rFonts w:ascii="Times New Roman" w:hAnsi="Times New Roman" w:cs="Times New Roman"/>
            <w:sz w:val="24"/>
            <w:szCs w:val="24"/>
          </w:rPr>
          <w:delText xml:space="preserve"> or collapsed under their own weight</w:delText>
        </w:r>
      </w:del>
      <w:r>
        <w:rPr>
          <w:rFonts w:ascii="Times New Roman" w:hAnsi="Times New Roman" w:cs="Times New Roman"/>
          <w:sz w:val="24"/>
          <w:szCs w:val="24"/>
        </w:rPr>
        <w:t>,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3637AE96"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ins w:id="336" w:author="Trevor D." w:date="2021-10-03T12:43:00Z">
        <w:r w:rsidR="00F6155A">
          <w:rPr>
            <w:rFonts w:ascii="Times New Roman" w:hAnsi="Times New Roman" w:cs="Times New Roman"/>
            <w:sz w:val="24"/>
            <w:szCs w:val="24"/>
          </w:rPr>
          <w:t xml:space="preserve"> from the flower heads</w:t>
        </w:r>
      </w:ins>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ins w:id="337" w:author="Trevor D." w:date="2021-10-03T12:43:00Z">
        <w:r w:rsidR="00F6155A">
          <w:rPr>
            <w:rFonts w:ascii="Times New Roman" w:hAnsi="Times New Roman" w:cs="Times New Roman"/>
            <w:sz w:val="24"/>
            <w:szCs w:val="24"/>
          </w:rPr>
          <w:t xml:space="preserve"> the</w:t>
        </w:r>
      </w:ins>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 xml:space="preserve">C. </w:t>
      </w:r>
      <w:proofErr w:type="spellStart"/>
      <w:r w:rsidRPr="00D34C40">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were irradiated using a 1000 KR dosage of gamma radiation; this dosage was demonstrated by </w:t>
      </w:r>
      <w:proofErr w:type="spellStart"/>
      <w:r w:rsidRPr="00D34C40">
        <w:rPr>
          <w:rFonts w:ascii="Times New Roman" w:hAnsi="Times New Roman" w:cs="Times New Roman"/>
          <w:sz w:val="24"/>
          <w:szCs w:val="24"/>
        </w:rPr>
        <w:t>Jongejans</w:t>
      </w:r>
      <w:proofErr w:type="spellEnd"/>
      <w:r w:rsidRPr="00D34C40">
        <w:rPr>
          <w:rFonts w:ascii="Times New Roman" w:hAnsi="Times New Roman" w:cs="Times New Roman"/>
          <w:sz w:val="24"/>
          <w:szCs w:val="24"/>
        </w:rPr>
        <w:t xml:space="preserve">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(2014) to prevent any germination without affecting how attractive seeds</w:t>
      </w:r>
      <w:r>
        <w:rPr>
          <w:rFonts w:ascii="Times New Roman" w:hAnsi="Times New Roman" w:cs="Times New Roman"/>
          <w:sz w:val="24"/>
          <w:szCs w:val="24"/>
        </w:rPr>
        <w:t xml:space="preserve"> from either of these species</w:t>
      </w:r>
      <w:r w:rsidRPr="00D34C40">
        <w:rPr>
          <w:rFonts w:ascii="Times New Roman" w:hAnsi="Times New Roman" w:cs="Times New Roman"/>
          <w:sz w:val="24"/>
          <w:szCs w:val="24"/>
        </w:rPr>
        <w:t xml:space="preserve"> are to insects.</w:t>
      </w:r>
      <w:del w:id="338" w:author="Trevor D." w:date="2021-10-03T12:43:00Z">
        <w:r w:rsidDel="00F6155A">
          <w:rPr>
            <w:rFonts w:ascii="Times New Roman" w:hAnsi="Times New Roman" w:cs="Times New Roman"/>
            <w:sz w:val="24"/>
            <w:szCs w:val="24"/>
          </w:rPr>
          <w:delText xml:space="preserve"> </w:delText>
        </w:r>
      </w:del>
    </w:p>
    <w:p w14:paraId="5021B6D8" w14:textId="302D1180"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ins w:id="339" w:author="Trevor D." w:date="2021-10-03T12:45:00Z">
        <w:r w:rsidR="00F6155A">
          <w:rPr>
            <w:rFonts w:ascii="Times New Roman" w:hAnsi="Times New Roman" w:cs="Times New Roman"/>
            <w:sz w:val="24"/>
            <w:szCs w:val="24"/>
          </w:rPr>
          <w:t xml:space="preserve"> of the four</w:t>
        </w:r>
      </w:ins>
      <w:ins w:id="340" w:author="Trevor D." w:date="2021-10-03T12:44:00Z">
        <w:r w:rsidR="00F6155A">
          <w:rPr>
            <w:rFonts w:ascii="Times New Roman" w:hAnsi="Times New Roman" w:cs="Times New Roman"/>
            <w:sz w:val="24"/>
            <w:szCs w:val="24"/>
          </w:rPr>
          <w:t xml:space="preserve"> combina</w:t>
        </w:r>
      </w:ins>
      <w:ins w:id="341" w:author="Trevor D." w:date="2021-10-03T12:45:00Z">
        <w:r w:rsidR="00F6155A">
          <w:rPr>
            <w:rFonts w:ascii="Times New Roman" w:hAnsi="Times New Roman" w:cs="Times New Roman"/>
            <w:sz w:val="24"/>
            <w:szCs w:val="24"/>
          </w:rPr>
          <w:t>tions of</w:t>
        </w:r>
      </w:ins>
      <w:r w:rsidR="004659BE">
        <w:rPr>
          <w:rFonts w:ascii="Times New Roman" w:hAnsi="Times New Roman" w:cs="Times New Roman"/>
          <w:sz w:val="24"/>
          <w:szCs w:val="24"/>
        </w:rPr>
        <w:t xml:space="preserve"> species and warming/ambient treatment were assigned an </w:t>
      </w:r>
      <w:proofErr w:type="spellStart"/>
      <w:r w:rsidR="004659BE">
        <w:rPr>
          <w:rFonts w:ascii="Times New Roman" w:hAnsi="Times New Roman" w:cs="Times New Roman"/>
          <w:sz w:val="24"/>
          <w:szCs w:val="24"/>
        </w:rPr>
        <w:t>elaoisome</w:t>
      </w:r>
      <w:proofErr w:type="spellEnd"/>
      <w:r w:rsidR="004659BE">
        <w:rPr>
          <w:rFonts w:ascii="Times New Roman" w:hAnsi="Times New Roman" w:cs="Times New Roman"/>
          <w:sz w:val="24"/>
          <w:szCs w:val="24"/>
        </w:rPr>
        <w:t xml:space="preserve"> removal treatment.</w:t>
      </w:r>
      <w:r>
        <w:rPr>
          <w:rFonts w:ascii="Times New Roman" w:hAnsi="Times New Roman" w:cs="Times New Roman"/>
          <w:sz w:val="24"/>
          <w:szCs w:val="24"/>
        </w:rPr>
        <w:t xml:space="preserv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w:t>
      </w:r>
      <w:ins w:id="342" w:author="Shea, Katriona" w:date="2021-08-16T17:50:00Z">
        <w:r w:rsidR="00E95559">
          <w:rPr>
            <w:rFonts w:ascii="Times New Roman" w:hAnsi="Times New Roman" w:cs="Times New Roman"/>
            <w:sz w:val="24"/>
            <w:szCs w:val="24"/>
          </w:rPr>
          <w:t>b</w:t>
        </w:r>
      </w:ins>
      <w:del w:id="343" w:author="Shea, Katriona" w:date="2021-08-16T17:50:00Z">
        <w:r w:rsidRPr="00D34C40" w:rsidDel="00E95559">
          <w:rPr>
            <w:rFonts w:ascii="Times New Roman" w:hAnsi="Times New Roman" w:cs="Times New Roman"/>
            <w:sz w:val="24"/>
            <w:szCs w:val="24"/>
          </w:rPr>
          <w:delText>m</w:delText>
        </w:r>
      </w:del>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 xml:space="preserve">using a teasing needle to press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In instances where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did not cleanly separate, the teasing needle was used to gently dig out the remainder of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Seeds not receiving the </w:t>
      </w:r>
      <w:proofErr w:type="spellStart"/>
      <w:r w:rsidRPr="00D34C40">
        <w:rPr>
          <w:rFonts w:ascii="Times New Roman" w:hAnsi="Times New Roman" w:cs="Times New Roman"/>
          <w:sz w:val="24"/>
          <w:szCs w:val="24"/>
        </w:rPr>
        <w:t>elaiosome</w:t>
      </w:r>
      <w:proofErr w:type="spellEnd"/>
      <w:r w:rsidRPr="00D34C40">
        <w:rPr>
          <w:rFonts w:ascii="Times New Roman" w:hAnsi="Times New Roman" w:cs="Times New Roman"/>
          <w:sz w:val="24"/>
          <w:szCs w:val="24"/>
        </w:rPr>
        <w:t xml:space="preserv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w:t>
      </w:r>
      <w:proofErr w:type="spellStart"/>
      <w:r w:rsidRPr="00D34C40">
        <w:rPr>
          <w:rFonts w:ascii="Times New Roman" w:hAnsi="Times New Roman" w:cs="Times New Roman"/>
          <w:sz w:val="24"/>
          <w:szCs w:val="24"/>
        </w:rPr>
        <w:t>elaiosomes</w:t>
      </w:r>
      <w:proofErr w:type="spellEnd"/>
      <w:r w:rsidRPr="00D34C40">
        <w:rPr>
          <w:rFonts w:ascii="Times New Roman" w:hAnsi="Times New Roman" w:cs="Times New Roman"/>
          <w:sz w:val="24"/>
          <w:szCs w:val="24"/>
        </w:rPr>
        <w:t xml:space="preserve">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w:t>
      </w:r>
      <w:proofErr w:type="spellStart"/>
      <w:r w:rsidR="0055327E">
        <w:rPr>
          <w:rFonts w:ascii="Times New Roman" w:hAnsi="Times New Roman" w:cs="Times New Roman"/>
          <w:sz w:val="24"/>
          <w:szCs w:val="24"/>
        </w:rPr>
        <w:t>elaiosomes</w:t>
      </w:r>
      <w:proofErr w:type="spellEnd"/>
      <w:r w:rsidR="0055327E">
        <w:rPr>
          <w:rFonts w:ascii="Times New Roman" w:hAnsi="Times New Roman" w:cs="Times New Roman"/>
          <w:sz w:val="24"/>
          <w:szCs w:val="24"/>
        </w:rPr>
        <w:t xml:space="preserve"> removed and the control seeds were handled appropriately, seeds were again placed in airtight containers based on treatment type.</w:t>
      </w:r>
    </w:p>
    <w:p w14:paraId="0B466C29" w14:textId="522077FE" w:rsidR="00813613" w:rsidRPr="00813613" w:rsidRDefault="0055327E" w:rsidP="007C1F05">
      <w:pPr>
        <w:spacing w:line="240" w:lineRule="auto"/>
        <w:ind w:firstLine="360"/>
        <w:jc w:val="both"/>
      </w:pPr>
      <w:r>
        <w:rPr>
          <w:rFonts w:ascii="Times New Roman" w:hAnsi="Times New Roman" w:cs="Times New Roman"/>
          <w:sz w:val="24"/>
          <w:szCs w:val="24"/>
        </w:rPr>
        <w:t xml:space="preserve">Seed </w:t>
      </w:r>
      <w:commentRangeStart w:id="344"/>
      <w:commentRangeStart w:id="345"/>
      <w:r>
        <w:rPr>
          <w:rFonts w:ascii="Times New Roman" w:hAnsi="Times New Roman" w:cs="Times New Roman"/>
          <w:sz w:val="24"/>
          <w:szCs w:val="24"/>
        </w:rPr>
        <w:t>depots</w:t>
      </w:r>
      <w:commentRangeEnd w:id="344"/>
      <w:r w:rsidR="00E95559">
        <w:rPr>
          <w:rStyle w:val="CommentReference"/>
        </w:rPr>
        <w:commentReference w:id="344"/>
      </w:r>
      <w:commentRangeEnd w:id="345"/>
      <w:r w:rsidR="00AA33F4">
        <w:rPr>
          <w:rStyle w:val="CommentReference"/>
        </w:rPr>
        <w:commentReference w:id="345"/>
      </w:r>
      <w:r>
        <w:rPr>
          <w:rFonts w:ascii="Times New Roman" w:hAnsi="Times New Roman" w:cs="Times New Roman"/>
          <w:sz w:val="24"/>
          <w:szCs w:val="24"/>
        </w:rPr>
        <w:t xml:space="preserve"> were then </w:t>
      </w:r>
      <w:r w:rsidRPr="0055327E">
        <w:rPr>
          <w:rFonts w:ascii="Times New Roman" w:hAnsi="Times New Roman" w:cs="Times New Roman"/>
          <w:sz w:val="24"/>
          <w:szCs w:val="24"/>
        </w:rPr>
        <w:t>constructed to 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 xml:space="preserve">were constructed in a similar </w:t>
      </w:r>
      <w:r>
        <w:rPr>
          <w:rFonts w:ascii="Times New Roman" w:hAnsi="Times New Roman" w:cs="Times New Roman"/>
          <w:sz w:val="24"/>
          <w:szCs w:val="24"/>
        </w:rPr>
        <w:t>manner</w:t>
      </w:r>
      <w:r w:rsidRPr="0055327E">
        <w:rPr>
          <w:rFonts w:ascii="Times New Roman" w:hAnsi="Times New Roman" w:cs="Times New Roman"/>
          <w:sz w:val="24"/>
          <w:szCs w:val="24"/>
        </w:rPr>
        <w:t xml:space="preserve"> to those in </w:t>
      </w:r>
      <w:proofErr w:type="spellStart"/>
      <w:r w:rsidRPr="0055327E">
        <w:rPr>
          <w:rFonts w:ascii="Times New Roman" w:hAnsi="Times New Roman" w:cs="Times New Roman"/>
          <w:sz w:val="24"/>
          <w:szCs w:val="24"/>
        </w:rPr>
        <w:t>Jongejans</w:t>
      </w:r>
      <w:proofErr w:type="spellEnd"/>
      <w:r w:rsidRPr="0055327E">
        <w:rPr>
          <w:rFonts w:ascii="Times New Roman" w:hAnsi="Times New Roman" w:cs="Times New Roman"/>
          <w:sz w:val="24"/>
          <w:szCs w:val="24"/>
        </w:rPr>
        <w:t xml:space="preserve"> </w:t>
      </w:r>
      <w:r w:rsidRPr="009532F2">
        <w:rPr>
          <w:rFonts w:ascii="Times New Roman" w:hAnsi="Times New Roman" w:cs="Times New Roman"/>
          <w:i/>
          <w:iCs/>
          <w:sz w:val="24"/>
          <w:szCs w:val="24"/>
        </w:rPr>
        <w:t>et al</w:t>
      </w:r>
      <w:r w:rsidRPr="0055327E">
        <w:rPr>
          <w:rFonts w:ascii="Times New Roman" w:hAnsi="Times New Roman" w:cs="Times New Roman"/>
          <w:sz w:val="24"/>
          <w:szCs w:val="24"/>
        </w:rPr>
        <w:t>. (2014),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A90D75">
        <w:rPr>
          <w:rFonts w:ascii="Times New Roman" w:hAnsi="Times New Roman" w:cs="Times New Roman"/>
          <w:sz w:val="24"/>
          <w:szCs w:val="24"/>
        </w:rPr>
        <w:t xml:space="preserve"> Sandpaper was adhered to the bottom of the petri dish in order to negate any warping or movement of the paper due to wind, moisture, sunlight exposure, or insect activity.</w:t>
      </w:r>
      <w:r w:rsidR="009532F2">
        <w:rPr>
          <w:rFonts w:ascii="Times New Roman" w:hAnsi="Times New Roman" w:cs="Times New Roman"/>
          <w:sz w:val="24"/>
          <w:szCs w:val="24"/>
        </w:rPr>
        <w:t xml:space="preserve"> Note that unlike in </w:t>
      </w:r>
      <w:proofErr w:type="spellStart"/>
      <w:r w:rsidR="009532F2" w:rsidRPr="0055327E">
        <w:rPr>
          <w:rFonts w:ascii="Times New Roman" w:hAnsi="Times New Roman" w:cs="Times New Roman"/>
          <w:sz w:val="24"/>
          <w:szCs w:val="24"/>
        </w:rPr>
        <w:t>Jongejans</w:t>
      </w:r>
      <w:proofErr w:type="spellEnd"/>
      <w:r w:rsidR="009532F2" w:rsidRPr="0055327E">
        <w:rPr>
          <w:rFonts w:ascii="Times New Roman" w:hAnsi="Times New Roman" w:cs="Times New Roman"/>
          <w:sz w:val="24"/>
          <w:szCs w:val="24"/>
        </w:rPr>
        <w:t xml:space="preserve"> </w:t>
      </w:r>
      <w:r w:rsidR="009532F2" w:rsidRPr="009532F2">
        <w:rPr>
          <w:rFonts w:ascii="Times New Roman" w:hAnsi="Times New Roman" w:cs="Times New Roman"/>
          <w:i/>
          <w:iCs/>
          <w:sz w:val="24"/>
          <w:szCs w:val="24"/>
        </w:rPr>
        <w:t>et al</w:t>
      </w:r>
      <w:r w:rsidR="009532F2" w:rsidRPr="0055327E">
        <w:rPr>
          <w:rFonts w:ascii="Times New Roman" w:hAnsi="Times New Roman" w:cs="Times New Roman"/>
          <w:sz w:val="24"/>
          <w:szCs w:val="24"/>
        </w:rPr>
        <w:t>. (2014)</w:t>
      </w:r>
      <w:r w:rsidR="009532F2">
        <w:rPr>
          <w:rFonts w:ascii="Times New Roman" w:hAnsi="Times New Roman" w:cs="Times New Roman"/>
          <w:sz w:val="24"/>
          <w:szCs w:val="24"/>
        </w:rPr>
        <w:t>, we do not seek to exclude specific types of insects as a treatment, so Tanglefoot was not used when constructing these seed depots. Once the depots were constructed, each one was loaded with</w:t>
      </w:r>
      <w:r w:rsidRPr="0055327E">
        <w:rPr>
          <w:rFonts w:ascii="Times New Roman" w:hAnsi="Times New Roman" w:cs="Times New Roman"/>
          <w:sz w:val="24"/>
          <w:szCs w:val="24"/>
        </w:rPr>
        <w:t xml:space="preserve"> 25 seeds </w:t>
      </w:r>
      <w:del w:id="346" w:author="Shea, Katriona" w:date="2021-08-16T17:51:00Z">
        <w:r w:rsidDel="00E95559">
          <w:rPr>
            <w:rFonts w:ascii="Times New Roman" w:hAnsi="Times New Roman" w:cs="Times New Roman"/>
            <w:sz w:val="24"/>
            <w:szCs w:val="24"/>
          </w:rPr>
          <w:delText>placed</w:delText>
        </w:r>
        <w:r w:rsidRPr="0055327E" w:rsidDel="00E95559">
          <w:rPr>
            <w:rFonts w:ascii="Times New Roman" w:hAnsi="Times New Roman" w:cs="Times New Roman"/>
            <w:sz w:val="24"/>
            <w:szCs w:val="24"/>
          </w:rPr>
          <w:delText xml:space="preserve"> </w:delText>
        </w:r>
      </w:del>
      <w:ins w:id="347" w:author="Shea, Katriona" w:date="2021-08-16T17:51:00Z">
        <w:r w:rsidR="00E95559">
          <w:rPr>
            <w:rFonts w:ascii="Times New Roman" w:hAnsi="Times New Roman" w:cs="Times New Roman"/>
            <w:sz w:val="24"/>
            <w:szCs w:val="24"/>
          </w:rPr>
          <w:t>arrayed</w:t>
        </w:r>
        <w:r w:rsidR="00E95559" w:rsidRPr="0055327E">
          <w:rPr>
            <w:rFonts w:ascii="Times New Roman" w:hAnsi="Times New Roman" w:cs="Times New Roman"/>
            <w:sz w:val="24"/>
            <w:szCs w:val="24"/>
          </w:rPr>
          <w:t xml:space="preserve"> </w:t>
        </w:r>
      </w:ins>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r w:rsidR="009532F2">
        <w:rPr>
          <w:rFonts w:ascii="Times New Roman" w:hAnsi="Times New Roman" w:cs="Times New Roman"/>
          <w:sz w:val="24"/>
          <w:szCs w:val="24"/>
        </w:rPr>
        <w:t xml:space="preserve"> All depots were prepared in a controlled environment and were transported to the field site, rather than being constructed </w:t>
      </w:r>
      <w:r w:rsidR="009532F2">
        <w:rPr>
          <w:rFonts w:ascii="Times New Roman" w:hAnsi="Times New Roman" w:cs="Times New Roman"/>
          <w:i/>
          <w:iCs/>
          <w:sz w:val="24"/>
          <w:szCs w:val="24"/>
        </w:rPr>
        <w:t>in situ</w:t>
      </w:r>
      <w:r w:rsidR="009532F2">
        <w:rPr>
          <w:rFonts w:ascii="Times New Roman" w:hAnsi="Times New Roman" w:cs="Times New Roman"/>
          <w:sz w:val="24"/>
          <w:szCs w:val="24"/>
        </w:rPr>
        <w:t xml:space="preserve">. </w:t>
      </w:r>
    </w:p>
    <w:p w14:paraId="58B2E26A" w14:textId="77777777" w:rsidR="00813613" w:rsidRPr="00813613" w:rsidRDefault="00813613" w:rsidP="00831A17">
      <w:pPr>
        <w:jc w:val="both"/>
      </w:pPr>
    </w:p>
    <w:p w14:paraId="04E0579C" w14:textId="009F3D5B"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Experimental setup</w:t>
      </w:r>
    </w:p>
    <w:p w14:paraId="294BEC1F" w14:textId="5C4CA132"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F30DC8">
        <w:rPr>
          <w:rFonts w:ascii="Times New Roman" w:hAnsi="Times New Roman" w:cs="Times New Roman"/>
          <w:sz w:val="24"/>
          <w:szCs w:val="24"/>
        </w:rPr>
        <w:t xml:space="preserve">All seed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 warming experiment</w:t>
      </w:r>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 xml:space="preserve">C. </w:t>
      </w:r>
      <w:proofErr w:type="spellStart"/>
      <w:r w:rsidR="00A90D75" w:rsidRPr="00663AF0">
        <w:rPr>
          <w:rFonts w:ascii="Times New Roman" w:hAnsi="Times New Roman" w:cs="Times New Roman"/>
          <w:i/>
          <w:iCs/>
          <w:sz w:val="24"/>
          <w:szCs w:val="24"/>
        </w:rPr>
        <w:t>acanthoides</w:t>
      </w:r>
      <w:proofErr w:type="spellEnd"/>
      <w:r w:rsidR="00A90D75" w:rsidRPr="00A90D75">
        <w:rPr>
          <w:rFonts w:ascii="Times New Roman" w:hAnsi="Times New Roman" w:cs="Times New Roman"/>
          <w:sz w:val="24"/>
          <w:szCs w:val="24"/>
        </w:rPr>
        <w:t xml:space="preserve">), warming treatment (warmed vs </w:t>
      </w:r>
      <w:proofErr w:type="spellStart"/>
      <w:r w:rsidR="00A90D75" w:rsidRPr="00A90D75">
        <w:rPr>
          <w:rFonts w:ascii="Times New Roman" w:hAnsi="Times New Roman" w:cs="Times New Roman"/>
          <w:sz w:val="24"/>
          <w:szCs w:val="24"/>
        </w:rPr>
        <w:t>unwarmed</w:t>
      </w:r>
      <w:proofErr w:type="spellEnd"/>
      <w:r w:rsidR="00A90D75" w:rsidRPr="00A90D75">
        <w:rPr>
          <w:rFonts w:ascii="Times New Roman" w:hAnsi="Times New Roman" w:cs="Times New Roman"/>
          <w:sz w:val="24"/>
          <w:szCs w:val="24"/>
        </w:rPr>
        <w:t xml:space="preserve">), and </w:t>
      </w:r>
      <w:proofErr w:type="spellStart"/>
      <w:r w:rsidR="00A90D75" w:rsidRPr="00A90D75">
        <w:rPr>
          <w:rFonts w:ascii="Times New Roman" w:hAnsi="Times New Roman" w:cs="Times New Roman"/>
          <w:sz w:val="24"/>
          <w:szCs w:val="24"/>
        </w:rPr>
        <w:t>elaiosome</w:t>
      </w:r>
      <w:proofErr w:type="spellEnd"/>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ins w:id="348" w:author="Trevor D." w:date="2021-10-01T14:43:00Z">
        <w:r w:rsidR="00681A1E">
          <w:rPr>
            <w:rFonts w:ascii="Times New Roman" w:hAnsi="Times New Roman" w:cs="Times New Roman"/>
            <w:sz w:val="24"/>
            <w:szCs w:val="24"/>
          </w:rPr>
          <w:t xml:space="preserve">; </w:t>
        </w:r>
      </w:ins>
      <w:del w:id="349" w:author="Trevor D." w:date="2021-10-01T14:43:00Z">
        <w:r w:rsidR="00A90D75" w:rsidDel="00681A1E">
          <w:rPr>
            <w:rFonts w:ascii="Times New Roman" w:hAnsi="Times New Roman" w:cs="Times New Roman"/>
            <w:sz w:val="24"/>
            <w:szCs w:val="24"/>
          </w:rPr>
          <w:delText xml:space="preserve">, and </w:delText>
        </w:r>
      </w:del>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ins w:id="350" w:author="Trevor D." w:date="2021-10-01T14:42:00Z">
        <w:r w:rsidR="00681A1E">
          <w:rPr>
            <w:rFonts w:ascii="Times New Roman" w:hAnsi="Times New Roman" w:cs="Times New Roman"/>
            <w:sz w:val="24"/>
            <w:szCs w:val="24"/>
          </w:rPr>
          <w:t xml:space="preserve">, </w:t>
        </w:r>
      </w:ins>
      <w:ins w:id="351" w:author="Trevor D." w:date="2021-10-01T14:43:00Z">
        <w:r w:rsidR="00681A1E">
          <w:rPr>
            <w:rFonts w:ascii="Times New Roman" w:hAnsi="Times New Roman" w:cs="Times New Roman"/>
            <w:sz w:val="24"/>
            <w:szCs w:val="24"/>
          </w:rPr>
          <w:t>for</w:t>
        </w:r>
      </w:ins>
      <w:ins w:id="352" w:author="Trevor D." w:date="2021-10-01T14:42:00Z">
        <w:r w:rsidR="00681A1E">
          <w:rPr>
            <w:rFonts w:ascii="Times New Roman" w:hAnsi="Times New Roman" w:cs="Times New Roman"/>
            <w:sz w:val="24"/>
            <w:szCs w:val="24"/>
          </w:rPr>
          <w:t xml:space="preserve"> a total of 10 depots for each treatment combination across the 8 blocked rows</w:t>
        </w:r>
      </w:ins>
      <w:r w:rsidR="00A90D75">
        <w:rPr>
          <w:rFonts w:ascii="Times New Roman" w:hAnsi="Times New Roman" w:cs="Times New Roman"/>
          <w:sz w:val="24"/>
          <w:szCs w:val="24"/>
        </w:rPr>
        <w:t xml:space="preserve">. </w:t>
      </w:r>
      <w:commentRangeStart w:id="353"/>
      <w:commentRangeStart w:id="354"/>
      <w:r w:rsidR="00A90D75">
        <w:rPr>
          <w:rFonts w:ascii="Times New Roman" w:hAnsi="Times New Roman" w:cs="Times New Roman"/>
          <w:sz w:val="24"/>
          <w:szCs w:val="24"/>
        </w:rPr>
        <w:t>Before</w:t>
      </w:r>
      <w:commentRangeEnd w:id="353"/>
      <w:r w:rsidR="00E95559">
        <w:rPr>
          <w:rStyle w:val="CommentReference"/>
        </w:rPr>
        <w:commentReference w:id="353"/>
      </w:r>
      <w:commentRangeEnd w:id="354"/>
      <w:r w:rsidR="00681A1E">
        <w:rPr>
          <w:rStyle w:val="CommentReference"/>
        </w:rPr>
        <w:commentReference w:id="354"/>
      </w:r>
      <w:r w:rsidR="00A90D75">
        <w:rPr>
          <w:rFonts w:ascii="Times New Roman" w:hAnsi="Times New Roman" w:cs="Times New Roman"/>
          <w:sz w:val="24"/>
          <w:szCs w:val="24"/>
        </w:rPr>
        <w:t xml:space="preserv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663AF0">
        <w:rPr>
          <w:rFonts w:ascii="Times New Roman" w:hAnsi="Times New Roman" w:cs="Times New Roman"/>
          <w:sz w:val="24"/>
          <w:szCs w:val="24"/>
        </w:rPr>
        <w:t>that insects could access them</w:t>
      </w:r>
      <w:ins w:id="355" w:author="Shea, Katriona" w:date="2021-08-16T17:53:00Z">
        <w:r w:rsidR="00E95559">
          <w:rPr>
            <w:rFonts w:ascii="Times New Roman" w:hAnsi="Times New Roman" w:cs="Times New Roman"/>
            <w:sz w:val="24"/>
            <w:szCs w:val="24"/>
          </w:rPr>
          <w:t xml:space="preserve"> easily</w:t>
        </w:r>
      </w:ins>
      <w:r w:rsidR="00A90D75">
        <w:rPr>
          <w:rFonts w:ascii="Times New Roman" w:hAnsi="Times New Roman" w:cs="Times New Roman"/>
          <w:sz w:val="24"/>
          <w:szCs w:val="24"/>
        </w:rPr>
        <w:t>.</w:t>
      </w:r>
    </w:p>
    <w:p w14:paraId="27CADD64" w14:textId="2FDB27FD" w:rsidR="00B74FB8" w:rsidRDefault="009A2816" w:rsidP="00F95BD7">
      <w:pPr>
        <w:spacing w:line="240" w:lineRule="auto"/>
        <w:ind w:firstLine="360"/>
        <w:jc w:val="both"/>
        <w:rPr>
          <w:ins w:id="356" w:author="Trevor D." w:date="2021-10-01T21:36:00Z"/>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del w:id="357" w:author="Shea, Katriona" w:date="2021-08-16T17:53:00Z">
        <w:r w:rsidDel="00E95559">
          <w:rPr>
            <w:rFonts w:ascii="Times New Roman" w:hAnsi="Times New Roman" w:cs="Times New Roman"/>
            <w:sz w:val="24"/>
            <w:szCs w:val="24"/>
          </w:rPr>
          <w:delText xml:space="preserve">in </w:delText>
        </w:r>
      </w:del>
      <w:ins w:id="358" w:author="Shea, Katriona" w:date="2021-08-16T17:53:00Z">
        <w:r w:rsidR="00E95559">
          <w:rPr>
            <w:rFonts w:ascii="Times New Roman" w:hAnsi="Times New Roman" w:cs="Times New Roman"/>
            <w:sz w:val="24"/>
            <w:szCs w:val="24"/>
          </w:rPr>
          <w:t xml:space="preserve">at </w:t>
        </w:r>
      </w:ins>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pPr>
        <w:spacing w:line="240" w:lineRule="auto"/>
        <w:jc w:val="both"/>
        <w:rPr>
          <w:b/>
          <w:bCs/>
        </w:rPr>
        <w:pPrChange w:id="359" w:author="Trevor D." w:date="2021-10-01T21:36:00Z">
          <w:pPr>
            <w:spacing w:line="240" w:lineRule="auto"/>
            <w:ind w:firstLine="360"/>
            <w:jc w:val="both"/>
          </w:pPr>
        </w:pPrChange>
      </w:pPr>
    </w:p>
    <w:p w14:paraId="445973CE" w14:textId="58F0A25C"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Image processing</w:t>
      </w:r>
    </w:p>
    <w:p w14:paraId="2BCE7210" w14:textId="304229CF" w:rsidR="00083B1D" w:rsidRPr="008644D3" w:rsidRDefault="008644D3" w:rsidP="00083B1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del w:id="360" w:author="Shea, Katriona" w:date="2021-08-16T17:58:00Z">
        <w:r w:rsidDel="00AF2BF2">
          <w:rPr>
            <w:rFonts w:ascii="Times New Roman" w:hAnsi="Times New Roman" w:cs="Times New Roman"/>
            <w:sz w:val="24"/>
            <w:szCs w:val="24"/>
          </w:rPr>
          <w:delText xml:space="preserve">made </w:delText>
        </w:r>
        <w:r w:rsidR="00FA1D5A" w:rsidDel="00AF2BF2">
          <w:rPr>
            <w:rFonts w:ascii="Times New Roman" w:hAnsi="Times New Roman" w:cs="Times New Roman"/>
            <w:sz w:val="24"/>
            <w:szCs w:val="24"/>
          </w:rPr>
          <w:delText>less difficult</w:delText>
        </w:r>
      </w:del>
      <w:ins w:id="361" w:author="Shea, Katriona" w:date="2021-08-16T17:58:00Z">
        <w:r w:rsidR="00AF2BF2">
          <w:rPr>
            <w:rFonts w:ascii="Times New Roman" w:hAnsi="Times New Roman" w:cs="Times New Roman"/>
            <w:sz w:val="24"/>
            <w:szCs w:val="24"/>
          </w:rPr>
          <w:t>enabled</w:t>
        </w:r>
      </w:ins>
      <w:r>
        <w:rPr>
          <w:rFonts w:ascii="Times New Roman" w:hAnsi="Times New Roman" w:cs="Times New Roman"/>
          <w:sz w:val="24"/>
          <w:szCs w:val="24"/>
        </w:rPr>
        <w:t xml:space="preserve"> by the contrast in colour between the seeds and the black sandpaper on the seed depots. Seeds were counted as removed only if they were completely removed from the seed depot; thus, even in instances where seeds </w:t>
      </w:r>
      <w:del w:id="362" w:author="Shea, Katriona" w:date="2021-08-16T17:58:00Z">
        <w:r w:rsidDel="00AF2BF2">
          <w:rPr>
            <w:rFonts w:ascii="Times New Roman" w:hAnsi="Times New Roman" w:cs="Times New Roman"/>
            <w:sz w:val="24"/>
            <w:szCs w:val="24"/>
          </w:rPr>
          <w:delText xml:space="preserve">or </w:delText>
        </w:r>
      </w:del>
      <w:ins w:id="363" w:author="Shea, Katriona" w:date="2021-08-16T17:58:00Z">
        <w:r w:rsidR="00AF2BF2">
          <w:rPr>
            <w:rFonts w:ascii="Times New Roman" w:hAnsi="Times New Roman" w:cs="Times New Roman"/>
            <w:sz w:val="24"/>
            <w:szCs w:val="24"/>
          </w:rPr>
          <w:t xml:space="preserve">were </w:t>
        </w:r>
      </w:ins>
      <w:r>
        <w:rPr>
          <w:rFonts w:ascii="Times New Roman" w:hAnsi="Times New Roman" w:cs="Times New Roman"/>
          <w:sz w:val="24"/>
          <w:szCs w:val="24"/>
        </w:rPr>
        <w:t>disturbed or scattered across the depot, they were still marked as present. For each image, the number of seeds was scored twice</w:t>
      </w:r>
      <w:ins w:id="364" w:author="Trevor D." w:date="2021-10-01T14:43:00Z">
        <w:r w:rsidR="00681A1E">
          <w:rPr>
            <w:rFonts w:ascii="Times New Roman" w:hAnsi="Times New Roman" w:cs="Times New Roman"/>
            <w:sz w:val="24"/>
            <w:szCs w:val="24"/>
          </w:rPr>
          <w:t xml:space="preserve"> by the same observer across independent sessions</w:t>
        </w:r>
      </w:ins>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w:t>
      </w:r>
      <w:commentRangeStart w:id="365"/>
      <w:commentRangeStart w:id="366"/>
      <w:r w:rsidR="00083B1D">
        <w:rPr>
          <w:rFonts w:ascii="Times New Roman" w:hAnsi="Times New Roman" w:cs="Times New Roman"/>
          <w:sz w:val="24"/>
          <w:szCs w:val="24"/>
        </w:rPr>
        <w:t>the data</w:t>
      </w:r>
      <w:commentRangeEnd w:id="365"/>
      <w:r w:rsidR="00AF2BF2">
        <w:rPr>
          <w:rStyle w:val="CommentReference"/>
        </w:rPr>
        <w:commentReference w:id="365"/>
      </w:r>
      <w:commentRangeEnd w:id="366"/>
      <w:r w:rsidR="00681A1E">
        <w:rPr>
          <w:rStyle w:val="CommentReference"/>
        </w:rPr>
        <w:commentReference w:id="366"/>
      </w:r>
      <w:r w:rsidR="00083B1D">
        <w:rPr>
          <w:rFonts w:ascii="Times New Roman" w:hAnsi="Times New Roman" w:cs="Times New Roman"/>
          <w:sz w:val="24"/>
          <w:szCs w:val="24"/>
        </w:rPr>
        <w:t>.</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6581F274" w14:textId="14FDB047" w:rsidR="006F3305" w:rsidRPr="008644D3" w:rsidRDefault="006F3305" w:rsidP="006F3305">
      <w:pPr>
        <w:spacing w:line="240" w:lineRule="auto"/>
        <w:ind w:firstLine="284"/>
        <w:jc w:val="both"/>
        <w:rPr>
          <w:rFonts w:ascii="Times New Roman" w:hAnsi="Times New Roman" w:cs="Times New Roman"/>
          <w:sz w:val="24"/>
          <w:szCs w:val="24"/>
        </w:rPr>
      </w:pPr>
      <w:commentRangeStart w:id="367"/>
      <w:commentRangeStart w:id="368"/>
      <w:r>
        <w:rPr>
          <w:rFonts w:ascii="Times New Roman" w:hAnsi="Times New Roman" w:cs="Times New Roman"/>
          <w:sz w:val="24"/>
          <w:szCs w:val="24"/>
        </w:rPr>
        <w:t>All</w:t>
      </w:r>
      <w:commentRangeEnd w:id="367"/>
      <w:r w:rsidR="00625B53">
        <w:rPr>
          <w:rStyle w:val="CommentReference"/>
        </w:rPr>
        <w:commentReference w:id="367"/>
      </w:r>
      <w:commentRangeEnd w:id="368"/>
      <w:r w:rsidR="00EC4D93">
        <w:rPr>
          <w:rStyle w:val="CommentReference"/>
        </w:rPr>
        <w:commentReference w:id="368"/>
      </w:r>
      <w:r>
        <w:rPr>
          <w:rFonts w:ascii="Times New Roman" w:hAnsi="Times New Roman" w:cs="Times New Roman"/>
          <w:sz w:val="24"/>
          <w:szCs w:val="24"/>
        </w:rPr>
        <w:t xml:space="preserve"> statistical analyses were conducted in R (R Development Core Team 2009). To assess significance of the three treatment variables (species, warming,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we used the </w:t>
      </w:r>
      <w:proofErr w:type="spellStart"/>
      <w:r w:rsidRPr="00B31113">
        <w:rPr>
          <w:rFonts w:ascii="Consolas" w:hAnsi="Consolas" w:cs="Times New Roman"/>
          <w:b/>
          <w:bCs/>
          <w:sz w:val="23"/>
          <w:szCs w:val="23"/>
        </w:rPr>
        <w:t>glmer</w:t>
      </w:r>
      <w:proofErr w:type="spellEnd"/>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mixed-effects model to the data</w:t>
      </w:r>
      <w:r w:rsidR="000B02F9">
        <w:rPr>
          <w:rFonts w:ascii="Times New Roman" w:hAnsi="Times New Roman" w:cs="Times New Roman"/>
          <w:sz w:val="24"/>
          <w:szCs w:val="24"/>
        </w:rPr>
        <w:t>, using a logit link and treating the number of seeds</w:t>
      </w:r>
      <w:ins w:id="369" w:author="Trevor D." w:date="2021-10-01T14:44:00Z">
        <w:r w:rsidR="00681A1E">
          <w:rPr>
            <w:rFonts w:ascii="Times New Roman" w:hAnsi="Times New Roman" w:cs="Times New Roman"/>
            <w:sz w:val="24"/>
            <w:szCs w:val="24"/>
          </w:rPr>
          <w:t xml:space="preserve"> removed at a given </w:t>
        </w:r>
      </w:ins>
      <w:ins w:id="370" w:author="Trevor D." w:date="2021-10-01T14:45:00Z">
        <w:r w:rsidR="00681A1E">
          <w:rPr>
            <w:rFonts w:ascii="Times New Roman" w:hAnsi="Times New Roman" w:cs="Times New Roman"/>
            <w:sz w:val="24"/>
            <w:szCs w:val="24"/>
          </w:rPr>
          <w:t>time</w:t>
        </w:r>
      </w:ins>
      <w:r w:rsidR="000B02F9">
        <w:rPr>
          <w:rFonts w:ascii="Times New Roman" w:hAnsi="Times New Roman" w:cs="Times New Roman"/>
          <w:sz w:val="24"/>
          <w:szCs w:val="24"/>
        </w:rPr>
        <w:t xml:space="preserve"> as a binomial </w:t>
      </w:r>
      <w:commentRangeStart w:id="371"/>
      <w:commentRangeStart w:id="372"/>
      <w:r w:rsidR="000B02F9">
        <w:rPr>
          <w:rFonts w:ascii="Times New Roman" w:hAnsi="Times New Roman" w:cs="Times New Roman"/>
          <w:sz w:val="24"/>
          <w:szCs w:val="24"/>
        </w:rPr>
        <w:t>response</w:t>
      </w:r>
      <w:commentRangeEnd w:id="371"/>
      <w:r w:rsidR="00625B53">
        <w:rPr>
          <w:rStyle w:val="CommentReference"/>
        </w:rPr>
        <w:commentReference w:id="371"/>
      </w:r>
      <w:commentRangeEnd w:id="372"/>
      <w:r w:rsidR="00681A1E">
        <w:rPr>
          <w:rStyle w:val="CommentReference"/>
        </w:rPr>
        <w:commentReference w:id="372"/>
      </w:r>
      <w:r>
        <w:rPr>
          <w:rFonts w:ascii="Times New Roman" w:hAnsi="Times New Roman" w:cs="Times New Roman"/>
          <w:sz w:val="24"/>
          <w:szCs w:val="24"/>
        </w:rPr>
        <w:t>. Each of the three treatment variables</w:t>
      </w:r>
      <w:r w:rsidR="000B02F9">
        <w:rPr>
          <w:rFonts w:ascii="Times New Roman" w:hAnsi="Times New Roman" w:cs="Times New Roman"/>
          <w:sz w:val="24"/>
          <w:szCs w:val="24"/>
        </w:rPr>
        <w:t xml:space="preserve"> were encoded as a two-level factor and treated as a fixed effect; interactions between treatments were treated 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treated as a random effect.</w:t>
      </w:r>
      <w:r w:rsidR="000B02F9">
        <w:rPr>
          <w:rFonts w:ascii="Times New Roman" w:hAnsi="Times New Roman" w:cs="Times New Roman"/>
          <w:sz w:val="24"/>
          <w:szCs w:val="24"/>
        </w:rPr>
        <w:t xml:space="preserve"> </w:t>
      </w:r>
      <w:commentRangeStart w:id="373"/>
      <w:commentRangeStart w:id="374"/>
      <w:r w:rsidR="000B02F9">
        <w:rPr>
          <w:rFonts w:ascii="Times New Roman" w:hAnsi="Times New Roman" w:cs="Times New Roman"/>
          <w:sz w:val="24"/>
          <w:szCs w:val="24"/>
        </w:rPr>
        <w:t>To examine significance of treatment at different points in time, the model was fit separately at the 6, 12, 24, and 48 hour marks</w:t>
      </w:r>
      <w:ins w:id="375" w:author="Trevor D." w:date="2021-10-01T19:20:00Z">
        <w:r w:rsidR="00EC4D93">
          <w:rPr>
            <w:rFonts w:ascii="Times New Roman" w:hAnsi="Times New Roman" w:cs="Times New Roman"/>
            <w:sz w:val="24"/>
            <w:szCs w:val="24"/>
          </w:rPr>
          <w:t>, in a similar fashion to the analyses p</w:t>
        </w:r>
      </w:ins>
      <w:ins w:id="376" w:author="Trevor D." w:date="2021-10-01T19:21:00Z">
        <w:r w:rsidR="00EC4D93">
          <w:rPr>
            <w:rFonts w:ascii="Times New Roman" w:hAnsi="Times New Roman" w:cs="Times New Roman"/>
            <w:sz w:val="24"/>
            <w:szCs w:val="24"/>
          </w:rPr>
          <w:t xml:space="preserve">erformed by </w:t>
        </w:r>
        <w:proofErr w:type="spellStart"/>
        <w:r w:rsidR="00EC4D93">
          <w:rPr>
            <w:rFonts w:ascii="Times New Roman" w:hAnsi="Times New Roman" w:cs="Times New Roman"/>
            <w:sz w:val="24"/>
            <w:szCs w:val="24"/>
          </w:rPr>
          <w:t>Jongejans</w:t>
        </w:r>
        <w:proofErr w:type="spellEnd"/>
        <w:r w:rsidR="00EC4D93">
          <w:rPr>
            <w:rFonts w:ascii="Times New Roman" w:hAnsi="Times New Roman" w:cs="Times New Roman"/>
            <w:sz w:val="24"/>
            <w:szCs w:val="24"/>
          </w:rPr>
          <w:t xml:space="preserve">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(2014)</w:t>
        </w:r>
      </w:ins>
      <w:r w:rsidR="000B02F9">
        <w:rPr>
          <w:rFonts w:ascii="Times New Roman" w:hAnsi="Times New Roman" w:cs="Times New Roman"/>
          <w:sz w:val="24"/>
          <w:szCs w:val="24"/>
        </w:rPr>
        <w:t>.</w:t>
      </w:r>
      <w:r w:rsidR="00223EE0">
        <w:rPr>
          <w:rFonts w:ascii="Times New Roman" w:hAnsi="Times New Roman" w:cs="Times New Roman"/>
          <w:sz w:val="24"/>
          <w:szCs w:val="24"/>
        </w:rPr>
        <w:t xml:space="preserve"> </w:t>
      </w:r>
      <w:commentRangeEnd w:id="373"/>
      <w:r w:rsidR="00625B53">
        <w:rPr>
          <w:rStyle w:val="CommentReference"/>
        </w:rPr>
        <w:commentReference w:id="373"/>
      </w:r>
      <w:commentRangeEnd w:id="374"/>
      <w:r w:rsidR="00681A1E">
        <w:rPr>
          <w:rStyle w:val="CommentReference"/>
        </w:rPr>
        <w:commentReference w:id="374"/>
      </w:r>
      <w:r w:rsidR="00223EE0">
        <w:rPr>
          <w:rFonts w:ascii="Times New Roman" w:hAnsi="Times New Roman" w:cs="Times New Roman"/>
          <w:sz w:val="24"/>
          <w:szCs w:val="24"/>
        </w:rPr>
        <w:t xml:space="preserve">The </w:t>
      </w:r>
      <w:proofErr w:type="spellStart"/>
      <w:r w:rsidR="00223EE0" w:rsidRPr="00B31113">
        <w:rPr>
          <w:rFonts w:ascii="Consolas" w:hAnsi="Consolas" w:cs="Times New Roman"/>
          <w:b/>
          <w:bCs/>
          <w:sz w:val="23"/>
          <w:szCs w:val="23"/>
        </w:rPr>
        <w:t>lrtest</w:t>
      </w:r>
      <w:proofErr w:type="spellEnd"/>
      <w:r w:rsidR="00223EE0">
        <w:rPr>
          <w:rFonts w:ascii="Times New Roman" w:hAnsi="Times New Roman" w:cs="Times New Roman"/>
          <w:sz w:val="24"/>
          <w:szCs w:val="24"/>
        </w:rPr>
        <w:t xml:space="preserve"> function from </w:t>
      </w:r>
      <w:r w:rsidR="00223EE0">
        <w:rPr>
          <w:rFonts w:ascii="Times New Roman" w:hAnsi="Times New Roman" w:cs="Times New Roman"/>
          <w:sz w:val="24"/>
          <w:szCs w:val="24"/>
        </w:rPr>
        <w:lastRenderedPageBreak/>
        <w:t xml:space="preserve">the package </w:t>
      </w:r>
      <w:proofErr w:type="spellStart"/>
      <w:r w:rsidR="00223EE0" w:rsidRPr="00B31113">
        <w:rPr>
          <w:rFonts w:ascii="Consolas" w:hAnsi="Consolas" w:cs="Times New Roman"/>
          <w:b/>
          <w:bCs/>
          <w:sz w:val="23"/>
          <w:szCs w:val="23"/>
        </w:rPr>
        <w:t>lmtest</w:t>
      </w:r>
      <w:proofErr w:type="spellEnd"/>
      <w:r w:rsidR="00223EE0" w:rsidRPr="00223EE0">
        <w:rPr>
          <w:rFonts w:ascii="Times New Roman" w:hAnsi="Times New Roman" w:cs="Times New Roman"/>
          <w:sz w:val="24"/>
          <w:szCs w:val="24"/>
        </w:rPr>
        <w:t xml:space="preserve"> </w:t>
      </w:r>
      <w:r w:rsidR="00223EE0">
        <w:rPr>
          <w:rFonts w:ascii="Times New Roman" w:hAnsi="Times New Roman" w:cs="Times New Roman"/>
          <w:sz w:val="24"/>
          <w:szCs w:val="24"/>
        </w:rPr>
        <w:t>(</w:t>
      </w:r>
      <w:proofErr w:type="spellStart"/>
      <w:r w:rsidR="00223EE0" w:rsidRPr="00223EE0">
        <w:rPr>
          <w:rFonts w:ascii="Times New Roman" w:hAnsi="Times New Roman" w:cs="Times New Roman"/>
          <w:sz w:val="24"/>
          <w:szCs w:val="24"/>
        </w:rPr>
        <w:t>Zeileis</w:t>
      </w:r>
      <w:proofErr w:type="spellEnd"/>
      <w:r w:rsidR="00223EE0">
        <w:rPr>
          <w:rFonts w:ascii="Times New Roman" w:hAnsi="Times New Roman" w:cs="Times New Roman"/>
          <w:sz w:val="24"/>
          <w:szCs w:val="24"/>
        </w:rPr>
        <w:t xml:space="preserve"> and </w:t>
      </w:r>
      <w:proofErr w:type="spellStart"/>
      <w:r w:rsidR="00223EE0">
        <w:rPr>
          <w:rFonts w:ascii="Times New Roman" w:hAnsi="Times New Roman" w:cs="Times New Roman"/>
          <w:sz w:val="24"/>
          <w:szCs w:val="24"/>
        </w:rPr>
        <w:t>Hothorn</w:t>
      </w:r>
      <w:proofErr w:type="spellEnd"/>
      <w:r w:rsidR="00223EE0">
        <w:rPr>
          <w:rFonts w:ascii="Times New Roman" w:hAnsi="Times New Roman" w:cs="Times New Roman"/>
          <w:sz w:val="24"/>
          <w:szCs w:val="24"/>
        </w:rPr>
        <w:t xml:space="preserve"> 2002) was used for conducting likelihood ratio test</w:t>
      </w:r>
      <w:r w:rsidR="008F1D04">
        <w:rPr>
          <w:rFonts w:ascii="Times New Roman" w:hAnsi="Times New Roman" w:cs="Times New Roman"/>
          <w:sz w:val="24"/>
          <w:szCs w:val="24"/>
        </w:rPr>
        <w:t>s</w:t>
      </w:r>
      <w:r w:rsidR="00223EE0">
        <w:rPr>
          <w:rFonts w:ascii="Times New Roman" w:hAnsi="Times New Roman" w:cs="Times New Roman"/>
          <w:sz w:val="24"/>
          <w:szCs w:val="24"/>
        </w:rPr>
        <w:t xml:space="preserve"> to examine whether removal of interaction terms</w:t>
      </w:r>
      <w:r w:rsidR="00EF0441">
        <w:rPr>
          <w:rFonts w:ascii="Times New Roman" w:hAnsi="Times New Roman" w:cs="Times New Roman"/>
          <w:sz w:val="24"/>
          <w:szCs w:val="24"/>
        </w:rPr>
        <w:t xml:space="preserve"> from each model</w:t>
      </w:r>
      <w:r w:rsidR="00223EE0">
        <w:rPr>
          <w:rFonts w:ascii="Times New Roman" w:hAnsi="Times New Roman" w:cs="Times New Roman"/>
          <w:sz w:val="24"/>
          <w:szCs w:val="24"/>
        </w:rPr>
        <w:t xml:space="preserve"> was significant; only significant interaction terms were retained</w:t>
      </w:r>
      <w:r w:rsidR="00B513DE">
        <w:rPr>
          <w:rFonts w:ascii="Times New Roman" w:hAnsi="Times New Roman" w:cs="Times New Roman"/>
          <w:sz w:val="24"/>
          <w:szCs w:val="24"/>
        </w:rPr>
        <w:t xml:space="preserve"> in the final models</w:t>
      </w:r>
      <w:r w:rsidR="00223EE0">
        <w:rPr>
          <w:rFonts w:ascii="Times New Roman" w:hAnsi="Times New Roman" w:cs="Times New Roman"/>
          <w:sz w:val="24"/>
          <w:szCs w:val="24"/>
        </w:rPr>
        <w:t>.</w:t>
      </w:r>
      <w:ins w:id="377" w:author="Trevor D." w:date="2021-10-01T14:46:00Z">
        <w:r w:rsidR="00681A1E">
          <w:rPr>
            <w:rFonts w:ascii="Times New Roman" w:hAnsi="Times New Roman" w:cs="Times New Roman"/>
            <w:sz w:val="24"/>
            <w:szCs w:val="24"/>
          </w:rPr>
          <w:t xml:space="preserve"> Two-sided Kolmogorov-Smirnov tests were used to determine whether </w:t>
        </w:r>
      </w:ins>
      <w:ins w:id="378" w:author="Trevor D." w:date="2021-10-01T14:47:00Z">
        <w:r w:rsidR="00681A1E">
          <w:rPr>
            <w:rFonts w:ascii="Times New Roman" w:hAnsi="Times New Roman" w:cs="Times New Roman"/>
            <w:sz w:val="24"/>
            <w:szCs w:val="24"/>
          </w:rPr>
          <w:t>survival curves for a given combination of two treatments differed between levels of the third treatment.</w:t>
        </w:r>
      </w:ins>
    </w:p>
    <w:p w14:paraId="459A889F" w14:textId="77777777" w:rsidR="00F018BE" w:rsidRDefault="00F018BE" w:rsidP="00F018BE">
      <w:pPr>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commentRangeStart w:id="379"/>
      <w:commentRangeStart w:id="380"/>
      <w:r>
        <w:rPr>
          <w:rFonts w:ascii="Times New Roman" w:hAnsi="Times New Roman" w:cs="Times New Roman"/>
          <w:b/>
          <w:bCs/>
          <w:sz w:val="32"/>
          <w:szCs w:val="32"/>
        </w:rPr>
        <w:t>Results</w:t>
      </w:r>
      <w:commentRangeEnd w:id="379"/>
      <w:r w:rsidR="009C0227">
        <w:rPr>
          <w:rStyle w:val="CommentReference"/>
        </w:rPr>
        <w:commentReference w:id="379"/>
      </w:r>
      <w:commentRangeEnd w:id="380"/>
      <w:r w:rsidR="00E14F87">
        <w:rPr>
          <w:rStyle w:val="CommentReference"/>
        </w:rPr>
        <w:commentReference w:id="380"/>
      </w:r>
    </w:p>
    <w:p w14:paraId="36ADE07F" w14:textId="0E1FA9CA"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 xml:space="preserve">both photographs and direct observation suggest that insects were responsible for </w:t>
      </w:r>
      <w:del w:id="381" w:author="Shea, Katriona" w:date="2021-09-10T09:04:00Z">
        <w:r w:rsidR="003056AF" w:rsidDel="00625B53">
          <w:rPr>
            <w:rFonts w:ascii="Times New Roman" w:hAnsi="Times New Roman" w:cs="Times New Roman"/>
            <w:sz w:val="24"/>
            <w:szCs w:val="24"/>
          </w:rPr>
          <w:delText xml:space="preserve">the majority of </w:delText>
        </w:r>
      </w:del>
      <w:r w:rsidR="003056AF">
        <w:rPr>
          <w:rFonts w:ascii="Times New Roman" w:hAnsi="Times New Roman" w:cs="Times New Roman"/>
          <w:sz w:val="24"/>
          <w:szCs w:val="24"/>
        </w:rPr>
        <w:t>seed removal</w:t>
      </w:r>
      <w:del w:id="382" w:author="Shea, Katriona" w:date="2021-09-10T09:04:00Z">
        <w:r w:rsidR="003056AF" w:rsidDel="00625B53">
          <w:rPr>
            <w:rFonts w:ascii="Times New Roman" w:hAnsi="Times New Roman" w:cs="Times New Roman"/>
            <w:sz w:val="24"/>
            <w:szCs w:val="24"/>
          </w:rPr>
          <w:delText>, as</w:delText>
        </w:r>
      </w:del>
      <w:ins w:id="383" w:author="Shea, Katriona" w:date="2021-09-10T09:04:00Z">
        <w:r w:rsidR="00625B53">
          <w:rPr>
            <w:rFonts w:ascii="Times New Roman" w:hAnsi="Times New Roman" w:cs="Times New Roman"/>
            <w:sz w:val="24"/>
            <w:szCs w:val="24"/>
          </w:rPr>
          <w:t>;</w:t>
        </w:r>
      </w:ins>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vicinity of the study area or were </w:t>
      </w:r>
      <w:r w:rsidR="003056AF">
        <w:rPr>
          <w:rFonts w:ascii="Times New Roman" w:hAnsi="Times New Roman" w:cs="Times New Roman"/>
          <w:sz w:val="24"/>
          <w:szCs w:val="24"/>
        </w:rPr>
        <w:t xml:space="preserve">observed removing any </w:t>
      </w:r>
      <w:del w:id="384" w:author="Shea, Katriona" w:date="2021-09-10T09:04:00Z">
        <w:r w:rsidR="003056AF" w:rsidDel="00625B53">
          <w:rPr>
            <w:rFonts w:ascii="Times New Roman" w:hAnsi="Times New Roman" w:cs="Times New Roman"/>
            <w:sz w:val="24"/>
            <w:szCs w:val="24"/>
          </w:rPr>
          <w:delText xml:space="preserve">of the </w:delText>
        </w:r>
      </w:del>
      <w:r w:rsidR="003056AF">
        <w:rPr>
          <w:rFonts w:ascii="Times New Roman" w:hAnsi="Times New Roman" w:cs="Times New Roman"/>
          <w:sz w:val="24"/>
          <w:szCs w:val="24"/>
        </w:rPr>
        <w:t xml:space="preserve">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 xml:space="preserve">(Figure </w:t>
      </w:r>
      <w:del w:id="385" w:author="Trevor D." w:date="2021-10-03T13:44:00Z">
        <w:r w:rsidR="00C71007" w:rsidDel="0068119A">
          <w:rPr>
            <w:rFonts w:ascii="Times New Roman" w:hAnsi="Times New Roman" w:cs="Times New Roman"/>
            <w:sz w:val="24"/>
            <w:szCs w:val="24"/>
          </w:rPr>
          <w:delText>1</w:delText>
        </w:r>
      </w:del>
      <w:ins w:id="386" w:author="Trevor D." w:date="2021-10-03T13:44:00Z">
        <w:r w:rsidR="0068119A">
          <w:rPr>
            <w:rFonts w:ascii="Times New Roman" w:hAnsi="Times New Roman" w:cs="Times New Roman"/>
            <w:sz w:val="24"/>
            <w:szCs w:val="24"/>
          </w:rPr>
          <w:t>2</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del w:id="387" w:author="Trevor D." w:date="2021-10-01T21:37:00Z">
        <w:r w:rsidR="003056AF" w:rsidDel="00120277">
          <w:rPr>
            <w:rFonts w:ascii="Times New Roman" w:hAnsi="Times New Roman" w:cs="Times New Roman"/>
            <w:sz w:val="24"/>
            <w:szCs w:val="24"/>
          </w:rPr>
          <w:delText>during</w:delText>
        </w:r>
      </w:del>
      <w:ins w:id="388" w:author="Trevor D." w:date="2021-10-01T21:37:00Z">
        <w:r w:rsidR="00120277">
          <w:rPr>
            <w:rFonts w:ascii="Times New Roman" w:hAnsi="Times New Roman" w:cs="Times New Roman"/>
            <w:sz w:val="24"/>
            <w:szCs w:val="24"/>
          </w:rPr>
          <w:t xml:space="preserve">at </w:t>
        </w:r>
      </w:ins>
      <w:ins w:id="389" w:author="Trevor D." w:date="2021-10-01T21:35:00Z">
        <w:r w:rsidR="00120277">
          <w:rPr>
            <w:rFonts w:ascii="Times New Roman" w:hAnsi="Times New Roman" w:cs="Times New Roman"/>
            <w:sz w:val="24"/>
            <w:szCs w:val="24"/>
          </w:rPr>
          <w:t xml:space="preserve">the 30-minute observation </w:t>
        </w:r>
      </w:ins>
      <w:ins w:id="390" w:author="Trevor D." w:date="2021-10-01T21:38:00Z">
        <w:r w:rsidR="00120277">
          <w:rPr>
            <w:rFonts w:ascii="Times New Roman" w:hAnsi="Times New Roman" w:cs="Times New Roman"/>
            <w:sz w:val="24"/>
            <w:szCs w:val="24"/>
          </w:rPr>
          <w:t>periods</w:t>
        </w:r>
      </w:ins>
      <w:ins w:id="391" w:author="Trevor D." w:date="2021-10-01T21:37:00Z">
        <w:r w:rsidR="00120277">
          <w:rPr>
            <w:rFonts w:ascii="Times New Roman" w:hAnsi="Times New Roman" w:cs="Times New Roman"/>
            <w:sz w:val="24"/>
            <w:szCs w:val="24"/>
          </w:rPr>
          <w:t xml:space="preserve"> during the daytime</w:t>
        </w:r>
      </w:ins>
      <w:del w:id="392" w:author="Trevor D." w:date="2021-10-01T21:35:00Z">
        <w:r w:rsidR="003056AF" w:rsidDel="00120277">
          <w:rPr>
            <w:rFonts w:ascii="Times New Roman" w:hAnsi="Times New Roman" w:cs="Times New Roman"/>
            <w:sz w:val="24"/>
            <w:szCs w:val="24"/>
          </w:rPr>
          <w:delText xml:space="preserve"> daytime hours</w:delText>
        </w:r>
      </w:del>
      <w:r w:rsidR="003056AF">
        <w:rPr>
          <w:rFonts w:ascii="Times New Roman" w:hAnsi="Times New Roman" w:cs="Times New Roman"/>
          <w:sz w:val="24"/>
          <w:szCs w:val="24"/>
        </w:rPr>
        <w:t xml:space="preserve">, </w:t>
      </w:r>
      <w:commentRangeStart w:id="393"/>
      <w:commentRangeStart w:id="394"/>
      <w:r w:rsidR="003056AF">
        <w:rPr>
          <w:rFonts w:ascii="Times New Roman" w:hAnsi="Times New Roman" w:cs="Times New Roman"/>
          <w:sz w:val="24"/>
          <w:szCs w:val="24"/>
        </w:rPr>
        <w:t xml:space="preserve">but </w:t>
      </w:r>
      <w:del w:id="395" w:author="Trevor D." w:date="2021-10-01T21:37:00Z">
        <w:r w:rsidR="00B9480E" w:rsidDel="00120277">
          <w:rPr>
            <w:rFonts w:ascii="Times New Roman" w:hAnsi="Times New Roman" w:cs="Times New Roman"/>
            <w:sz w:val="24"/>
            <w:szCs w:val="24"/>
          </w:rPr>
          <w:delText>also occurred</w:delText>
        </w:r>
        <w:r w:rsidR="003056AF" w:rsidDel="00120277">
          <w:rPr>
            <w:rFonts w:ascii="Times New Roman" w:hAnsi="Times New Roman" w:cs="Times New Roman"/>
            <w:sz w:val="24"/>
            <w:szCs w:val="24"/>
          </w:rPr>
          <w:delText xml:space="preserve"> at night </w:delText>
        </w:r>
        <w:commentRangeEnd w:id="393"/>
        <w:r w:rsidR="00625B53" w:rsidDel="00120277">
          <w:rPr>
            <w:rStyle w:val="CommentReference"/>
          </w:rPr>
          <w:commentReference w:id="393"/>
        </w:r>
        <w:commentRangeEnd w:id="394"/>
        <w:r w:rsidR="00120277" w:rsidDel="00120277">
          <w:rPr>
            <w:rStyle w:val="CommentReference"/>
          </w:rPr>
          <w:commentReference w:id="394"/>
        </w:r>
        <w:r w:rsidR="003056AF" w:rsidDel="00120277">
          <w:rPr>
            <w:rFonts w:ascii="Times New Roman" w:hAnsi="Times New Roman" w:cs="Times New Roman"/>
            <w:sz w:val="24"/>
            <w:szCs w:val="24"/>
          </w:rPr>
          <w:delText>as well</w:delText>
        </w:r>
      </w:del>
      <w:ins w:id="396" w:author="Trevor D." w:date="2021-10-01T21:37:00Z">
        <w:r w:rsidR="00120277">
          <w:rPr>
            <w:rFonts w:ascii="Times New Roman" w:hAnsi="Times New Roman" w:cs="Times New Roman"/>
            <w:sz w:val="24"/>
            <w:szCs w:val="24"/>
          </w:rPr>
          <w:t>also occurred at several of the observation periods after sunset</w:t>
        </w:r>
      </w:ins>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(Figure </w:t>
      </w:r>
      <w:del w:id="397" w:author="Trevor D." w:date="2021-10-03T13:44:00Z">
        <w:r w:rsidR="00C71007" w:rsidDel="0068119A">
          <w:rPr>
            <w:rFonts w:ascii="Times New Roman" w:hAnsi="Times New Roman" w:cs="Times New Roman"/>
            <w:sz w:val="24"/>
            <w:szCs w:val="24"/>
          </w:rPr>
          <w:delText>2</w:delText>
        </w:r>
      </w:del>
      <w:ins w:id="398" w:author="Trevor D." w:date="2021-10-03T13:44:00Z">
        <w:r w:rsidR="0068119A">
          <w:rPr>
            <w:rFonts w:ascii="Times New Roman" w:hAnsi="Times New Roman" w:cs="Times New Roman"/>
            <w:sz w:val="24"/>
            <w:szCs w:val="24"/>
          </w:rPr>
          <w:t>3</w:t>
        </w:r>
      </w:ins>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xml:space="preserve">, </w:t>
      </w:r>
      <w:commentRangeStart w:id="399"/>
      <w:commentRangeStart w:id="400"/>
      <w:r w:rsidR="00B9480E">
        <w:rPr>
          <w:rFonts w:ascii="Times New Roman" w:hAnsi="Times New Roman" w:cs="Times New Roman"/>
          <w:sz w:val="24"/>
          <w:szCs w:val="24"/>
        </w:rPr>
        <w:t>where</w:t>
      </w:r>
      <w:r w:rsidR="003056AF">
        <w:rPr>
          <w:rFonts w:ascii="Times New Roman" w:hAnsi="Times New Roman" w:cs="Times New Roman"/>
          <w:sz w:val="24"/>
          <w:szCs w:val="24"/>
        </w:rPr>
        <w:t xml:space="preserve"> they would consume the seeds on the depot</w:t>
      </w:r>
      <w:commentRangeEnd w:id="399"/>
      <w:r w:rsidR="00625B53">
        <w:rPr>
          <w:rStyle w:val="CommentReference"/>
        </w:rPr>
        <w:commentReference w:id="399"/>
      </w:r>
      <w:commentRangeEnd w:id="400"/>
      <w:r w:rsidR="008A5B33">
        <w:rPr>
          <w:rStyle w:val="CommentReference"/>
        </w:rPr>
        <w:commentReference w:id="400"/>
      </w:r>
      <w:r w:rsidR="003056AF">
        <w:rPr>
          <w:rFonts w:ascii="Times New Roman" w:hAnsi="Times New Roman" w:cs="Times New Roman"/>
          <w:sz w:val="24"/>
          <w:szCs w:val="24"/>
        </w:rPr>
        <w:t xml:space="preserve">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xml:space="preserve">. </w:t>
      </w:r>
      <w:commentRangeStart w:id="401"/>
      <w:commentRangeStart w:id="402"/>
      <w:r w:rsidR="003056AF">
        <w:rPr>
          <w:rFonts w:ascii="Times New Roman" w:hAnsi="Times New Roman" w:cs="Times New Roman"/>
          <w:sz w:val="24"/>
          <w:szCs w:val="24"/>
        </w:rPr>
        <w:t>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w:t>
      </w:r>
      <w:commentRangeEnd w:id="401"/>
      <w:r w:rsidR="00625B53">
        <w:rPr>
          <w:rStyle w:val="CommentReference"/>
        </w:rPr>
        <w:commentReference w:id="401"/>
      </w:r>
      <w:commentRangeEnd w:id="402"/>
      <w:r w:rsidR="00681A1E">
        <w:rPr>
          <w:rStyle w:val="CommentReference"/>
        </w:rPr>
        <w:commentReference w:id="402"/>
      </w:r>
      <w:r w:rsidR="005132FF">
        <w:rPr>
          <w:rFonts w:ascii="Times New Roman" w:hAnsi="Times New Roman" w:cs="Times New Roman"/>
          <w:sz w:val="24"/>
          <w:szCs w:val="24"/>
        </w:rPr>
        <w:t xml:space="preserve">.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5132FF">
        <w:rPr>
          <w:rFonts w:ascii="Times New Roman" w:hAnsi="Times New Roman" w:cs="Times New Roman"/>
          <w:sz w:val="24"/>
          <w:szCs w:val="24"/>
        </w:rPr>
        <w:t xml:space="preserve"> </w:t>
      </w:r>
      <w:r w:rsidR="00DC5051">
        <w:rPr>
          <w:rFonts w:ascii="Times New Roman" w:hAnsi="Times New Roman" w:cs="Times New Roman"/>
          <w:sz w:val="24"/>
          <w:szCs w:val="24"/>
        </w:rPr>
        <w:t>but</w:t>
      </w:r>
      <w:r w:rsidR="005132FF">
        <w:rPr>
          <w:rFonts w:ascii="Times New Roman" w:hAnsi="Times New Roman" w:cs="Times New Roman"/>
          <w:sz w:val="24"/>
          <w:szCs w:val="24"/>
        </w:rPr>
        <w:t xml:space="preserve"> none of them were observed removing any seeds.</w:t>
      </w:r>
    </w:p>
    <w:p w14:paraId="673D65F3" w14:textId="3CCE8D13"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rates of seed removal were high;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 of seeds were removed after 12 hours, 85.5%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after 48 hours.</w:t>
      </w:r>
      <w:r w:rsidR="002F73EA">
        <w:rPr>
          <w:rFonts w:ascii="Times New Roman" w:hAnsi="Times New Roman" w:cs="Times New Roman"/>
          <w:sz w:val="24"/>
          <w:szCs w:val="24"/>
        </w:rPr>
        <w:t xml:space="preserve"> Out of the eight possible treatment combinations of species, warming, and </w:t>
      </w:r>
      <w:proofErr w:type="spellStart"/>
      <w:r w:rsidR="002F73EA">
        <w:rPr>
          <w:rFonts w:ascii="Times New Roman" w:hAnsi="Times New Roman" w:cs="Times New Roman"/>
          <w:sz w:val="24"/>
          <w:szCs w:val="24"/>
        </w:rPr>
        <w:t>elaiosome</w:t>
      </w:r>
      <w:proofErr w:type="spellEnd"/>
      <w:r w:rsidR="002F73EA">
        <w:rPr>
          <w:rFonts w:ascii="Times New Roman" w:hAnsi="Times New Roman" w:cs="Times New Roman"/>
          <w:sz w:val="24"/>
          <w:szCs w:val="24"/>
        </w:rPr>
        <w:t xml:space="preserve"> presence/absence, warmed </w:t>
      </w:r>
      <w:r w:rsidR="002F73EA">
        <w:rPr>
          <w:rFonts w:ascii="Times New Roman" w:hAnsi="Times New Roman" w:cs="Times New Roman"/>
          <w:i/>
          <w:iCs/>
          <w:sz w:val="24"/>
          <w:szCs w:val="24"/>
        </w:rPr>
        <w:t>C. nutans</w:t>
      </w:r>
      <w:r w:rsidR="002F73EA">
        <w:rPr>
          <w:rFonts w:ascii="Times New Roman" w:hAnsi="Times New Roman" w:cs="Times New Roman"/>
          <w:sz w:val="24"/>
          <w:szCs w:val="24"/>
        </w:rPr>
        <w:t xml:space="preserve"> seeds with </w:t>
      </w:r>
      <w:proofErr w:type="spellStart"/>
      <w:r w:rsidR="002F73EA">
        <w:rPr>
          <w:rFonts w:ascii="Times New Roman" w:hAnsi="Times New Roman" w:cs="Times New Roman"/>
          <w:sz w:val="24"/>
          <w:szCs w:val="24"/>
        </w:rPr>
        <w:t>elaiosomes</w:t>
      </w:r>
      <w:proofErr w:type="spellEnd"/>
      <w:r w:rsidR="002F73EA">
        <w:rPr>
          <w:rFonts w:ascii="Times New Roman" w:hAnsi="Times New Roman" w:cs="Times New Roman"/>
          <w:sz w:val="24"/>
          <w:szCs w:val="24"/>
        </w:rPr>
        <w:t xml:space="preserve"> experienced the highest rates of removal, with 79.6% of seeds removed after 12 hours, 98.0% after 24 hours, and 98.4% after 48 hours; these</w:t>
      </w:r>
      <w:r w:rsidR="001318CD">
        <w:rPr>
          <w:rFonts w:ascii="Times New Roman" w:hAnsi="Times New Roman" w:cs="Times New Roman"/>
          <w:sz w:val="24"/>
          <w:szCs w:val="24"/>
        </w:rPr>
        <w:t xml:space="preserve"> observed</w:t>
      </w:r>
      <w:r w:rsidR="002F73EA">
        <w:rPr>
          <w:rFonts w:ascii="Times New Roman" w:hAnsi="Times New Roman" w:cs="Times New Roman"/>
          <w:sz w:val="24"/>
          <w:szCs w:val="24"/>
        </w:rPr>
        <w:t xml:space="preserve"> values</w:t>
      </w:r>
      <w:r w:rsidR="00A51B0E">
        <w:rPr>
          <w:rFonts w:ascii="Times New Roman" w:hAnsi="Times New Roman" w:cs="Times New Roman"/>
          <w:sz w:val="24"/>
          <w:szCs w:val="24"/>
        </w:rPr>
        <w:t xml:space="preserve"> seem to</w:t>
      </w:r>
      <w:r w:rsidR="002F73EA">
        <w:rPr>
          <w:rFonts w:ascii="Times New Roman" w:hAnsi="Times New Roman" w:cs="Times New Roman"/>
          <w:sz w:val="24"/>
          <w:szCs w:val="24"/>
        </w:rPr>
        <w:t xml:space="preserve"> </w:t>
      </w:r>
      <w:r w:rsidR="0097676B">
        <w:rPr>
          <w:rFonts w:ascii="Times New Roman" w:hAnsi="Times New Roman" w:cs="Times New Roman"/>
          <w:sz w:val="24"/>
          <w:szCs w:val="24"/>
        </w:rPr>
        <w:t>differ only slightly from the respective model estimates of 76.3%, 97.5%, and 99.1%.</w:t>
      </w:r>
      <w:r w:rsidR="00A51B0E">
        <w:rPr>
          <w:rFonts w:ascii="Times New Roman" w:hAnsi="Times New Roman" w:cs="Times New Roman"/>
          <w:sz w:val="24"/>
          <w:szCs w:val="24"/>
        </w:rPr>
        <w:t xml:space="preserve"> On the other hand, </w:t>
      </w:r>
      <w:proofErr w:type="spellStart"/>
      <w:r w:rsidR="00A51B0E">
        <w:rPr>
          <w:rFonts w:ascii="Times New Roman" w:hAnsi="Times New Roman" w:cs="Times New Roman"/>
          <w:sz w:val="24"/>
          <w:szCs w:val="24"/>
        </w:rPr>
        <w:t>unwarmed</w:t>
      </w:r>
      <w:proofErr w:type="spellEnd"/>
      <w:r w:rsidR="00A51B0E">
        <w:rPr>
          <w:rFonts w:ascii="Times New Roman" w:hAnsi="Times New Roman" w:cs="Times New Roman"/>
          <w:sz w:val="24"/>
          <w:szCs w:val="24"/>
        </w:rPr>
        <w:t xml:space="preserve"> </w:t>
      </w:r>
      <w:r w:rsidR="00A51B0E">
        <w:rPr>
          <w:rFonts w:ascii="Times New Roman" w:hAnsi="Times New Roman" w:cs="Times New Roman"/>
          <w:i/>
          <w:iCs/>
          <w:sz w:val="24"/>
          <w:szCs w:val="24"/>
        </w:rPr>
        <w:t xml:space="preserve">C. </w:t>
      </w:r>
      <w:proofErr w:type="spellStart"/>
      <w:r w:rsidR="00A51B0E">
        <w:rPr>
          <w:rFonts w:ascii="Times New Roman" w:hAnsi="Times New Roman" w:cs="Times New Roman"/>
          <w:i/>
          <w:iCs/>
          <w:sz w:val="24"/>
          <w:szCs w:val="24"/>
        </w:rPr>
        <w:t>acanthoides</w:t>
      </w:r>
      <w:proofErr w:type="spellEnd"/>
      <w:r w:rsidR="00A51B0E">
        <w:rPr>
          <w:rFonts w:ascii="Times New Roman" w:hAnsi="Times New Roman" w:cs="Times New Roman"/>
          <w:sz w:val="24"/>
          <w:szCs w:val="24"/>
        </w:rPr>
        <w:t xml:space="preserve"> seeds without </w:t>
      </w:r>
      <w:proofErr w:type="spellStart"/>
      <w:r w:rsidR="00A51B0E">
        <w:rPr>
          <w:rFonts w:ascii="Times New Roman" w:hAnsi="Times New Roman" w:cs="Times New Roman"/>
          <w:sz w:val="24"/>
          <w:szCs w:val="24"/>
        </w:rPr>
        <w:t>elaiosomes</w:t>
      </w:r>
      <w:proofErr w:type="spellEnd"/>
      <w:r w:rsidR="00A51B0E">
        <w:rPr>
          <w:rFonts w:ascii="Times New Roman" w:hAnsi="Times New Roman" w:cs="Times New Roman"/>
          <w:sz w:val="24"/>
          <w:szCs w:val="24"/>
        </w:rPr>
        <w:t xml:space="preserve"> experienced the lowest</w:t>
      </w:r>
      <w:r w:rsidR="00A33D14">
        <w:rPr>
          <w:rFonts w:ascii="Times New Roman" w:hAnsi="Times New Roman" w:cs="Times New Roman"/>
          <w:sz w:val="24"/>
          <w:szCs w:val="24"/>
        </w:rPr>
        <w:t xml:space="preserve"> observed</w:t>
      </w:r>
      <w:r w:rsidR="00A51B0E">
        <w:rPr>
          <w:rFonts w:ascii="Times New Roman" w:hAnsi="Times New Roman" w:cs="Times New Roman"/>
          <w:sz w:val="24"/>
          <w:szCs w:val="24"/>
        </w:rPr>
        <w:t xml:space="preserve"> rates of removal at 13.8% after 12 hours, 75.0% after 24 hours, and 88.9% after 48 hours</w:t>
      </w:r>
      <w:r w:rsidR="00A33D14">
        <w:rPr>
          <w:rFonts w:ascii="Times New Roman" w:hAnsi="Times New Roman" w:cs="Times New Roman"/>
          <w:sz w:val="24"/>
          <w:szCs w:val="24"/>
        </w:rPr>
        <w:t>, with</w:t>
      </w:r>
      <w:r w:rsidR="00A51B0E">
        <w:rPr>
          <w:rFonts w:ascii="Times New Roman" w:hAnsi="Times New Roman" w:cs="Times New Roman"/>
          <w:sz w:val="24"/>
          <w:szCs w:val="24"/>
        </w:rPr>
        <w:t xml:space="preserve"> respective model estimates of </w:t>
      </w:r>
      <w:r w:rsidR="00385CA2">
        <w:rPr>
          <w:rFonts w:ascii="Times New Roman" w:hAnsi="Times New Roman" w:cs="Times New Roman"/>
          <w:sz w:val="24"/>
          <w:szCs w:val="24"/>
        </w:rPr>
        <w:t>13.5%, 79.2%, and 93.5%.</w:t>
      </w:r>
    </w:p>
    <w:p w14:paraId="4C0334E9" w14:textId="144249BF" w:rsidR="00071C42" w:rsidRDefault="004A475B" w:rsidP="00A527CB">
      <w:pPr>
        <w:spacing w:line="240" w:lineRule="auto"/>
        <w:ind w:firstLine="284"/>
        <w:jc w:val="both"/>
        <w:rPr>
          <w:ins w:id="403" w:author="Trevor D." w:date="2021-10-01T20:42:00Z"/>
          <w:rFonts w:ascii="Times New Roman" w:hAnsi="Times New Roman" w:cs="Times New Roman"/>
          <w:sz w:val="24"/>
          <w:szCs w:val="24"/>
        </w:rPr>
      </w:pPr>
      <w:r w:rsidRPr="004A475B">
        <w:rPr>
          <w:rFonts w:ascii="Times New Roman" w:hAnsi="Times New Roman" w:cs="Times New Roman"/>
          <w:sz w:val="24"/>
          <w:szCs w:val="24"/>
        </w:rPr>
        <w:t>Coefficient estimates</w:t>
      </w:r>
      <w:r w:rsidR="00646635" w:rsidRPr="004A475B">
        <w:rPr>
          <w:rFonts w:ascii="Times New Roman" w:hAnsi="Times New Roman" w:cs="Times New Roman"/>
          <w:sz w:val="24"/>
          <w:szCs w:val="24"/>
        </w:rPr>
        <w:t xml:space="preserve"> </w:t>
      </w:r>
      <w:r>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Pr>
          <w:rFonts w:ascii="Times New Roman" w:hAnsi="Times New Roman" w:cs="Times New Roman"/>
          <w:sz w:val="24"/>
          <w:szCs w:val="24"/>
        </w:rPr>
        <w:t xml:space="preserve">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removal significantly impact</w:t>
      </w:r>
      <w:r w:rsidR="002D7B86">
        <w:rPr>
          <w:rFonts w:ascii="Times New Roman" w:hAnsi="Times New Roman" w:cs="Times New Roman"/>
          <w:sz w:val="24"/>
          <w:szCs w:val="24"/>
        </w:rPr>
        <w:t>ed</w:t>
      </w:r>
      <w:r>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 as the coefficient estimates for these treatments were both highly significant at the 6, 12, 24, and 48 hour marks. A</w:t>
      </w:r>
      <w:r>
        <w:rPr>
          <w:rFonts w:ascii="Times New Roman" w:hAnsi="Times New Roman" w:cs="Times New Roman"/>
          <w:sz w:val="24"/>
          <w:szCs w:val="24"/>
        </w:rPr>
        <w:t>t</w:t>
      </w:r>
      <w:r w:rsidR="00DF7ED0">
        <w:rPr>
          <w:rFonts w:ascii="Times New Roman" w:hAnsi="Times New Roman" w:cs="Times New Roman"/>
          <w:sz w:val="24"/>
          <w:szCs w:val="24"/>
        </w:rPr>
        <w:t xml:space="preserve"> the</w:t>
      </w:r>
      <w:r w:rsidR="002D7B86">
        <w:rPr>
          <w:rFonts w:ascii="Times New Roman" w:hAnsi="Times New Roman" w:cs="Times New Roman"/>
          <w:sz w:val="24"/>
          <w:szCs w:val="24"/>
        </w:rPr>
        <w:t>se times</w:t>
      </w:r>
      <w:r>
        <w:rPr>
          <w:rFonts w:ascii="Times New Roman" w:hAnsi="Times New Roman" w:cs="Times New Roman"/>
          <w:sz w:val="24"/>
          <w:szCs w:val="24"/>
        </w:rPr>
        <w:t>, seeds from warmed maternal plants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from </w:t>
      </w:r>
      <w:proofErr w:type="spellStart"/>
      <w:r w:rsidR="00DC5051">
        <w:rPr>
          <w:rFonts w:ascii="Times New Roman" w:hAnsi="Times New Roman" w:cs="Times New Roman"/>
          <w:sz w:val="24"/>
          <w:szCs w:val="24"/>
        </w:rPr>
        <w:t>un</w:t>
      </w:r>
      <w:r>
        <w:rPr>
          <w:rFonts w:ascii="Times New Roman" w:hAnsi="Times New Roman" w:cs="Times New Roman"/>
          <w:sz w:val="24"/>
          <w:szCs w:val="24"/>
        </w:rPr>
        <w:t>warmed</w:t>
      </w:r>
      <w:proofErr w:type="spellEnd"/>
      <w:r>
        <w:rPr>
          <w:rFonts w:ascii="Times New Roman" w:hAnsi="Times New Roman" w:cs="Times New Roman"/>
          <w:sz w:val="24"/>
          <w:szCs w:val="24"/>
        </w:rPr>
        <w:t xml:space="preserve"> maternal plants, and seeds with their </w:t>
      </w:r>
      <w:proofErr w:type="spellStart"/>
      <w:r>
        <w:rPr>
          <w:rFonts w:ascii="Times New Roman" w:hAnsi="Times New Roman" w:cs="Times New Roman"/>
          <w:sz w:val="24"/>
          <w:szCs w:val="24"/>
        </w:rPr>
        <w:t>elaiosomes</w:t>
      </w:r>
      <w:proofErr w:type="spellEnd"/>
      <w:r>
        <w:rPr>
          <w:rFonts w:ascii="Times New Roman" w:hAnsi="Times New Roman" w:cs="Times New Roman"/>
          <w:sz w:val="24"/>
          <w:szCs w:val="24"/>
        </w:rPr>
        <w:t xml:space="preserve"> intact were more likely to</w:t>
      </w:r>
      <w:r w:rsidR="002D7B86">
        <w:rPr>
          <w:rFonts w:ascii="Times New Roman" w:hAnsi="Times New Roman" w:cs="Times New Roman"/>
          <w:sz w:val="24"/>
          <w:szCs w:val="24"/>
        </w:rPr>
        <w:t xml:space="preserve"> have</w:t>
      </w:r>
      <w:r>
        <w:rPr>
          <w:rFonts w:ascii="Times New Roman" w:hAnsi="Times New Roman" w:cs="Times New Roman"/>
          <w:sz w:val="24"/>
          <w:szCs w:val="24"/>
        </w:rPr>
        <w:t xml:space="preserve"> be</w:t>
      </w:r>
      <w:r w:rsidR="002D7B86">
        <w:rPr>
          <w:rFonts w:ascii="Times New Roman" w:hAnsi="Times New Roman" w:cs="Times New Roman"/>
          <w:sz w:val="24"/>
          <w:szCs w:val="24"/>
        </w:rPr>
        <w:t>en</w:t>
      </w:r>
      <w:r>
        <w:rPr>
          <w:rFonts w:ascii="Times New Roman" w:hAnsi="Times New Roman" w:cs="Times New Roman"/>
          <w:sz w:val="24"/>
          <w:szCs w:val="24"/>
        </w:rPr>
        <w:t xml:space="preserve"> removed than those without their </w:t>
      </w:r>
      <w:proofErr w:type="spellStart"/>
      <w:r>
        <w:rPr>
          <w:rFonts w:ascii="Times New Roman" w:hAnsi="Times New Roman" w:cs="Times New Roman"/>
          <w:sz w:val="24"/>
          <w:szCs w:val="24"/>
        </w:rPr>
        <w:t>elaiosomes</w:t>
      </w:r>
      <w:proofErr w:type="spellEnd"/>
      <w:r w:rsidR="001318CD">
        <w:rPr>
          <w:rFonts w:ascii="Times New Roman" w:hAnsi="Times New Roman" w:cs="Times New Roman"/>
          <w:sz w:val="24"/>
          <w:szCs w:val="24"/>
        </w:rPr>
        <w:t>.</w:t>
      </w:r>
      <w:r w:rsidR="00FD2CD6">
        <w:rPr>
          <w:rFonts w:ascii="Times New Roman" w:hAnsi="Times New Roman" w:cs="Times New Roman"/>
          <w:sz w:val="24"/>
          <w:szCs w:val="24"/>
        </w:rPr>
        <w:t xml:space="preserve"> Over the course of the experiment, seeds with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for all combinations of warming and species, except for warmed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D2CD6">
        <w:rPr>
          <w:rFonts w:ascii="Times New Roman" w:hAnsi="Times New Roman" w:cs="Times New Roman"/>
          <w:sz w:val="24"/>
          <w:szCs w:val="24"/>
        </w:rPr>
        <w:t xml:space="preserve"> (Figure </w:t>
      </w:r>
      <w:del w:id="404" w:author="Trevor D." w:date="2021-10-03T13:44:00Z">
        <w:r w:rsidR="00C71007" w:rsidDel="0068119A">
          <w:rPr>
            <w:rFonts w:ascii="Times New Roman" w:hAnsi="Times New Roman" w:cs="Times New Roman"/>
            <w:sz w:val="24"/>
            <w:szCs w:val="24"/>
          </w:rPr>
          <w:delText>3</w:delText>
        </w:r>
      </w:del>
      <w:ins w:id="405" w:author="Trevor D." w:date="2021-10-03T13:44:00Z">
        <w:r w:rsidR="0068119A">
          <w:rPr>
            <w:rFonts w:ascii="Times New Roman" w:hAnsi="Times New Roman" w:cs="Times New Roman"/>
            <w:sz w:val="24"/>
            <w:szCs w:val="24"/>
          </w:rPr>
          <w:t>4</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r w:rsidR="00C77B70">
        <w:rPr>
          <w:rFonts w:ascii="Times New Roman" w:hAnsi="Times New Roman" w:cs="Times New Roman"/>
          <w:sz w:val="24"/>
          <w:szCs w:val="24"/>
        </w:rPr>
        <w:t>S</w:t>
      </w:r>
      <w:r w:rsidR="00FD2CD6">
        <w:rPr>
          <w:rFonts w:ascii="Times New Roman" w:hAnsi="Times New Roman" w:cs="Times New Roman"/>
          <w:sz w:val="24"/>
          <w:szCs w:val="24"/>
        </w:rPr>
        <w:t>eeds 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w:t>
      </w:r>
      <w:proofErr w:type="spellStart"/>
      <w:r w:rsidR="00FD2CD6">
        <w:rPr>
          <w:rFonts w:ascii="Times New Roman" w:hAnsi="Times New Roman" w:cs="Times New Roman"/>
          <w:sz w:val="24"/>
          <w:szCs w:val="24"/>
        </w:rPr>
        <w:t>unwarmed</w:t>
      </w:r>
      <w:proofErr w:type="spellEnd"/>
      <w:r w:rsidR="00FD2CD6">
        <w:rPr>
          <w:rFonts w:ascii="Times New Roman" w:hAnsi="Times New Roman" w:cs="Times New Roman"/>
          <w:sz w:val="24"/>
          <w:szCs w:val="24"/>
        </w:rPr>
        <w:t xml:space="preserve"> maternal plants for all combinations of </w:t>
      </w:r>
      <w:proofErr w:type="spellStart"/>
      <w:r w:rsidR="00FD2CD6">
        <w:rPr>
          <w:rFonts w:ascii="Times New Roman" w:hAnsi="Times New Roman" w:cs="Times New Roman"/>
          <w:sz w:val="24"/>
          <w:szCs w:val="24"/>
        </w:rPr>
        <w:t>elaiosome</w:t>
      </w:r>
      <w:proofErr w:type="spellEnd"/>
      <w:r w:rsidR="00FD2CD6">
        <w:rPr>
          <w:rFonts w:ascii="Times New Roman" w:hAnsi="Times New Roman" w:cs="Times New Roman"/>
          <w:sz w:val="24"/>
          <w:szCs w:val="24"/>
        </w:rPr>
        <w:t xml:space="preserv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w:t>
      </w:r>
      <w:r w:rsidR="00FD2CD6">
        <w:rPr>
          <w:rFonts w:ascii="Times New Roman" w:hAnsi="Times New Roman" w:cs="Times New Roman"/>
          <w:sz w:val="24"/>
          <w:szCs w:val="24"/>
        </w:rPr>
        <w:t xml:space="preserve">with intact </w:t>
      </w:r>
      <w:proofErr w:type="spellStart"/>
      <w:r w:rsidR="00FD2CD6">
        <w:rPr>
          <w:rFonts w:ascii="Times New Roman" w:hAnsi="Times New Roman" w:cs="Times New Roman"/>
          <w:sz w:val="24"/>
          <w:szCs w:val="24"/>
        </w:rPr>
        <w:t>elaiosomes</w:t>
      </w:r>
      <w:proofErr w:type="spellEnd"/>
      <w:r w:rsidR="00FD2CD6">
        <w:rPr>
          <w:rFonts w:ascii="Times New Roman" w:hAnsi="Times New Roman" w:cs="Times New Roman"/>
          <w:sz w:val="24"/>
          <w:szCs w:val="24"/>
        </w:rPr>
        <w:t xml:space="preserve"> (Figure</w:t>
      </w:r>
      <w:r w:rsidR="00C71007">
        <w:rPr>
          <w:rFonts w:ascii="Times New Roman" w:hAnsi="Times New Roman" w:cs="Times New Roman"/>
          <w:sz w:val="24"/>
          <w:szCs w:val="24"/>
        </w:rPr>
        <w:t xml:space="preserve"> </w:t>
      </w:r>
      <w:del w:id="406" w:author="Trevor D." w:date="2021-10-03T13:44:00Z">
        <w:r w:rsidR="00C71007" w:rsidDel="0068119A">
          <w:rPr>
            <w:rFonts w:ascii="Times New Roman" w:hAnsi="Times New Roman" w:cs="Times New Roman"/>
            <w:sz w:val="24"/>
            <w:szCs w:val="24"/>
          </w:rPr>
          <w:delText>4</w:delText>
        </w:r>
      </w:del>
      <w:ins w:id="407" w:author="Trevor D." w:date="2021-10-03T13:44:00Z">
        <w:r w:rsidR="0068119A">
          <w:rPr>
            <w:rFonts w:ascii="Times New Roman" w:hAnsi="Times New Roman" w:cs="Times New Roman"/>
            <w:sz w:val="24"/>
            <w:szCs w:val="24"/>
          </w:rPr>
          <w:t>5</w:t>
        </w:r>
      </w:ins>
      <w:r w:rsidR="00FD2CD6">
        <w:rPr>
          <w:rFonts w:ascii="Times New Roman" w:hAnsi="Times New Roman" w:cs="Times New Roman"/>
          <w:sz w:val="24"/>
          <w:szCs w:val="24"/>
        </w:rPr>
        <w:t>)</w:t>
      </w:r>
      <w:r w:rsidR="00B9480E">
        <w:rPr>
          <w:rFonts w:ascii="Times New Roman" w:hAnsi="Times New Roman" w:cs="Times New Roman"/>
          <w:sz w:val="24"/>
          <w:szCs w:val="24"/>
        </w:rPr>
        <w:t>.</w:t>
      </w:r>
      <w:r>
        <w:rPr>
          <w:rFonts w:ascii="Times New Roman" w:hAnsi="Times New Roman" w:cs="Times New Roman"/>
          <w:sz w:val="24"/>
          <w:szCs w:val="24"/>
        </w:rPr>
        <w:t xml:space="preserve"> There is not substantial evidence that </w:t>
      </w:r>
      <w:r w:rsidR="000A2425">
        <w:rPr>
          <w:rFonts w:ascii="Times New Roman" w:hAnsi="Times New Roman" w:cs="Times New Roman"/>
          <w:sz w:val="24"/>
          <w:szCs w:val="24"/>
        </w:rPr>
        <w:t>seed removal rates differed between species</w:t>
      </w:r>
      <w:r w:rsidR="00B9480E">
        <w:rPr>
          <w:rFonts w:ascii="Times New Roman" w:hAnsi="Times New Roman" w:cs="Times New Roman"/>
          <w:sz w:val="24"/>
          <w:szCs w:val="24"/>
        </w:rPr>
        <w:t xml:space="preserve"> (Figure </w:t>
      </w:r>
      <w:del w:id="408" w:author="Trevor D." w:date="2021-10-03T13:44:00Z">
        <w:r w:rsidR="00C71007" w:rsidDel="0068119A">
          <w:rPr>
            <w:rFonts w:ascii="Times New Roman" w:hAnsi="Times New Roman" w:cs="Times New Roman"/>
            <w:sz w:val="24"/>
            <w:szCs w:val="24"/>
          </w:rPr>
          <w:delText>5</w:delText>
        </w:r>
      </w:del>
      <w:ins w:id="409" w:author="Trevor D." w:date="2021-10-03T13:44:00Z">
        <w:r w:rsidR="0068119A">
          <w:rPr>
            <w:rFonts w:ascii="Times New Roman" w:hAnsi="Times New Roman" w:cs="Times New Roman"/>
            <w:sz w:val="24"/>
            <w:szCs w:val="24"/>
          </w:rPr>
          <w:t>6</w:t>
        </w:r>
      </w:ins>
      <w:r w:rsidR="00B9480E">
        <w:rPr>
          <w:rFonts w:ascii="Times New Roman" w:hAnsi="Times New Roman" w:cs="Times New Roman"/>
          <w:sz w:val="24"/>
          <w:szCs w:val="24"/>
        </w:rPr>
        <w:t xml:space="preserve">), </w:t>
      </w:r>
      <w:r w:rsidR="00D53D74">
        <w:rPr>
          <w:rFonts w:ascii="Times New Roman" w:hAnsi="Times New Roman" w:cs="Times New Roman"/>
          <w:sz w:val="24"/>
          <w:szCs w:val="24"/>
        </w:rPr>
        <w:t>as</w:t>
      </w:r>
      <w:r w:rsidR="00B9480E">
        <w:rPr>
          <w:rFonts w:ascii="Times New Roman" w:hAnsi="Times New Roman" w:cs="Times New Roman"/>
          <w:sz w:val="24"/>
          <w:szCs w:val="24"/>
        </w:rPr>
        <w:t xml:space="preserve"> coefficient estimates for the species term in the mixed-effects model were not significant for three of the four time points at which the model was fit.</w:t>
      </w:r>
    </w:p>
    <w:p w14:paraId="46486617" w14:textId="56507C65" w:rsidR="00E14F87" w:rsidRPr="006030AB" w:rsidDel="00E14F87" w:rsidRDefault="00E14F87" w:rsidP="00A527CB">
      <w:pPr>
        <w:spacing w:line="240" w:lineRule="auto"/>
        <w:ind w:firstLine="284"/>
        <w:jc w:val="both"/>
        <w:rPr>
          <w:del w:id="410" w:author="Trevor D." w:date="2021-10-01T20:47:00Z"/>
          <w:rFonts w:ascii="Times New Roman" w:hAnsi="Times New Roman" w:cs="Times New Roman"/>
          <w:sz w:val="24"/>
          <w:szCs w:val="24"/>
        </w:rPr>
      </w:pPr>
    </w:p>
    <w:p w14:paraId="2E9C43F3" w14:textId="77777777" w:rsidR="00170229" w:rsidRDefault="00071C42"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Interactions between species and warming treatment, between species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and between warming treatment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treatment were observed in the mixed effects models, though their </w:t>
      </w:r>
      <w:r w:rsidR="001653B5">
        <w:rPr>
          <w:rFonts w:ascii="Times New Roman" w:hAnsi="Times New Roman" w:cs="Times New Roman"/>
          <w:sz w:val="24"/>
          <w:szCs w:val="24"/>
        </w:rPr>
        <w:t xml:space="preserve">direction and significance varied between the time marks. For example, while the interaction between species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was significant for the 6, 12, 24, and 48 hour marks, it was negative at the 48-hour mark and positive at the others. The interactions between species and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between warming</w:t>
      </w:r>
      <w:r w:rsidR="000363AA">
        <w:rPr>
          <w:rFonts w:ascii="Times New Roman" w:hAnsi="Times New Roman" w:cs="Times New Roman"/>
          <w:sz w:val="24"/>
          <w:szCs w:val="24"/>
        </w:rPr>
        <w:t xml:space="preserve"> treatment</w:t>
      </w:r>
      <w:r w:rsidR="001653B5">
        <w:rPr>
          <w:rFonts w:ascii="Times New Roman" w:hAnsi="Times New Roman" w:cs="Times New Roman"/>
          <w:sz w:val="24"/>
          <w:szCs w:val="24"/>
        </w:rPr>
        <w:t xml:space="preserve"> and </w:t>
      </w:r>
      <w:proofErr w:type="spellStart"/>
      <w:r w:rsidR="001653B5">
        <w:rPr>
          <w:rFonts w:ascii="Times New Roman" w:hAnsi="Times New Roman" w:cs="Times New Roman"/>
          <w:sz w:val="24"/>
          <w:szCs w:val="24"/>
        </w:rPr>
        <w:t>elaiosome</w:t>
      </w:r>
      <w:proofErr w:type="spellEnd"/>
      <w:r w:rsidR="001653B5">
        <w:rPr>
          <w:rFonts w:ascii="Times New Roman" w:hAnsi="Times New Roman" w:cs="Times New Roman"/>
          <w:sz w:val="24"/>
          <w:szCs w:val="24"/>
        </w:rPr>
        <w:t xml:space="preserve"> treatment were consistent in direction between hour marks, but were only significant at a subset of those hour marks.</w:t>
      </w:r>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6C04F553" w:rsidR="00860960" w:rsidRDefault="00696987">
      <w:pPr>
        <w:spacing w:line="240" w:lineRule="auto"/>
        <w:ind w:firstLine="360"/>
        <w:jc w:val="both"/>
        <w:rPr>
          <w:ins w:id="411" w:author="Trevor D." w:date="2021-10-02T19:08:00Z"/>
          <w:rFonts w:ascii="Times New Roman" w:hAnsi="Times New Roman" w:cs="Times New Roman"/>
          <w:sz w:val="24"/>
          <w:szCs w:val="24"/>
        </w:rPr>
        <w:pPrChange w:id="412" w:author="Trevor D." w:date="2021-10-02T19:08:00Z">
          <w:pPr>
            <w:spacing w:line="240" w:lineRule="auto"/>
            <w:ind w:firstLine="284"/>
            <w:jc w:val="both"/>
          </w:pPr>
        </w:pPrChange>
      </w:pPr>
      <w:ins w:id="413" w:author="Trevor D." w:date="2021-10-02T19:53:00Z">
        <w:r>
          <w:rPr>
            <w:rFonts w:ascii="Times New Roman" w:hAnsi="Times New Roman" w:cs="Times New Roman"/>
            <w:sz w:val="24"/>
            <w:szCs w:val="24"/>
          </w:rPr>
          <w:t xml:space="preserve">The prevalence in ecological literature of studies regarding </w:t>
        </w:r>
      </w:ins>
      <w:ins w:id="414" w:author="Trevor D." w:date="2021-10-02T19:56:00Z">
        <w:r w:rsidR="009D6535">
          <w:rPr>
            <w:rFonts w:ascii="Times New Roman" w:hAnsi="Times New Roman" w:cs="Times New Roman"/>
            <w:sz w:val="24"/>
            <w:szCs w:val="24"/>
          </w:rPr>
          <w:t>seed removal and secondary dispersal</w:t>
        </w:r>
      </w:ins>
      <w:ins w:id="415" w:author="Trevor D." w:date="2021-10-02T19:53:00Z">
        <w:r>
          <w:rPr>
            <w:rFonts w:ascii="Times New Roman" w:hAnsi="Times New Roman" w:cs="Times New Roman"/>
            <w:sz w:val="24"/>
            <w:szCs w:val="24"/>
          </w:rPr>
          <w:t xml:space="preserve"> indicates a growing interest in identifying and quantifying </w:t>
        </w:r>
      </w:ins>
      <w:ins w:id="416" w:author="Trevor D." w:date="2021-10-02T19:56:00Z">
        <w:r w:rsidR="009D6535">
          <w:rPr>
            <w:rFonts w:ascii="Times New Roman" w:hAnsi="Times New Roman" w:cs="Times New Roman"/>
            <w:sz w:val="24"/>
            <w:szCs w:val="24"/>
          </w:rPr>
          <w:t>the movement of seeds</w:t>
        </w:r>
      </w:ins>
      <w:ins w:id="417" w:author="Trevor D." w:date="2021-10-02T19:53:00Z">
        <w:r>
          <w:rPr>
            <w:rFonts w:ascii="Times New Roman" w:hAnsi="Times New Roman" w:cs="Times New Roman"/>
            <w:sz w:val="24"/>
            <w:szCs w:val="24"/>
          </w:rPr>
          <w:t xml:space="preserve"> by organisms such as insects, animals, and humans.</w:t>
        </w:r>
        <w:commentRangeStart w:id="418"/>
        <w:commentRangeEnd w:id="418"/>
        <w:r>
          <w:rPr>
            <w:rStyle w:val="CommentReference"/>
          </w:rPr>
          <w:commentReference w:id="418"/>
        </w:r>
        <w:commentRangeStart w:id="419"/>
        <w:commentRangeEnd w:id="419"/>
        <w:r>
          <w:rPr>
            <w:rStyle w:val="CommentReference"/>
          </w:rPr>
          <w:commentReference w:id="419"/>
        </w:r>
      </w:ins>
      <w:ins w:id="420" w:author="Trevor D." w:date="2021-10-02T19:08:00Z">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1981; </w:t>
        </w:r>
        <w:proofErr w:type="spellStart"/>
        <w:r w:rsidR="00860960" w:rsidRPr="00C05AC4">
          <w:rPr>
            <w:rFonts w:ascii="Times New Roman" w:hAnsi="Times New Roman" w:cs="Times New Roman"/>
            <w:color w:val="222222"/>
            <w:sz w:val="24"/>
            <w:szCs w:val="24"/>
            <w:shd w:val="clear" w:color="auto" w:fill="FFFFFF"/>
          </w:rPr>
          <w:t>Guitián</w:t>
        </w:r>
        <w:proofErr w:type="spellEnd"/>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w:t>
        </w:r>
        <w:proofErr w:type="spellStart"/>
        <w:r w:rsidR="00860960">
          <w:rPr>
            <w:rFonts w:ascii="Times New Roman" w:hAnsi="Times New Roman" w:cs="Times New Roman"/>
            <w:sz w:val="24"/>
            <w:szCs w:val="24"/>
          </w:rPr>
          <w:t>Jordano</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ins>
      <w:ins w:id="421" w:author="Trevor D." w:date="2021-10-02T19:52:00Z">
        <w:r>
          <w:rPr>
            <w:rFonts w:ascii="Times New Roman" w:hAnsi="Times New Roman" w:cs="Times New Roman"/>
            <w:sz w:val="24"/>
            <w:szCs w:val="24"/>
          </w:rPr>
          <w:t xml:space="preserve"> here,</w:t>
        </w:r>
      </w:ins>
      <w:ins w:id="422" w:author="Trevor D." w:date="2021-10-02T19:08:00Z">
        <w:r w:rsidR="00860960">
          <w:rPr>
            <w:rFonts w:ascii="Times New Roman" w:hAnsi="Times New Roman" w:cs="Times New Roman"/>
            <w:sz w:val="24"/>
            <w:szCs w:val="24"/>
          </w:rPr>
          <w:t xml:space="preserve"> where</w:t>
        </w:r>
        <w:commentRangeStart w:id="423"/>
        <w:r w:rsidR="00860960">
          <w:rPr>
            <w:rFonts w:ascii="Times New Roman" w:hAnsi="Times New Roman" w:cs="Times New Roman"/>
            <w:sz w:val="24"/>
            <w:szCs w:val="24"/>
          </w:rPr>
          <w:t xml:space="preserve"> seeds are often consumed directly from the tree by birds before primary dispersal via gravity, and also consumed off the ground to undergo secondary dispersal by birds and mammals after primary dispersal via gravity. </w:t>
        </w:r>
        <w:commentRangeEnd w:id="423"/>
        <w:r w:rsidR="00860960">
          <w:rPr>
            <w:rStyle w:val="CommentReference"/>
          </w:rPr>
          <w:commentReference w:id="423"/>
        </w:r>
        <w:r w:rsidR="00860960">
          <w:rPr>
            <w:rFonts w:ascii="Times New Roman" w:hAnsi="Times New Roman" w:cs="Times New Roman"/>
            <w:sz w:val="24"/>
            <w:szCs w:val="24"/>
          </w:rPr>
          <w:t>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proofErr w:type="spellStart"/>
        <w:r w:rsidR="00860960" w:rsidRPr="00E57B27">
          <w:rPr>
            <w:rFonts w:ascii="Times New Roman" w:hAnsi="Times New Roman" w:cs="Times New Roman"/>
            <w:sz w:val="24"/>
            <w:szCs w:val="24"/>
          </w:rPr>
          <w:t>Hämäläinen</w:t>
        </w:r>
        <w:proofErr w:type="spellEnd"/>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w:t>
        </w:r>
        <w:proofErr w:type="spellStart"/>
        <w:r w:rsidR="00860960">
          <w:rPr>
            <w:rFonts w:ascii="Times New Roman" w:hAnsi="Times New Roman" w:cs="Times New Roman"/>
            <w:sz w:val="24"/>
            <w:szCs w:val="24"/>
          </w:rPr>
          <w:t>Ansong</w:t>
        </w:r>
        <w:proofErr w:type="spellEnd"/>
        <w:r w:rsidR="00860960">
          <w:rPr>
            <w:rFonts w:ascii="Times New Roman" w:hAnsi="Times New Roman" w:cs="Times New Roman"/>
            <w:sz w:val="24"/>
            <w:szCs w:val="24"/>
          </w:rPr>
          <w:t xml:space="preserve">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2013) or on the vehicles themselves (</w:t>
        </w:r>
        <w:proofErr w:type="spellStart"/>
        <w:r w:rsidR="00860960">
          <w:rPr>
            <w:rFonts w:ascii="Times New Roman" w:hAnsi="Times New Roman" w:cs="Times New Roman"/>
            <w:sz w:val="24"/>
            <w:szCs w:val="24"/>
          </w:rPr>
          <w:t>Veldman</w:t>
        </w:r>
        <w:proofErr w:type="spellEnd"/>
        <w:r w:rsidR="00860960">
          <w:rPr>
            <w:rFonts w:ascii="Times New Roman" w:hAnsi="Times New Roman" w:cs="Times New Roman"/>
            <w:sz w:val="24"/>
            <w:szCs w:val="24"/>
          </w:rPr>
          <w:t xml:space="preserve">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2012), as a contaminant of horticultural stock (Hodkinson and Thompson 1997), and as impurities in agricultural produce such as grains (</w:t>
        </w:r>
        <w:proofErr w:type="spellStart"/>
        <w:r w:rsidR="00860960">
          <w:rPr>
            <w:rFonts w:ascii="Times New Roman" w:hAnsi="Times New Roman" w:cs="Times New Roman"/>
            <w:sz w:val="24"/>
            <w:szCs w:val="24"/>
          </w:rPr>
          <w:t>Shimono</w:t>
        </w:r>
        <w:proofErr w:type="spellEnd"/>
        <w:r w:rsidR="00860960">
          <w:rPr>
            <w:rFonts w:ascii="Times New Roman" w:hAnsi="Times New Roman" w:cs="Times New Roman"/>
            <w:sz w:val="24"/>
            <w:szCs w:val="24"/>
          </w:rPr>
          <w:t xml:space="preserve"> and </w:t>
        </w:r>
        <w:proofErr w:type="spellStart"/>
        <w:r w:rsidR="00860960">
          <w:rPr>
            <w:rFonts w:ascii="Times New Roman" w:hAnsi="Times New Roman" w:cs="Times New Roman"/>
            <w:sz w:val="24"/>
            <w:szCs w:val="24"/>
          </w:rPr>
          <w:t>Konuma</w:t>
        </w:r>
        <w:proofErr w:type="spellEnd"/>
        <w:r w:rsidR="00860960">
          <w:rPr>
            <w:rFonts w:ascii="Times New Roman" w:hAnsi="Times New Roman" w:cs="Times New Roman"/>
            <w:sz w:val="24"/>
            <w:szCs w:val="24"/>
          </w:rPr>
          <w:t xml:space="preserve">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ins>
      <w:ins w:id="424" w:author="Trevor D." w:date="2021-10-02T19:53:00Z">
        <w:r>
          <w:rPr>
            <w:rFonts w:ascii="Times New Roman" w:hAnsi="Times New Roman" w:cs="Times New Roman"/>
            <w:sz w:val="24"/>
            <w:szCs w:val="24"/>
          </w:rPr>
          <w:t xml:space="preserve">Here, we </w:t>
        </w:r>
      </w:ins>
      <w:ins w:id="425" w:author="Trevor D." w:date="2021-10-02T19:54:00Z">
        <w:r>
          <w:rPr>
            <w:rFonts w:ascii="Times New Roman" w:hAnsi="Times New Roman" w:cs="Times New Roman"/>
            <w:sz w:val="24"/>
            <w:szCs w:val="24"/>
          </w:rPr>
          <w:t xml:space="preserve">provide evidence of ant-mediated seed removal and dispersal, or myrmecochory, and demonstrate the importance of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in these processes.</w:t>
        </w:r>
      </w:ins>
    </w:p>
    <w:p w14:paraId="1BEB7AF2" w14:textId="6BC14AD3"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w:t>
      </w:r>
      <w:del w:id="426" w:author="Trevor D." w:date="2021-10-02T19:55:00Z">
        <w:r w:rsidDel="00696987">
          <w:rPr>
            <w:rFonts w:ascii="Times New Roman" w:hAnsi="Times New Roman" w:cs="Times New Roman"/>
            <w:sz w:val="24"/>
            <w:szCs w:val="24"/>
          </w:rPr>
          <w:delText xml:space="preserve">post-dispersal </w:delText>
        </w:r>
      </w:del>
      <w:r>
        <w:rPr>
          <w:rFonts w:ascii="Times New Roman" w:hAnsi="Times New Roman" w:cs="Times New Roman"/>
          <w:sz w:val="24"/>
          <w:szCs w:val="24"/>
        </w:rPr>
        <w:t>seed removal is quite high, with more than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similar to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in a similar study by </w:t>
      </w:r>
      <w:proofErr w:type="spellStart"/>
      <w:r w:rsidR="003A1447">
        <w:rPr>
          <w:rFonts w:ascii="Times New Roman" w:hAnsi="Times New Roman" w:cs="Times New Roman"/>
          <w:sz w:val="24"/>
          <w:szCs w:val="24"/>
        </w:rPr>
        <w:t>Jongejans</w:t>
      </w:r>
      <w:proofErr w:type="spellEnd"/>
      <w:r w:rsidR="003A1447">
        <w:rPr>
          <w:rFonts w:ascii="Times New Roman" w:hAnsi="Times New Roman" w:cs="Times New Roman"/>
          <w:sz w:val="24"/>
          <w:szCs w:val="24"/>
        </w:rPr>
        <w:t xml:space="preserve"> </w:t>
      </w:r>
      <w:r w:rsidR="003A1447" w:rsidRPr="005C7EE5">
        <w:rPr>
          <w:rFonts w:ascii="Times New Roman" w:hAnsi="Times New Roman" w:cs="Times New Roman"/>
          <w:i/>
          <w:iCs/>
          <w:sz w:val="24"/>
          <w:szCs w:val="24"/>
        </w:rPr>
        <w:t>et al</w:t>
      </w:r>
      <w:r>
        <w:rPr>
          <w:rFonts w:ascii="Times New Roman" w:hAnsi="Times New Roman" w:cs="Times New Roman"/>
          <w:sz w:val="24"/>
          <w:szCs w:val="24"/>
        </w:rPr>
        <w:t>. (2014),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also 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experience some sort of movement or consumption</w:t>
      </w:r>
      <w:r>
        <w:rPr>
          <w:rFonts w:ascii="Times New Roman" w:hAnsi="Times New Roman" w:cs="Times New Roman"/>
          <w:sz w:val="24"/>
          <w:szCs w:val="24"/>
        </w:rPr>
        <w:t xml:space="preserve"> via insects or animals. </w:t>
      </w:r>
      <w:proofErr w:type="spellStart"/>
      <w:r w:rsidR="008E279E">
        <w:rPr>
          <w:rFonts w:ascii="Times New Roman" w:hAnsi="Times New Roman" w:cs="Times New Roman"/>
          <w:sz w:val="24"/>
          <w:szCs w:val="24"/>
        </w:rPr>
        <w:t>Jongejans</w:t>
      </w:r>
      <w:proofErr w:type="spellEnd"/>
      <w:r w:rsidR="008E279E">
        <w:rPr>
          <w:rFonts w:ascii="Times New Roman" w:hAnsi="Times New Roman" w:cs="Times New Roman"/>
          <w:sz w:val="24"/>
          <w:szCs w:val="24"/>
        </w:rPr>
        <w:t xml:space="preserve">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xml:space="preserve">. (2014) also demonstrate that rates of seed removal were significantly lower when ant access to seed depots was restricted, indicating that </w:t>
      </w:r>
      <w:r w:rsidR="00945490">
        <w:rPr>
          <w:rFonts w:ascii="Times New Roman" w:hAnsi="Times New Roman" w:cs="Times New Roman"/>
          <w:sz w:val="24"/>
          <w:szCs w:val="24"/>
        </w:rPr>
        <w:t>ants were responsible for the majority of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73469BAB"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xml:space="preserve">, as seeds of both species had significantly higher rates of removal when the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ins w:id="427" w:author="Trevor D." w:date="2021-10-01T21:01:00Z">
        <w:r w:rsidR="003C03C7">
          <w:rPr>
            <w:rFonts w:ascii="Times New Roman" w:hAnsi="Times New Roman" w:cs="Times New Roman"/>
            <w:sz w:val="24"/>
            <w:szCs w:val="24"/>
          </w:rPr>
          <w:t xml:space="preserve"> </w:t>
        </w:r>
        <w:commentRangeStart w:id="428"/>
        <w:r w:rsidR="003C03C7">
          <w:rPr>
            <w:rFonts w:ascii="Times New Roman" w:hAnsi="Times New Roman" w:cs="Times New Roman"/>
            <w:sz w:val="24"/>
            <w:szCs w:val="24"/>
          </w:rPr>
          <w:t xml:space="preserve">Previous </w:t>
        </w:r>
      </w:ins>
      <w:ins w:id="429" w:author="Trevor D." w:date="2021-10-01T21:02:00Z">
        <w:r w:rsidR="003C03C7">
          <w:rPr>
            <w:rFonts w:ascii="Times New Roman" w:hAnsi="Times New Roman" w:cs="Times New Roman"/>
            <w:sz w:val="24"/>
            <w:szCs w:val="24"/>
          </w:rPr>
          <w:t xml:space="preserve">studies have suggested that </w:t>
        </w:r>
        <w:r w:rsidR="003C03C7">
          <w:rPr>
            <w:rFonts w:ascii="Times New Roman" w:hAnsi="Times New Roman" w:cs="Times New Roman"/>
            <w:sz w:val="24"/>
            <w:szCs w:val="24"/>
          </w:rPr>
          <w:lastRenderedPageBreak/>
          <w:t>the</w:t>
        </w:r>
      </w:ins>
      <w:ins w:id="430" w:author="Trevor D." w:date="2021-10-01T21:05:00Z">
        <w:r w:rsidR="00147A50">
          <w:rPr>
            <w:rFonts w:ascii="Times New Roman" w:hAnsi="Times New Roman" w:cs="Times New Roman"/>
            <w:sz w:val="24"/>
            <w:szCs w:val="24"/>
          </w:rPr>
          <w:t>se</w:t>
        </w:r>
      </w:ins>
      <w:ins w:id="431" w:author="Trevor D." w:date="2021-10-01T21:02:00Z">
        <w:r w:rsidR="003C03C7">
          <w:rPr>
            <w:rFonts w:ascii="Times New Roman" w:hAnsi="Times New Roman" w:cs="Times New Roman"/>
            <w:sz w:val="24"/>
            <w:szCs w:val="24"/>
          </w:rPr>
          <w:t xml:space="preserve"> </w:t>
        </w:r>
        <w:proofErr w:type="spellStart"/>
        <w:r w:rsidR="003C03C7">
          <w:rPr>
            <w:rFonts w:ascii="Times New Roman" w:hAnsi="Times New Roman" w:cs="Times New Roman"/>
            <w:sz w:val="24"/>
            <w:szCs w:val="24"/>
          </w:rPr>
          <w:t>elaiosomes</w:t>
        </w:r>
        <w:proofErr w:type="spellEnd"/>
        <w:r w:rsidR="003C03C7">
          <w:rPr>
            <w:rFonts w:ascii="Times New Roman" w:hAnsi="Times New Roman" w:cs="Times New Roman"/>
            <w:sz w:val="24"/>
            <w:szCs w:val="24"/>
          </w:rPr>
          <w:t xml:space="preserve">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 xml:space="preserve">C. </w:t>
        </w:r>
        <w:proofErr w:type="spellStart"/>
        <w:r w:rsidR="003C03C7">
          <w:rPr>
            <w:rFonts w:ascii="Times New Roman" w:hAnsi="Times New Roman" w:cs="Times New Roman"/>
            <w:i/>
            <w:iCs/>
            <w:sz w:val="24"/>
            <w:szCs w:val="24"/>
          </w:rPr>
          <w:t>acanthoides</w:t>
        </w:r>
        <w:proofErr w:type="spellEnd"/>
        <w:r w:rsidR="003C03C7">
          <w:rPr>
            <w:rFonts w:ascii="Times New Roman" w:hAnsi="Times New Roman" w:cs="Times New Roman"/>
            <w:sz w:val="24"/>
            <w:szCs w:val="24"/>
          </w:rPr>
          <w:t xml:space="preserve"> are involved in myrmecochory</w:t>
        </w:r>
      </w:ins>
      <w:ins w:id="432" w:author="Trevor D." w:date="2021-10-01T21:05:00Z">
        <w:r w:rsidR="00147A50">
          <w:rPr>
            <w:rFonts w:ascii="Times New Roman" w:hAnsi="Times New Roman" w:cs="Times New Roman"/>
            <w:sz w:val="24"/>
            <w:szCs w:val="24"/>
          </w:rPr>
          <w:t>, attracting ants and playing an important role in how they disperse seeds</w:t>
        </w:r>
      </w:ins>
      <w:ins w:id="433" w:author="Trevor D." w:date="2021-10-01T21:03:00Z">
        <w:r w:rsidR="00147A50">
          <w:rPr>
            <w:rFonts w:ascii="Times New Roman" w:hAnsi="Times New Roman" w:cs="Times New Roman"/>
            <w:sz w:val="24"/>
            <w:szCs w:val="24"/>
          </w:rPr>
          <w:t xml:space="preserve">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ins>
      <w:ins w:id="434" w:author="Trevor D." w:date="2021-10-01T21:02:00Z">
        <w:r w:rsidR="003C03C7">
          <w:rPr>
            <w:rFonts w:ascii="Times New Roman" w:hAnsi="Times New Roman" w:cs="Times New Roman"/>
            <w:sz w:val="24"/>
            <w:szCs w:val="24"/>
          </w:rPr>
          <w:t>;</w:t>
        </w:r>
      </w:ins>
      <w:r>
        <w:rPr>
          <w:rFonts w:ascii="Times New Roman" w:hAnsi="Times New Roman" w:cs="Times New Roman"/>
          <w:sz w:val="24"/>
          <w:szCs w:val="24"/>
        </w:rPr>
        <w:t xml:space="preserve"> </w:t>
      </w:r>
      <w:ins w:id="435" w:author="Trevor D." w:date="2021-10-01T21:06:00Z">
        <w:r w:rsidR="00147A50">
          <w:rPr>
            <w:rFonts w:ascii="Times New Roman" w:hAnsi="Times New Roman" w:cs="Times New Roman"/>
            <w:sz w:val="24"/>
            <w:szCs w:val="24"/>
          </w:rPr>
          <w:t xml:space="preserve">the differences in seed removal rates </w:t>
        </w:r>
      </w:ins>
      <w:ins w:id="436" w:author="Trevor D." w:date="2021-10-01T21:07:00Z">
        <w:r w:rsidR="00147A50">
          <w:rPr>
            <w:rFonts w:ascii="Times New Roman" w:hAnsi="Times New Roman" w:cs="Times New Roman"/>
            <w:sz w:val="24"/>
            <w:szCs w:val="24"/>
          </w:rPr>
          <w:t xml:space="preserve">between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 xml:space="preserve">-present and </w:t>
        </w:r>
        <w:proofErr w:type="spellStart"/>
        <w:r w:rsidR="00147A50">
          <w:rPr>
            <w:rFonts w:ascii="Times New Roman" w:hAnsi="Times New Roman" w:cs="Times New Roman"/>
            <w:sz w:val="24"/>
            <w:szCs w:val="24"/>
          </w:rPr>
          <w:t>elaiosome</w:t>
        </w:r>
        <w:proofErr w:type="spellEnd"/>
        <w:r w:rsidR="00147A50">
          <w:rPr>
            <w:rFonts w:ascii="Times New Roman" w:hAnsi="Times New Roman" w:cs="Times New Roman"/>
            <w:sz w:val="24"/>
            <w:szCs w:val="24"/>
          </w:rPr>
          <w:t>-absent seeds in our study lend further support to evidence of myrmecochory in these two thistle species.</w:t>
        </w:r>
      </w:ins>
      <w:del w:id="437" w:author="Trevor D." w:date="2021-10-01T21:04:00Z">
        <w:r w:rsidDel="00147A50">
          <w:rPr>
            <w:rFonts w:ascii="Times New Roman" w:hAnsi="Times New Roman" w:cs="Times New Roman"/>
            <w:sz w:val="24"/>
            <w:szCs w:val="24"/>
          </w:rPr>
          <w:delText>Th</w:delText>
        </w:r>
        <w:r w:rsidR="00C1549D" w:rsidDel="00147A50">
          <w:rPr>
            <w:rFonts w:ascii="Times New Roman" w:hAnsi="Times New Roman" w:cs="Times New Roman"/>
            <w:sz w:val="24"/>
            <w:szCs w:val="24"/>
          </w:rPr>
          <w:delText>ese</w:delText>
        </w:r>
      </w:del>
      <w:del w:id="438" w:author="Trevor D." w:date="2021-10-01T21:06:00Z">
        <w:r w:rsidR="00C1549D" w:rsidDel="00147A50">
          <w:rPr>
            <w:rFonts w:ascii="Times New Roman" w:hAnsi="Times New Roman" w:cs="Times New Roman"/>
            <w:sz w:val="24"/>
            <w:szCs w:val="24"/>
          </w:rPr>
          <w:delText xml:space="preserve"> difference in removal rates</w:delText>
        </w:r>
        <w:r w:rsidDel="00147A50">
          <w:rPr>
            <w:rFonts w:ascii="Times New Roman" w:hAnsi="Times New Roman" w:cs="Times New Roman"/>
            <w:sz w:val="24"/>
            <w:szCs w:val="24"/>
          </w:rPr>
          <w:delText xml:space="preserve"> provide </w:delText>
        </w:r>
        <w:commentRangeStart w:id="439"/>
        <w:commentRangeStart w:id="440"/>
        <w:r w:rsidDel="00147A50">
          <w:rPr>
            <w:rFonts w:ascii="Times New Roman" w:hAnsi="Times New Roman" w:cs="Times New Roman"/>
            <w:sz w:val="24"/>
            <w:szCs w:val="24"/>
          </w:rPr>
          <w:delText>evidence to</w:delText>
        </w:r>
        <w:r w:rsidR="005F553C" w:rsidDel="00147A50">
          <w:rPr>
            <w:rFonts w:ascii="Times New Roman" w:hAnsi="Times New Roman" w:cs="Times New Roman"/>
            <w:sz w:val="24"/>
            <w:szCs w:val="24"/>
          </w:rPr>
          <w:delText xml:space="preserve"> previous </w:delText>
        </w:r>
        <w:r w:rsidR="00C1549D" w:rsidDel="00147A50">
          <w:rPr>
            <w:rFonts w:ascii="Times New Roman" w:hAnsi="Times New Roman" w:cs="Times New Roman"/>
            <w:sz w:val="24"/>
            <w:szCs w:val="24"/>
          </w:rPr>
          <w:delText>inquiries</w:delText>
        </w:r>
        <w:r w:rsidDel="00147A50">
          <w:rPr>
            <w:rFonts w:ascii="Times New Roman" w:hAnsi="Times New Roman" w:cs="Times New Roman"/>
            <w:sz w:val="24"/>
            <w:szCs w:val="24"/>
          </w:rPr>
          <w:delText xml:space="preserve"> </w:delText>
        </w:r>
      </w:del>
      <w:del w:id="441" w:author="Trevor D." w:date="2021-10-01T21:02:00Z">
        <w:r w:rsidRPr="007C1F05" w:rsidDel="003C03C7">
          <w:rPr>
            <w:rFonts w:ascii="Times New Roman" w:hAnsi="Times New Roman" w:cs="Times New Roman"/>
            <w:sz w:val="24"/>
            <w:szCs w:val="24"/>
          </w:rPr>
          <w:delText>(Pemberton and Irving 1990</w:delText>
        </w:r>
        <w:r w:rsidR="00A02EDA" w:rsidDel="003C03C7">
          <w:rPr>
            <w:rFonts w:ascii="Times New Roman" w:hAnsi="Times New Roman" w:cs="Times New Roman"/>
            <w:sz w:val="24"/>
            <w:szCs w:val="24"/>
          </w:rPr>
          <w:delText>, Alba-Lynn and Henk 2010</w:delText>
        </w:r>
        <w:r w:rsidRPr="007C1F05" w:rsidDel="003C03C7">
          <w:rPr>
            <w:rFonts w:ascii="Times New Roman" w:hAnsi="Times New Roman" w:cs="Times New Roman"/>
            <w:sz w:val="24"/>
            <w:szCs w:val="24"/>
          </w:rPr>
          <w:delText>)</w:delText>
        </w:r>
        <w:r w:rsidR="00C1549D" w:rsidDel="003C03C7">
          <w:rPr>
            <w:rFonts w:ascii="Times New Roman" w:hAnsi="Times New Roman" w:cs="Times New Roman"/>
            <w:sz w:val="24"/>
            <w:szCs w:val="24"/>
          </w:rPr>
          <w:delText xml:space="preserve"> </w:delText>
        </w:r>
      </w:del>
      <w:commentRangeEnd w:id="439"/>
      <w:del w:id="442" w:author="Trevor D." w:date="2021-10-01T21:06:00Z">
        <w:r w:rsidR="009C0227" w:rsidDel="00147A50">
          <w:rPr>
            <w:rStyle w:val="CommentReference"/>
          </w:rPr>
          <w:commentReference w:id="439"/>
        </w:r>
        <w:commentRangeEnd w:id="440"/>
        <w:r w:rsidR="003C03C7" w:rsidDel="00147A50">
          <w:rPr>
            <w:rStyle w:val="CommentReference"/>
          </w:rPr>
          <w:commentReference w:id="440"/>
        </w:r>
      </w:del>
      <w:del w:id="443" w:author="Trevor D." w:date="2021-10-01T21:05:00Z">
        <w:r w:rsidR="00C1549D" w:rsidDel="00147A50">
          <w:rPr>
            <w:rFonts w:ascii="Times New Roman" w:hAnsi="Times New Roman" w:cs="Times New Roman"/>
            <w:sz w:val="24"/>
            <w:szCs w:val="24"/>
          </w:rPr>
          <w:delText>suggesting</w:delText>
        </w:r>
        <w:r w:rsidR="005F553C" w:rsidDel="00147A50">
          <w:rPr>
            <w:rFonts w:ascii="Times New Roman" w:hAnsi="Times New Roman" w:cs="Times New Roman"/>
            <w:sz w:val="24"/>
            <w:szCs w:val="24"/>
          </w:rPr>
          <w:delText xml:space="preserve"> that</w:delText>
        </w:r>
        <w:r w:rsidR="00C1549D" w:rsidDel="00147A50">
          <w:rPr>
            <w:rFonts w:ascii="Times New Roman" w:hAnsi="Times New Roman" w:cs="Times New Roman"/>
            <w:sz w:val="24"/>
            <w:szCs w:val="24"/>
          </w:rPr>
          <w:delText xml:space="preserve"> the</w:delText>
        </w:r>
        <w:r w:rsidR="005F553C" w:rsidDel="00147A50">
          <w:rPr>
            <w:rFonts w:ascii="Times New Roman" w:hAnsi="Times New Roman" w:cs="Times New Roman"/>
            <w:sz w:val="24"/>
            <w:szCs w:val="24"/>
          </w:rPr>
          <w:delText xml:space="preserve"> elaiosomes </w:delText>
        </w:r>
        <w:r w:rsidR="00C1549D" w:rsidDel="00147A50">
          <w:rPr>
            <w:rFonts w:ascii="Times New Roman" w:hAnsi="Times New Roman" w:cs="Times New Roman"/>
            <w:sz w:val="24"/>
            <w:szCs w:val="24"/>
          </w:rPr>
          <w:delText xml:space="preserve">on </w:delText>
        </w:r>
      </w:del>
      <w:del w:id="444" w:author="Trevor D." w:date="2021-10-01T21:03:00Z">
        <w:r w:rsidR="00C1549D" w:rsidDel="00147A50">
          <w:rPr>
            <w:rFonts w:ascii="Times New Roman" w:hAnsi="Times New Roman" w:cs="Times New Roman"/>
            <w:sz w:val="24"/>
            <w:szCs w:val="24"/>
          </w:rPr>
          <w:delText>seeds of</w:delText>
        </w:r>
        <w:r w:rsidR="005F553C" w:rsidDel="00147A50">
          <w:rPr>
            <w:rFonts w:ascii="Times New Roman" w:hAnsi="Times New Roman" w:cs="Times New Roman"/>
            <w:sz w:val="24"/>
            <w:szCs w:val="24"/>
          </w:rPr>
          <w:delText xml:space="preserve"> </w:delText>
        </w:r>
        <w:r w:rsidR="005F553C" w:rsidDel="00147A50">
          <w:rPr>
            <w:rFonts w:ascii="Times New Roman" w:hAnsi="Times New Roman" w:cs="Times New Roman"/>
            <w:i/>
            <w:iCs/>
            <w:sz w:val="24"/>
            <w:szCs w:val="24"/>
          </w:rPr>
          <w:delText>C. nutans</w:delText>
        </w:r>
        <w:r w:rsidR="005F553C" w:rsidDel="00147A50">
          <w:rPr>
            <w:rFonts w:ascii="Times New Roman" w:hAnsi="Times New Roman" w:cs="Times New Roman"/>
            <w:sz w:val="24"/>
            <w:szCs w:val="24"/>
          </w:rPr>
          <w:delText xml:space="preserve"> and </w:delText>
        </w:r>
        <w:r w:rsidR="005F553C" w:rsidDel="00147A50">
          <w:rPr>
            <w:rFonts w:ascii="Times New Roman" w:hAnsi="Times New Roman" w:cs="Times New Roman"/>
            <w:i/>
            <w:iCs/>
            <w:sz w:val="24"/>
            <w:szCs w:val="24"/>
          </w:rPr>
          <w:delText>C. acanthoides</w:delText>
        </w:r>
        <w:r w:rsidR="005F553C" w:rsidDel="00147A50">
          <w:rPr>
            <w:rFonts w:ascii="Times New Roman" w:hAnsi="Times New Roman" w:cs="Times New Roman"/>
            <w:sz w:val="24"/>
            <w:szCs w:val="24"/>
          </w:rPr>
          <w:delText xml:space="preserve"> </w:delText>
        </w:r>
        <w:r w:rsidR="00C1549D" w:rsidDel="00147A50">
          <w:rPr>
            <w:rFonts w:ascii="Times New Roman" w:hAnsi="Times New Roman" w:cs="Times New Roman"/>
            <w:sz w:val="24"/>
            <w:szCs w:val="24"/>
          </w:rPr>
          <w:delText>are involved in myrmecochory, likely attracting ants and</w:delText>
        </w:r>
      </w:del>
      <w:del w:id="445" w:author="Trevor D." w:date="2021-10-01T21:05:00Z">
        <w:r w:rsidR="00C1549D" w:rsidDel="00147A50">
          <w:rPr>
            <w:rFonts w:ascii="Times New Roman" w:hAnsi="Times New Roman" w:cs="Times New Roman"/>
            <w:sz w:val="24"/>
            <w:szCs w:val="24"/>
          </w:rPr>
          <w:delText xml:space="preserve"> </w:delText>
        </w:r>
      </w:del>
      <w:del w:id="446" w:author="Trevor D." w:date="2021-10-01T21:03:00Z">
        <w:r w:rsidR="00C1549D" w:rsidDel="00147A50">
          <w:rPr>
            <w:rFonts w:ascii="Times New Roman" w:hAnsi="Times New Roman" w:cs="Times New Roman"/>
            <w:sz w:val="24"/>
            <w:szCs w:val="24"/>
          </w:rPr>
          <w:delText>playing a</w:delText>
        </w:r>
      </w:del>
      <w:del w:id="447" w:author="Trevor D." w:date="2021-10-01T21:05:00Z">
        <w:r w:rsidR="00C1549D" w:rsidDel="00147A50">
          <w:rPr>
            <w:rFonts w:ascii="Times New Roman" w:hAnsi="Times New Roman" w:cs="Times New Roman"/>
            <w:sz w:val="24"/>
            <w:szCs w:val="24"/>
          </w:rPr>
          <w:delText xml:space="preserve"> role in how they disperse seeds</w:delText>
        </w:r>
      </w:del>
      <w:del w:id="448" w:author="Trevor D." w:date="2021-10-01T21:06:00Z">
        <w:r w:rsidR="00C1549D" w:rsidDel="00147A50">
          <w:rPr>
            <w:rFonts w:ascii="Times New Roman" w:hAnsi="Times New Roman" w:cs="Times New Roman"/>
            <w:sz w:val="24"/>
            <w:szCs w:val="24"/>
          </w:rPr>
          <w:delText>.</w:delText>
        </w:r>
      </w:del>
      <w:r w:rsidR="00F65A3F">
        <w:rPr>
          <w:rFonts w:ascii="Times New Roman" w:hAnsi="Times New Roman" w:cs="Times New Roman"/>
          <w:sz w:val="24"/>
          <w:szCs w:val="24"/>
        </w:rPr>
        <w:t xml:space="preserve"> </w:t>
      </w:r>
      <w:commentRangeEnd w:id="428"/>
      <w:r w:rsidR="00147A50">
        <w:rPr>
          <w:rStyle w:val="CommentReference"/>
        </w:rPr>
        <w:commentReference w:id="428"/>
      </w:r>
      <w:r w:rsidR="00F65A3F">
        <w:rPr>
          <w:rFonts w:ascii="Times New Roman" w:hAnsi="Times New Roman" w:cs="Times New Roman"/>
          <w:sz w:val="24"/>
          <w:szCs w:val="24"/>
        </w:rPr>
        <w:t xml:space="preserve">In addition to removal of the </w:t>
      </w:r>
      <w:proofErr w:type="spellStart"/>
      <w:r w:rsidR="00F65A3F">
        <w:rPr>
          <w:rFonts w:ascii="Times New Roman" w:hAnsi="Times New Roman" w:cs="Times New Roman"/>
          <w:sz w:val="24"/>
          <w:szCs w:val="24"/>
        </w:rPr>
        <w:t>elaiosome</w:t>
      </w:r>
      <w:proofErr w:type="spellEnd"/>
      <w:r w:rsidR="00F65A3F">
        <w:rPr>
          <w:rFonts w:ascii="Times New Roman" w:hAnsi="Times New Roman" w:cs="Times New Roman"/>
          <w:sz w:val="24"/>
          <w:szCs w:val="24"/>
        </w:rPr>
        <w:t xml:space="preserv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 as the effects of increased growing temperature on factors such as seed size or nutrient content, which likely play a role in how attractive insect dispersers find seeds, are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 xml:space="preserve">C. </w:t>
      </w:r>
      <w:proofErr w:type="spellStart"/>
      <w:r w:rsidR="00F65A3F">
        <w:rPr>
          <w:rFonts w:ascii="Times New Roman" w:hAnsi="Times New Roman" w:cs="Times New Roman"/>
          <w:i/>
          <w:iCs/>
          <w:sz w:val="24"/>
          <w:szCs w:val="24"/>
        </w:rPr>
        <w:t>acanthoides</w:t>
      </w:r>
      <w:proofErr w:type="spellEnd"/>
      <w:r w:rsidR="00F65A3F">
        <w:rPr>
          <w:rFonts w:ascii="Times New Roman" w:hAnsi="Times New Roman" w:cs="Times New Roman"/>
          <w:sz w:val="24"/>
          <w:szCs w:val="24"/>
        </w:rPr>
        <w:t xml:space="preserve">. Additional analyses are necessary to 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0E63CB5D" w:rsidR="00D17587" w:rsidRPr="009D5E60" w:rsidRDefault="00E906F4"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One of the limiting factors of our study is a lack of knowledge </w:t>
      </w:r>
      <w:r w:rsidR="004C2AB5">
        <w:rPr>
          <w:rFonts w:ascii="Times New Roman" w:hAnsi="Times New Roman" w:cs="Times New Roman"/>
          <w:sz w:val="24"/>
          <w:szCs w:val="24"/>
        </w:rPr>
        <w:t>regarding</w:t>
      </w:r>
      <w:r>
        <w:rPr>
          <w:rFonts w:ascii="Times New Roman" w:hAnsi="Times New Roman" w:cs="Times New Roman"/>
          <w:sz w:val="24"/>
          <w:szCs w:val="24"/>
        </w:rPr>
        <w:t xml:space="preserve"> </w:t>
      </w:r>
      <w:r w:rsidR="004C2AB5">
        <w:rPr>
          <w:rFonts w:ascii="Times New Roman" w:hAnsi="Times New Roman" w:cs="Times New Roman"/>
          <w:sz w:val="24"/>
          <w:szCs w:val="24"/>
        </w:rPr>
        <w:t>how far seeds travel after removal</w:t>
      </w:r>
      <w:r>
        <w:rPr>
          <w:rFonts w:ascii="Times New Roman" w:hAnsi="Times New Roman" w:cs="Times New Roman"/>
          <w:sz w:val="24"/>
          <w:szCs w:val="24"/>
        </w:rPr>
        <w:t xml:space="preserve">; while we can easily observe seeds being removed from a controlled experimental area, it is significantly more challenging to find where </w:t>
      </w:r>
      <w:r w:rsidR="004C2AB5">
        <w:rPr>
          <w:rFonts w:ascii="Times New Roman" w:hAnsi="Times New Roman" w:cs="Times New Roman"/>
          <w:sz w:val="24"/>
          <w:szCs w:val="24"/>
        </w:rPr>
        <w:t>dispersers move seeds after removing them from the seed depots</w:t>
      </w:r>
      <w:r>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are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 Pons and </w:t>
      </w:r>
      <w:proofErr w:type="spellStart"/>
      <w:r w:rsidR="001536F2">
        <w:rPr>
          <w:rFonts w:ascii="Times New Roman" w:hAnsi="Times New Roman" w:cs="Times New Roman"/>
          <w:sz w:val="24"/>
          <w:szCs w:val="24"/>
        </w:rPr>
        <w:t>Pausas</w:t>
      </w:r>
      <w:proofErr w:type="spellEnd"/>
      <w:r w:rsidR="001536F2">
        <w:rPr>
          <w:rFonts w:ascii="Times New Roman" w:hAnsi="Times New Roman" w:cs="Times New Roman"/>
          <w:sz w:val="24"/>
          <w:szCs w:val="24"/>
        </w:rPr>
        <w:t xml:space="preserve">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xml:space="preserve">. </w:t>
      </w:r>
      <w:commentRangeStart w:id="449"/>
      <w:r w:rsidR="001536F2">
        <w:rPr>
          <w:rFonts w:ascii="Times New Roman" w:hAnsi="Times New Roman" w:cs="Times New Roman"/>
          <w:sz w:val="24"/>
          <w:szCs w:val="24"/>
        </w:rPr>
        <w:t>2012</w:t>
      </w:r>
      <w:commentRangeEnd w:id="449"/>
      <w:r w:rsidR="009C0227">
        <w:rPr>
          <w:rStyle w:val="CommentReference"/>
        </w:rPr>
        <w:commentReference w:id="449"/>
      </w:r>
      <w:r w:rsidR="001536F2">
        <w:rPr>
          <w:rFonts w:ascii="Times New Roman" w:hAnsi="Times New Roman" w:cs="Times New Roman"/>
          <w:sz w:val="24"/>
          <w:szCs w:val="24"/>
        </w:rPr>
        <w:t>)</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Seeds of various sizes can be dyed with a 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2006), but </w:t>
      </w:r>
      <w:r w:rsidR="004C2AB5">
        <w:rPr>
          <w:rFonts w:ascii="Times New Roman" w:hAnsi="Times New Roman" w:cs="Times New Roman"/>
          <w:sz w:val="24"/>
          <w:szCs w:val="24"/>
        </w:rPr>
        <w:t xml:space="preserve">addition of </w:t>
      </w:r>
      <w:commentRangeStart w:id="450"/>
      <w:commentRangeStart w:id="451"/>
      <w:r w:rsidR="004C2AB5">
        <w:rPr>
          <w:rFonts w:ascii="Times New Roman" w:hAnsi="Times New Roman" w:cs="Times New Roman"/>
          <w:sz w:val="24"/>
          <w:szCs w:val="24"/>
        </w:rPr>
        <w:t>pigment</w:t>
      </w:r>
      <w:commentRangeEnd w:id="450"/>
      <w:r w:rsidR="009C0227">
        <w:rPr>
          <w:rStyle w:val="CommentReference"/>
        </w:rPr>
        <w:commentReference w:id="450"/>
      </w:r>
      <w:commentRangeEnd w:id="451"/>
      <w:r w:rsidR="0093614E">
        <w:rPr>
          <w:rStyle w:val="CommentReference"/>
        </w:rPr>
        <w:commentReference w:id="451"/>
      </w:r>
      <w:r w:rsidR="004C2AB5">
        <w:rPr>
          <w:rFonts w:ascii="Times New Roman" w:hAnsi="Times New Roman" w:cs="Times New Roman"/>
          <w:sz w:val="24"/>
          <w:szCs w:val="24"/>
        </w:rPr>
        <w:t xml:space="preserve">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ins w:id="452" w:author="Trevor D." w:date="2021-10-01T15:10:00Z">
        <w:r w:rsidR="0093614E">
          <w:rPr>
            <w:rFonts w:ascii="Times New Roman" w:hAnsi="Times New Roman" w:cs="Times New Roman"/>
            <w:sz w:val="24"/>
            <w:szCs w:val="24"/>
          </w:rPr>
          <w:t>; such pigmentation could also possibly alter seed scent or taste.</w:t>
        </w:r>
      </w:ins>
      <w:del w:id="453" w:author="Trevor D." w:date="2021-10-01T15:10:00Z">
        <w:r w:rsidR="00196CCD" w:rsidDel="0093614E">
          <w:rPr>
            <w:rFonts w:ascii="Times New Roman" w:hAnsi="Times New Roman" w:cs="Times New Roman"/>
            <w:sz w:val="24"/>
            <w:szCs w:val="24"/>
          </w:rPr>
          <w:delText>.</w:delText>
        </w:r>
      </w:del>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 xml:space="preserve">C. </w:t>
      </w:r>
      <w:proofErr w:type="spellStart"/>
      <w:r w:rsidR="00196CCD">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 xml:space="preserve">C. </w:t>
      </w:r>
      <w:proofErr w:type="spellStart"/>
      <w:r w:rsidR="009D5E60">
        <w:rPr>
          <w:rFonts w:ascii="Times New Roman" w:hAnsi="Times New Roman" w:cs="Times New Roman"/>
          <w:i/>
          <w:iCs/>
          <w:sz w:val="24"/>
          <w:szCs w:val="24"/>
        </w:rPr>
        <w:t>acanthoides</w:t>
      </w:r>
      <w:proofErr w:type="spellEnd"/>
      <w:del w:id="454" w:author="Trevor D." w:date="2021-10-01T15:02:00Z">
        <w:r w:rsidR="009D5E60" w:rsidDel="005F3411">
          <w:rPr>
            <w:rFonts w:ascii="Times New Roman" w:hAnsi="Times New Roman" w:cs="Times New Roman"/>
            <w:sz w:val="24"/>
            <w:szCs w:val="24"/>
          </w:rPr>
          <w:delText>,</w:delText>
        </w:r>
      </w:del>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w:t>
      </w:r>
      <w:proofErr w:type="spellStart"/>
      <w:r w:rsidR="009D5E60">
        <w:rPr>
          <w:rFonts w:ascii="Times New Roman" w:hAnsi="Times New Roman" w:cs="Times New Roman"/>
          <w:sz w:val="24"/>
          <w:szCs w:val="24"/>
        </w:rPr>
        <w:t>Jongejans</w:t>
      </w:r>
      <w:proofErr w:type="spellEnd"/>
      <w:r w:rsidR="009D5E60">
        <w:rPr>
          <w:rFonts w:ascii="Times New Roman" w:hAnsi="Times New Roman" w:cs="Times New Roman"/>
          <w:sz w:val="24"/>
          <w:szCs w:val="24"/>
        </w:rPr>
        <w:t xml:space="preserve">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commentRangeStart w:id="455"/>
      <w:commentRangeStart w:id="456"/>
      <w:r w:rsidR="009D5E60">
        <w:rPr>
          <w:rFonts w:ascii="Times New Roman" w:hAnsi="Times New Roman" w:cs="Times New Roman"/>
          <w:sz w:val="24"/>
          <w:szCs w:val="24"/>
        </w:rPr>
        <w:t>2014</w:t>
      </w:r>
      <w:commentRangeEnd w:id="455"/>
      <w:r w:rsidR="009C0227">
        <w:rPr>
          <w:rStyle w:val="CommentReference"/>
        </w:rPr>
        <w:commentReference w:id="455"/>
      </w:r>
      <w:commentRangeEnd w:id="456"/>
      <w:r w:rsidR="005F3411">
        <w:rPr>
          <w:rStyle w:val="CommentReference"/>
        </w:rPr>
        <w:commentReference w:id="456"/>
      </w:r>
      <w:r w:rsidR="009D5E60">
        <w:rPr>
          <w:rFonts w:ascii="Times New Roman" w:hAnsi="Times New Roman" w:cs="Times New Roman"/>
          <w:sz w:val="24"/>
          <w:szCs w:val="24"/>
        </w:rPr>
        <w:t>)</w:t>
      </w:r>
      <w:ins w:id="457" w:author="Trevor D." w:date="2021-10-01T15:02:00Z">
        <w:r w:rsidR="005F3411">
          <w:rPr>
            <w:rFonts w:ascii="Times New Roman" w:hAnsi="Times New Roman" w:cs="Times New Roman"/>
            <w:sz w:val="24"/>
            <w:szCs w:val="24"/>
          </w:rPr>
          <w:t>, hence our use of gamma irradiation to render the seeds unviable</w:t>
        </w:r>
      </w:ins>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only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0AC766C3"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how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w:t>
      </w:r>
      <w:commentRangeStart w:id="458"/>
      <w:commentRangeStart w:id="459"/>
      <w:r>
        <w:rPr>
          <w:rFonts w:ascii="Times New Roman" w:hAnsi="Times New Roman" w:cs="Times New Roman"/>
          <w:sz w:val="24"/>
          <w:szCs w:val="24"/>
        </w:rPr>
        <w:t xml:space="preserve">first part </w:t>
      </w:r>
      <w:commentRangeEnd w:id="458"/>
      <w:r w:rsidR="009C0227">
        <w:rPr>
          <w:rStyle w:val="CommentReference"/>
        </w:rPr>
        <w:commentReference w:id="458"/>
      </w:r>
      <w:commentRangeEnd w:id="459"/>
      <w:r w:rsidR="00226663">
        <w:rPr>
          <w:rStyle w:val="CommentReference"/>
        </w:rPr>
        <w:commentReference w:id="459"/>
      </w:r>
      <w:r>
        <w:rPr>
          <w:rFonts w:ascii="Times New Roman" w:hAnsi="Times New Roman" w:cs="Times New Roman"/>
          <w:sz w:val="24"/>
          <w:szCs w:val="24"/>
        </w:rPr>
        <w:t>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xml:space="preserve">, Penn and </w:t>
      </w:r>
      <w:proofErr w:type="spellStart"/>
      <w:r w:rsidR="00EF5383">
        <w:rPr>
          <w:rFonts w:ascii="Times New Roman" w:hAnsi="Times New Roman" w:cs="Times New Roman"/>
          <w:sz w:val="24"/>
          <w:szCs w:val="24"/>
        </w:rPr>
        <w:t>Crist</w:t>
      </w:r>
      <w:proofErr w:type="spellEnd"/>
      <w:r w:rsidR="00EF5383">
        <w:rPr>
          <w:rFonts w:ascii="Times New Roman" w:hAnsi="Times New Roman" w:cs="Times New Roman"/>
          <w:sz w:val="24"/>
          <w:szCs w:val="24"/>
        </w:rPr>
        <w:t xml:space="preserve">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lastRenderedPageBreak/>
        <w:t xml:space="preserve">germinating after </w:t>
      </w:r>
      <w:r w:rsidR="003C2041">
        <w:rPr>
          <w:rFonts w:ascii="Times New Roman" w:hAnsi="Times New Roman" w:cs="Times New Roman"/>
          <w:sz w:val="24"/>
          <w:szCs w:val="24"/>
        </w:rPr>
        <w:t xml:space="preserve">cached at high densities may compete amongst each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 xml:space="preserve">Hulme and </w:t>
      </w:r>
      <w:proofErr w:type="spellStart"/>
      <w:r w:rsidR="003C2041">
        <w:rPr>
          <w:rFonts w:ascii="Times New Roman" w:hAnsi="Times New Roman" w:cs="Times New Roman"/>
          <w:sz w:val="24"/>
          <w:szCs w:val="24"/>
        </w:rPr>
        <w:t>Kollmann</w:t>
      </w:r>
      <w:proofErr w:type="spellEnd"/>
      <w:r w:rsidR="003C2041">
        <w:rPr>
          <w:rFonts w:ascii="Times New Roman" w:hAnsi="Times New Roman" w:cs="Times New Roman"/>
          <w:sz w:val="24"/>
          <w:szCs w:val="24"/>
        </w:rPr>
        <w:t xml:space="preserve">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indicating so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ins w:id="460" w:author="Trevor D." w:date="2021-10-08T21:18:00Z">
        <w:r w:rsidR="00D1188E">
          <w:rPr>
            <w:rFonts w:ascii="Times New Roman" w:hAnsi="Times New Roman" w:cs="Times New Roman"/>
            <w:sz w:val="24"/>
            <w:szCs w:val="24"/>
          </w:rPr>
          <w:t xml:space="preserve"> </w:t>
        </w:r>
      </w:ins>
      <w:ins w:id="461" w:author="Trevor D." w:date="2021-10-08T21:19:00Z">
        <w:r w:rsidR="00D1188E">
          <w:rPr>
            <w:rFonts w:ascii="Times New Roman" w:hAnsi="Times New Roman" w:cs="Times New Roman"/>
            <w:sz w:val="24"/>
            <w:szCs w:val="24"/>
          </w:rPr>
          <w:t xml:space="preserve">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 xml:space="preserve">C. </w:t>
        </w:r>
        <w:proofErr w:type="spellStart"/>
        <w:r w:rsidR="00D1188E">
          <w:rPr>
            <w:rFonts w:ascii="Times New Roman" w:hAnsi="Times New Roman" w:cs="Times New Roman"/>
            <w:i/>
            <w:iCs/>
            <w:sz w:val="24"/>
            <w:szCs w:val="24"/>
          </w:rPr>
          <w:t>acanthoides</w:t>
        </w:r>
        <w:proofErr w:type="spellEnd"/>
        <w:r w:rsidR="00D1188E">
          <w:rPr>
            <w:rFonts w:ascii="Times New Roman" w:hAnsi="Times New Roman" w:cs="Times New Roman"/>
            <w:sz w:val="24"/>
            <w:szCs w:val="24"/>
          </w:rPr>
          <w:t>, the likely case is that some proportion of removed seeds are destroyed while others are dispersed, with a fraction of the dispersed seeds</w:t>
        </w:r>
      </w:ins>
      <w:ins w:id="462" w:author="Trevor D." w:date="2021-10-08T21:20:00Z">
        <w:r w:rsidR="00D1188E">
          <w:rPr>
            <w:rFonts w:ascii="Times New Roman" w:hAnsi="Times New Roman" w:cs="Times New Roman"/>
            <w:sz w:val="24"/>
            <w:szCs w:val="24"/>
          </w:rPr>
          <w:t xml:space="preserve"> successfully germinating.</w:t>
        </w:r>
      </w:ins>
      <w:r w:rsidR="00D17587">
        <w:rPr>
          <w:rFonts w:ascii="Times New Roman" w:hAnsi="Times New Roman" w:cs="Times New Roman"/>
          <w:sz w:val="24"/>
          <w:szCs w:val="24"/>
        </w:rPr>
        <w:t xml:space="preserve"> </w:t>
      </w:r>
      <w:commentRangeStart w:id="463"/>
      <w:commentRangeStart w:id="464"/>
      <w:r w:rsidR="00D17587">
        <w:rPr>
          <w:rFonts w:ascii="Times New Roman" w:hAnsi="Times New Roman" w:cs="Times New Roman"/>
          <w:sz w:val="24"/>
          <w:szCs w:val="24"/>
        </w:rPr>
        <w:t xml:space="preserve">As such,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in the proportions of removed seeds that are consumed or dispersed limits us from making any claims about post-removal seed fate</w:t>
      </w:r>
      <w:commentRangeEnd w:id="463"/>
      <w:r w:rsidR="009C0227">
        <w:rPr>
          <w:rStyle w:val="CommentReference"/>
        </w:rPr>
        <w:commentReference w:id="463"/>
      </w:r>
      <w:commentRangeEnd w:id="464"/>
      <w:r w:rsidR="002278B7">
        <w:rPr>
          <w:rStyle w:val="CommentReference"/>
        </w:rPr>
        <w:commentReference w:id="464"/>
      </w:r>
      <w:r w:rsidR="00D17587">
        <w:rPr>
          <w:rFonts w:ascii="Times New Roman" w:hAnsi="Times New Roman" w:cs="Times New Roman"/>
          <w:sz w:val="24"/>
          <w:szCs w:val="24"/>
        </w:rPr>
        <w:t>.</w:t>
      </w:r>
    </w:p>
    <w:p w14:paraId="33583AD8" w14:textId="4FA50286"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lower than actual rates </w:t>
      </w:r>
      <w:r w:rsidR="00301B99">
        <w:rPr>
          <w:rFonts w:ascii="Times New Roman" w:hAnsi="Times New Roman" w:cs="Times New Roman"/>
          <w:sz w:val="24"/>
          <w:szCs w:val="24"/>
        </w:rPr>
        <w:t>depending on the extent of seed predation, as current estimates of these invasion rates</w:t>
      </w:r>
      <w:r w:rsidR="00B80641">
        <w:rPr>
          <w:rFonts w:ascii="Times New Roman" w:hAnsi="Times New Roman" w:cs="Times New Roman"/>
          <w:sz w:val="24"/>
          <w:szCs w:val="24"/>
        </w:rPr>
        <w:t xml:space="preserve"> (e.g. </w:t>
      </w:r>
      <w:proofErr w:type="spellStart"/>
      <w:r w:rsidR="00B80641">
        <w:rPr>
          <w:rFonts w:ascii="Times New Roman" w:hAnsi="Times New Roman" w:cs="Times New Roman"/>
          <w:sz w:val="24"/>
          <w:szCs w:val="24"/>
        </w:rPr>
        <w:t>Skarpaas</w:t>
      </w:r>
      <w:proofErr w:type="spellEnd"/>
      <w:r w:rsidR="00B80641">
        <w:rPr>
          <w:rFonts w:ascii="Times New Roman" w:hAnsi="Times New Roman" w:cs="Times New Roman"/>
          <w:sz w:val="24"/>
          <w:szCs w:val="24"/>
        </w:rPr>
        <w:t xml:space="preserve"> and Shea 2007, </w:t>
      </w:r>
      <w:proofErr w:type="spellStart"/>
      <w:r w:rsidR="00B80641">
        <w:rPr>
          <w:rFonts w:ascii="Times New Roman" w:hAnsi="Times New Roman" w:cs="Times New Roman"/>
          <w:sz w:val="24"/>
          <w:szCs w:val="24"/>
        </w:rPr>
        <w:t>Jongejans</w:t>
      </w:r>
      <w:proofErr w:type="spellEnd"/>
      <w:r w:rsidR="00B80641">
        <w:rPr>
          <w:rFonts w:ascii="Times New Roman" w:hAnsi="Times New Roman" w:cs="Times New Roman"/>
          <w:sz w:val="24"/>
          <w:szCs w:val="24"/>
        </w:rPr>
        <w:t xml:space="preserve">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w:t>
      </w:r>
      <w:commentRangeStart w:id="465"/>
      <w:commentRangeStart w:id="466"/>
      <w:r w:rsidR="00B80641">
        <w:rPr>
          <w:rFonts w:ascii="Times New Roman" w:hAnsi="Times New Roman" w:cs="Times New Roman"/>
          <w:sz w:val="24"/>
          <w:szCs w:val="24"/>
        </w:rPr>
        <w:t>2016</w:t>
      </w:r>
      <w:commentRangeEnd w:id="465"/>
      <w:r w:rsidR="00167F4F">
        <w:rPr>
          <w:rStyle w:val="CommentReference"/>
        </w:rPr>
        <w:commentReference w:id="465"/>
      </w:r>
      <w:commentRangeEnd w:id="466"/>
      <w:r w:rsidR="00757024">
        <w:rPr>
          <w:rStyle w:val="CommentReference"/>
        </w:rPr>
        <w:commentReference w:id="466"/>
      </w:r>
      <w:ins w:id="467" w:author="Trevor D." w:date="2021-10-01T17:40:00Z">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ins>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9E31A2">
        <w:rPr>
          <w:rFonts w:ascii="Times New Roman" w:hAnsi="Times New Roman" w:cs="Times New Roman"/>
          <w:sz w:val="24"/>
          <w:szCs w:val="24"/>
        </w:rPr>
        <w: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like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possibly 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any</w:t>
      </w:r>
      <w:r w:rsidR="00B55BAD">
        <w:rPr>
          <w:rFonts w:ascii="Times New Roman" w:hAnsi="Times New Roman" w:cs="Times New Roman"/>
          <w:sz w:val="24"/>
          <w:szCs w:val="24"/>
        </w:rPr>
        <w:t xml:space="preserve"> </w:t>
      </w:r>
      <w:r w:rsidR="004C4CE7">
        <w:rPr>
          <w:rFonts w:ascii="Times New Roman" w:hAnsi="Times New Roman" w:cs="Times New Roman"/>
          <w:sz w:val="24"/>
          <w:szCs w:val="24"/>
        </w:rPr>
        <w:t>density-dependent mortality that may be associated with predation or parent-offspring competition</w:t>
      </w:r>
      <w:r w:rsidR="00B55BAD">
        <w:rPr>
          <w:rFonts w:ascii="Times New Roman" w:hAnsi="Times New Roman" w:cs="Times New Roman"/>
          <w:sz w:val="24"/>
          <w:szCs w:val="24"/>
        </w:rPr>
        <w:t xml:space="preserve"> (Janzen 1970, Connell 1971).</w:t>
      </w:r>
      <w:ins w:id="468" w:author="Trevor D." w:date="2021-10-08T21:28:00Z">
        <w:r w:rsidR="009024E3">
          <w:rPr>
            <w:rFonts w:ascii="Times New Roman" w:hAnsi="Times New Roman" w:cs="Times New Roman"/>
            <w:sz w:val="24"/>
            <w:szCs w:val="24"/>
          </w:rPr>
          <w:t xml:space="preserve"> </w:t>
        </w:r>
        <w:commentRangeStart w:id="469"/>
        <w:r w:rsidR="009024E3">
          <w:rPr>
            <w:rFonts w:ascii="Times New Roman" w:hAnsi="Times New Roman" w:cs="Times New Roman"/>
            <w:sz w:val="24"/>
            <w:szCs w:val="24"/>
          </w:rPr>
          <w:t>Ultimately, while seed removal may result in the destruction of otherwise viable seeds, it also serves as the initiation</w:t>
        </w:r>
      </w:ins>
      <w:ins w:id="470" w:author="Trevor D." w:date="2021-10-08T21:29:00Z">
        <w:r w:rsidR="009024E3">
          <w:rPr>
            <w:rFonts w:ascii="Times New Roman" w:hAnsi="Times New Roman" w:cs="Times New Roman"/>
            <w:sz w:val="24"/>
            <w:szCs w:val="24"/>
          </w:rPr>
          <w:t xml:space="preserve"> for secondary dispersal processes</w:t>
        </w:r>
      </w:ins>
      <w:r w:rsidR="00694466">
        <w:rPr>
          <w:rFonts w:ascii="Times New Roman" w:hAnsi="Times New Roman" w:cs="Times New Roman"/>
          <w:sz w:val="24"/>
          <w:szCs w:val="24"/>
        </w:rPr>
        <w:t xml:space="preserve"> </w:t>
      </w:r>
      <w:commentRangeStart w:id="471"/>
      <w:commentRangeStart w:id="472"/>
      <w:del w:id="473" w:author="Trevor D." w:date="2021-10-08T21:29:00Z">
        <w:r w:rsidR="00694466" w:rsidRPr="00694466" w:rsidDel="009024E3">
          <w:rPr>
            <w:rFonts w:ascii="Times New Roman" w:hAnsi="Times New Roman" w:cs="Times New Roman"/>
            <w:sz w:val="24"/>
            <w:szCs w:val="24"/>
            <w:highlight w:val="yellow"/>
          </w:rPr>
          <w:delText>Good sentence or two to end this paper on?</w:delText>
        </w:r>
        <w:commentRangeEnd w:id="471"/>
        <w:r w:rsidR="00F95BD7" w:rsidDel="009024E3">
          <w:rPr>
            <w:rStyle w:val="CommentReference"/>
          </w:rPr>
          <w:commentReference w:id="471"/>
        </w:r>
        <w:commentRangeEnd w:id="472"/>
        <w:r w:rsidR="009C0227" w:rsidDel="009024E3">
          <w:rPr>
            <w:rStyle w:val="CommentReference"/>
          </w:rPr>
          <w:commentReference w:id="472"/>
        </w:r>
      </w:del>
      <w:ins w:id="474" w:author="Trevor D." w:date="2021-10-08T21:29:00Z">
        <w:r w:rsidR="009024E3">
          <w:rPr>
            <w:rFonts w:ascii="Times New Roman" w:hAnsi="Times New Roman" w:cs="Times New Roman"/>
            <w:sz w:val="24"/>
            <w:szCs w:val="24"/>
          </w:rPr>
          <w:t xml:space="preserve">and plays a critical role </w:t>
        </w:r>
      </w:ins>
      <w:ins w:id="475" w:author="Trevor D." w:date="2021-10-08T21:53:00Z">
        <w:r w:rsidR="00313C1E">
          <w:rPr>
            <w:rFonts w:ascii="Times New Roman" w:hAnsi="Times New Roman" w:cs="Times New Roman"/>
            <w:sz w:val="24"/>
            <w:szCs w:val="24"/>
          </w:rPr>
          <w:t>in the movement of propagules</w:t>
        </w:r>
      </w:ins>
      <w:ins w:id="476" w:author="Trevor D." w:date="2021-10-08T21:30:00Z">
        <w:r w:rsidR="00290B07">
          <w:rPr>
            <w:rFonts w:ascii="Times New Roman" w:hAnsi="Times New Roman" w:cs="Times New Roman"/>
            <w:sz w:val="24"/>
            <w:szCs w:val="24"/>
          </w:rPr>
          <w:t xml:space="preserve">, though </w:t>
        </w:r>
      </w:ins>
      <w:ins w:id="477" w:author="Trevor D." w:date="2021-10-08T21:45:00Z">
        <w:r w:rsidR="00313C1E">
          <w:rPr>
            <w:rFonts w:ascii="Times New Roman" w:hAnsi="Times New Roman" w:cs="Times New Roman"/>
            <w:sz w:val="24"/>
            <w:szCs w:val="24"/>
          </w:rPr>
          <w:t xml:space="preserve">further study is needed to fully understand </w:t>
        </w:r>
      </w:ins>
      <w:ins w:id="478" w:author="Trevor D." w:date="2021-10-08T21:47:00Z">
        <w:r w:rsidR="00313C1E">
          <w:rPr>
            <w:rFonts w:ascii="Times New Roman" w:hAnsi="Times New Roman" w:cs="Times New Roman"/>
            <w:sz w:val="24"/>
            <w:szCs w:val="24"/>
          </w:rPr>
          <w:t xml:space="preserve">its </w:t>
        </w:r>
      </w:ins>
      <w:ins w:id="479" w:author="Trevor D." w:date="2021-10-08T21:53:00Z">
        <w:r w:rsidR="00313C1E">
          <w:rPr>
            <w:rFonts w:ascii="Times New Roman" w:hAnsi="Times New Roman" w:cs="Times New Roman"/>
            <w:sz w:val="24"/>
            <w:szCs w:val="24"/>
          </w:rPr>
          <w:t>impacts on p</w:t>
        </w:r>
      </w:ins>
      <w:ins w:id="480" w:author="Trevor D." w:date="2021-10-08T21:54:00Z">
        <w:r w:rsidR="00313C1E">
          <w:rPr>
            <w:rFonts w:ascii="Times New Roman" w:hAnsi="Times New Roman" w:cs="Times New Roman"/>
            <w:sz w:val="24"/>
            <w:szCs w:val="24"/>
          </w:rPr>
          <w:t>opulation spread</w:t>
        </w:r>
      </w:ins>
      <w:commentRangeEnd w:id="469"/>
      <w:ins w:id="481" w:author="Trevor D." w:date="2021-10-08T21:55:00Z">
        <w:r w:rsidR="008773C6">
          <w:rPr>
            <w:rStyle w:val="CommentReference"/>
          </w:rPr>
          <w:commentReference w:id="469"/>
        </w:r>
      </w:ins>
      <w:ins w:id="482" w:author="Trevor D." w:date="2021-10-08T21:29:00Z">
        <w:r w:rsidR="009024E3">
          <w:rPr>
            <w:rFonts w:ascii="Times New Roman" w:hAnsi="Times New Roman" w:cs="Times New Roman"/>
            <w:sz w:val="24"/>
            <w:szCs w:val="24"/>
          </w:rPr>
          <w:t>.</w:t>
        </w:r>
      </w:ins>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ins w:id="483" w:author="Shea, Katriona" w:date="2021-08-16T17:06:00Z"/>
          <w:rFonts w:ascii="Times New Roman" w:hAnsi="Times New Roman" w:cs="Times New Roman"/>
          <w:b/>
          <w:bCs/>
          <w:sz w:val="32"/>
          <w:szCs w:val="32"/>
        </w:rPr>
      </w:pPr>
      <w:ins w:id="484" w:author="Shea, Katriona" w:date="2021-08-16T17:03:00Z">
        <w:r>
          <w:rPr>
            <w:rFonts w:ascii="Times New Roman" w:hAnsi="Times New Roman" w:cs="Times New Roman"/>
            <w:b/>
            <w:bCs/>
            <w:sz w:val="32"/>
            <w:szCs w:val="32"/>
          </w:rPr>
          <w:t>Acknowledgments</w:t>
        </w:r>
      </w:ins>
    </w:p>
    <w:p w14:paraId="63EEB986" w14:textId="397CD5F5" w:rsidR="003E2536" w:rsidRDefault="003E2536" w:rsidP="00204FAB">
      <w:pPr>
        <w:spacing w:line="240" w:lineRule="auto"/>
        <w:jc w:val="both"/>
        <w:rPr>
          <w:ins w:id="485" w:author="Shea, Katriona" w:date="2021-08-16T17:06:00Z"/>
          <w:rFonts w:ascii="Times New Roman" w:hAnsi="Times New Roman" w:cs="Times New Roman"/>
          <w:b/>
          <w:bCs/>
          <w:sz w:val="32"/>
          <w:szCs w:val="32"/>
        </w:rPr>
      </w:pPr>
      <w:ins w:id="486" w:author="Shea, Katriona" w:date="2021-08-16T17:06:00Z">
        <w:del w:id="487" w:author="Trevor D." w:date="2021-10-01T21:40:00Z">
          <w:r w:rsidDel="00AE26CE">
            <w:rPr>
              <w:rFonts w:ascii="Times New Roman" w:hAnsi="Times New Roman" w:cs="Times New Roman"/>
              <w:sz w:val="24"/>
              <w:szCs w:val="24"/>
            </w:rPr>
            <w:delText>We thank</w:delText>
          </w:r>
        </w:del>
      </w:ins>
      <w:ins w:id="488" w:author="Trevor D." w:date="2021-10-01T21:40:00Z">
        <w:r w:rsidR="00AE26CE">
          <w:rPr>
            <w:rFonts w:ascii="Times New Roman" w:hAnsi="Times New Roman" w:cs="Times New Roman"/>
            <w:sz w:val="24"/>
            <w:szCs w:val="24"/>
          </w:rPr>
          <w:t>The authors would like to thank</w:t>
        </w:r>
      </w:ins>
      <w:ins w:id="489" w:author="Shea, Katriona" w:date="2021-08-16T17:06:00Z">
        <w:r>
          <w:rPr>
            <w:rFonts w:ascii="Times New Roman" w:hAnsi="Times New Roman" w:cs="Times New Roman"/>
            <w:sz w:val="24"/>
            <w:szCs w:val="24"/>
          </w:rPr>
          <w:t xml:space="preserve"> </w:t>
        </w:r>
        <w:commentRangeStart w:id="490"/>
        <w:r>
          <w:rPr>
            <w:rFonts w:ascii="Times New Roman" w:hAnsi="Times New Roman" w:cs="Times New Roman"/>
            <w:sz w:val="24"/>
            <w:szCs w:val="24"/>
          </w:rPr>
          <w:t>Professor</w:t>
        </w:r>
      </w:ins>
      <w:commentRangeEnd w:id="490"/>
      <w:r w:rsidR="001C3C05">
        <w:rPr>
          <w:rStyle w:val="CommentReference"/>
        </w:rPr>
        <w:commentReference w:id="490"/>
      </w:r>
      <w:ins w:id="491" w:author="Shea, Katriona" w:date="2021-08-16T17:06:00Z">
        <w:r>
          <w:rPr>
            <w:rFonts w:ascii="Times New Roman" w:hAnsi="Times New Roman" w:cs="Times New Roman"/>
            <w:sz w:val="24"/>
            <w:szCs w:val="24"/>
          </w:rPr>
          <w:t xml:space="preserve"> Inger </w:t>
        </w:r>
        <w:proofErr w:type="spellStart"/>
        <w:r>
          <w:rPr>
            <w:rFonts w:ascii="Times New Roman" w:hAnsi="Times New Roman" w:cs="Times New Roman"/>
            <w:sz w:val="24"/>
            <w:szCs w:val="24"/>
          </w:rPr>
          <w:t>Nordal</w:t>
        </w:r>
        <w:proofErr w:type="spellEnd"/>
        <w:r>
          <w:rPr>
            <w:rFonts w:ascii="Times New Roman" w:hAnsi="Times New Roman" w:cs="Times New Roman"/>
            <w:sz w:val="24"/>
            <w:szCs w:val="24"/>
          </w:rPr>
          <w:t xml:space="preserve"> for helpful discussions</w:t>
        </w:r>
      </w:ins>
      <w:ins w:id="492" w:author="Trevor D." w:date="2021-10-01T21:45:00Z">
        <w:r w:rsidR="009F3B69">
          <w:rPr>
            <w:rFonts w:ascii="Times New Roman" w:hAnsi="Times New Roman" w:cs="Times New Roman"/>
            <w:sz w:val="24"/>
            <w:szCs w:val="24"/>
          </w:rPr>
          <w:t xml:space="preserve"> on myrmecochory</w:t>
        </w:r>
      </w:ins>
      <w:ins w:id="493" w:author="Trevor D." w:date="2021-10-01T21:12:00Z">
        <w:r w:rsidR="00147A50">
          <w:rPr>
            <w:rFonts w:ascii="Times New Roman" w:hAnsi="Times New Roman" w:cs="Times New Roman"/>
            <w:sz w:val="24"/>
            <w:szCs w:val="24"/>
          </w:rPr>
          <w:t>, as well as</w:t>
        </w:r>
      </w:ins>
      <w:ins w:id="494" w:author="Trevor D." w:date="2021-10-01T21:14:00Z">
        <w:r w:rsidR="00FD6839">
          <w:rPr>
            <w:rFonts w:ascii="Times New Roman" w:hAnsi="Times New Roman" w:cs="Times New Roman"/>
            <w:sz w:val="24"/>
            <w:szCs w:val="24"/>
          </w:rPr>
          <w:t xml:space="preserve"> </w:t>
        </w:r>
        <w:proofErr w:type="spellStart"/>
        <w:r w:rsidR="00FD6839">
          <w:rPr>
            <w:rFonts w:ascii="Times New Roman" w:hAnsi="Times New Roman" w:cs="Times New Roman"/>
            <w:sz w:val="24"/>
            <w:szCs w:val="24"/>
          </w:rPr>
          <w:t>Dr.</w:t>
        </w:r>
      </w:ins>
      <w:proofErr w:type="spellEnd"/>
      <w:ins w:id="495" w:author="Trevor D." w:date="2021-10-01T21:12:00Z">
        <w:r w:rsidR="00147A50">
          <w:rPr>
            <w:rFonts w:ascii="Times New Roman" w:hAnsi="Times New Roman" w:cs="Times New Roman"/>
            <w:sz w:val="24"/>
            <w:szCs w:val="24"/>
          </w:rPr>
          <w:t xml:space="preserve"> Candace Davison for assist</w:t>
        </w:r>
      </w:ins>
      <w:ins w:id="496" w:author="Trevor D." w:date="2021-10-01T21:13:00Z">
        <w:r w:rsidR="00147A50">
          <w:rPr>
            <w:rFonts w:ascii="Times New Roman" w:hAnsi="Times New Roman" w:cs="Times New Roman"/>
            <w:sz w:val="24"/>
            <w:szCs w:val="24"/>
          </w:rPr>
          <w:t xml:space="preserve">ing in the gamma irradiation of </w:t>
        </w:r>
      </w:ins>
      <w:ins w:id="497" w:author="Trevor D." w:date="2021-10-01T21:15:00Z">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 xml:space="preserve">C. </w:t>
        </w:r>
        <w:proofErr w:type="spellStart"/>
        <w:r w:rsidR="00FD6839">
          <w:rPr>
            <w:rFonts w:ascii="Times New Roman" w:hAnsi="Times New Roman" w:cs="Times New Roman"/>
            <w:i/>
            <w:iCs/>
            <w:sz w:val="24"/>
            <w:szCs w:val="24"/>
          </w:rPr>
          <w:t>acanthoides</w:t>
        </w:r>
        <w:proofErr w:type="spellEnd"/>
        <w:r w:rsidR="00FD6839">
          <w:rPr>
            <w:rFonts w:ascii="Times New Roman" w:hAnsi="Times New Roman" w:cs="Times New Roman"/>
            <w:sz w:val="24"/>
            <w:szCs w:val="24"/>
          </w:rPr>
          <w:t xml:space="preserve"> </w:t>
        </w:r>
      </w:ins>
      <w:ins w:id="498" w:author="Trevor D." w:date="2021-10-01T21:13:00Z">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 xml:space="preserve">Penn State </w:t>
        </w:r>
        <w:proofErr w:type="spellStart"/>
        <w:r w:rsidR="00FD6839">
          <w:rPr>
            <w:rFonts w:ascii="Times New Roman" w:hAnsi="Times New Roman" w:cs="Times New Roman"/>
            <w:sz w:val="24"/>
            <w:szCs w:val="24"/>
          </w:rPr>
          <w:t>Breazeale</w:t>
        </w:r>
        <w:proofErr w:type="spellEnd"/>
        <w:r w:rsidR="00FD6839">
          <w:rPr>
            <w:rFonts w:ascii="Times New Roman" w:hAnsi="Times New Roman" w:cs="Times New Roman"/>
            <w:sz w:val="24"/>
            <w:szCs w:val="24"/>
          </w:rPr>
          <w:t xml:space="preserve"> Reactor.</w:t>
        </w:r>
      </w:ins>
      <w:ins w:id="499" w:author="Shea, Katriona" w:date="2021-08-16T17:49:00Z">
        <w:del w:id="500" w:author="Trevor D." w:date="2021-10-01T21:14:00Z">
          <w:r w:rsidR="00E95559" w:rsidDel="00FD6839">
            <w:rPr>
              <w:rFonts w:ascii="Times New Roman" w:hAnsi="Times New Roman" w:cs="Times New Roman"/>
              <w:sz w:val="24"/>
              <w:szCs w:val="24"/>
            </w:rPr>
            <w:delText xml:space="preserve">  We thank * and * who helped us to irradiate seeds for this experiment in the Penn State </w:delText>
          </w:r>
        </w:del>
      </w:ins>
      <w:ins w:id="501" w:author="Shea, Katriona" w:date="2021-08-16T17:50:00Z">
        <w:del w:id="502" w:author="Trevor D." w:date="2021-10-01T21:14:00Z">
          <w:r w:rsidR="00E95559" w:rsidDel="00FD6839">
            <w:rPr>
              <w:rFonts w:ascii="Times New Roman" w:hAnsi="Times New Roman" w:cs="Times New Roman"/>
              <w:sz w:val="24"/>
              <w:szCs w:val="24"/>
            </w:rPr>
            <w:delText>*** facility.</w:delText>
          </w:r>
        </w:del>
      </w:ins>
    </w:p>
    <w:p w14:paraId="16750B39" w14:textId="77777777" w:rsidR="003E2536" w:rsidRPr="00FD6839" w:rsidRDefault="003E2536" w:rsidP="00204FAB">
      <w:pPr>
        <w:spacing w:line="240" w:lineRule="auto"/>
        <w:jc w:val="both"/>
        <w:rPr>
          <w:ins w:id="503" w:author="Shea, Katriona" w:date="2021-08-16T17:03:00Z"/>
          <w:rFonts w:ascii="Times New Roman" w:hAnsi="Times New Roman" w:cs="Times New Roman"/>
          <w:b/>
          <w:bCs/>
          <w:sz w:val="24"/>
          <w:szCs w:val="24"/>
          <w:rPrChange w:id="504" w:author="Trevor D." w:date="2021-10-01T21:14:00Z">
            <w:rPr>
              <w:ins w:id="505" w:author="Shea, Katriona" w:date="2021-08-16T17:03:00Z"/>
              <w:rFonts w:ascii="Times New Roman" w:hAnsi="Times New Roman" w:cs="Times New Roman"/>
              <w:b/>
              <w:bCs/>
              <w:sz w:val="32"/>
              <w:szCs w:val="32"/>
            </w:rPr>
          </w:rPrChange>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5847910" w14:textId="3064EDB9" w:rsidR="00A02EDA" w:rsidDel="003909FF" w:rsidRDefault="00A02EDA">
      <w:pPr>
        <w:spacing w:after="120" w:line="240" w:lineRule="auto"/>
        <w:ind w:left="284" w:hanging="284"/>
        <w:jc w:val="both"/>
        <w:rPr>
          <w:del w:id="506" w:author="Trevor D." w:date="2021-10-03T12:14:00Z"/>
          <w:rFonts w:ascii="Times New Roman" w:hAnsi="Times New Roman" w:cs="Times New Roman"/>
          <w:sz w:val="24"/>
          <w:szCs w:val="24"/>
        </w:rPr>
      </w:pPr>
      <w:r w:rsidRPr="00A02EDA">
        <w:rPr>
          <w:rFonts w:ascii="Times New Roman" w:hAnsi="Times New Roman" w:cs="Times New Roman"/>
          <w:sz w:val="24"/>
          <w:szCs w:val="24"/>
        </w:rPr>
        <w:t xml:space="preserve">Alba-Lynn, C. and Henk, S., 2010. Potential for ants and vertebrate predators to shape seed-dispersal dynamics of the invasive thistles Cirsium </w:t>
      </w:r>
      <w:proofErr w:type="spellStart"/>
      <w:r w:rsidRPr="00A02EDA">
        <w:rPr>
          <w:rFonts w:ascii="Times New Roman" w:hAnsi="Times New Roman" w:cs="Times New Roman"/>
          <w:sz w:val="24"/>
          <w:szCs w:val="24"/>
        </w:rPr>
        <w:t>arvense</w:t>
      </w:r>
      <w:proofErr w:type="spellEnd"/>
      <w:r w:rsidRPr="00A02EDA">
        <w:rPr>
          <w:rFonts w:ascii="Times New Roman" w:hAnsi="Times New Roman" w:cs="Times New Roman"/>
          <w:sz w:val="24"/>
          <w:szCs w:val="24"/>
        </w:rPr>
        <w:t xml:space="preserve"> and Carduus nutans in their introduced range (North America). Plant Ecology, 210(2), pp.291-301.</w:t>
      </w:r>
    </w:p>
    <w:p w14:paraId="579AAB1A" w14:textId="2B00B018" w:rsidR="00B705D6" w:rsidRDefault="00B705D6">
      <w:pPr>
        <w:spacing w:after="120" w:line="240" w:lineRule="auto"/>
        <w:ind w:left="284" w:hanging="284"/>
        <w:jc w:val="both"/>
        <w:rPr>
          <w:rFonts w:ascii="Times New Roman" w:hAnsi="Times New Roman" w:cs="Times New Roman"/>
          <w:sz w:val="24"/>
          <w:szCs w:val="24"/>
        </w:rPr>
      </w:pPr>
      <w:del w:id="507" w:author="Trevor D." w:date="2021-10-03T12:14:00Z">
        <w:r w:rsidRPr="008E002A" w:rsidDel="003909FF">
          <w:rPr>
            <w:rFonts w:ascii="Times New Roman" w:hAnsi="Times New Roman" w:cs="Times New Roman"/>
            <w:sz w:val="24"/>
            <w:szCs w:val="24"/>
          </w:rPr>
          <w:delText>Allen, M. R., &amp; Shea, K. (2006). Spatial segregation of congeneric invaders in central Pennsylvania, USA. Biological Invasions, 8(3), 509-521.</w:delText>
        </w:r>
      </w:del>
    </w:p>
    <w:p w14:paraId="028C51B2" w14:textId="37EFEF88" w:rsidR="00C04157" w:rsidRDefault="00C04157" w:rsidP="00B705D6">
      <w:pPr>
        <w:spacing w:after="120" w:line="240" w:lineRule="auto"/>
        <w:ind w:left="284" w:hanging="284"/>
        <w:jc w:val="both"/>
        <w:rPr>
          <w:rFonts w:ascii="Times New Roman" w:hAnsi="Times New Roman" w:cs="Times New Roman"/>
          <w:sz w:val="24"/>
          <w:szCs w:val="24"/>
        </w:rPr>
      </w:pPr>
      <w:proofErr w:type="spellStart"/>
      <w:r w:rsidRPr="00C04157">
        <w:rPr>
          <w:rFonts w:ascii="Times New Roman" w:hAnsi="Times New Roman" w:cs="Times New Roman"/>
          <w:sz w:val="24"/>
          <w:szCs w:val="24"/>
        </w:rPr>
        <w:t>Ansong</w:t>
      </w:r>
      <w:proofErr w:type="spellEnd"/>
      <w:r w:rsidRPr="00C04157">
        <w:rPr>
          <w:rFonts w:ascii="Times New Roman" w:hAnsi="Times New Roman" w:cs="Times New Roman"/>
          <w:sz w:val="24"/>
          <w:szCs w:val="24"/>
        </w:rPr>
        <w:t>, M. and Pickering, C., 2014. Weed seeds on clothing: A global review. Journal of Environmental Management, 144, pp.203-211.</w:t>
      </w:r>
    </w:p>
    <w:p w14:paraId="0AC4F5F9" w14:textId="37520B8D" w:rsidR="006F3305" w:rsidRDefault="006F3305" w:rsidP="00B705D6">
      <w:pPr>
        <w:spacing w:after="120" w:line="240" w:lineRule="auto"/>
        <w:ind w:left="284" w:hanging="284"/>
        <w:jc w:val="both"/>
        <w:rPr>
          <w:rFonts w:ascii="Times New Roman" w:hAnsi="Times New Roman" w:cs="Times New Roman"/>
          <w:sz w:val="24"/>
          <w:szCs w:val="24"/>
        </w:rPr>
      </w:pPr>
      <w:r w:rsidRPr="006F3305">
        <w:rPr>
          <w:rFonts w:ascii="Times New Roman" w:hAnsi="Times New Roman" w:cs="Times New Roman"/>
          <w:sz w:val="24"/>
          <w:szCs w:val="24"/>
        </w:rPr>
        <w:lastRenderedPageBreak/>
        <w:t xml:space="preserve">Bates, D., </w:t>
      </w:r>
      <w:proofErr w:type="spellStart"/>
      <w:r w:rsidRPr="006F3305">
        <w:rPr>
          <w:rFonts w:ascii="Times New Roman" w:hAnsi="Times New Roman" w:cs="Times New Roman"/>
          <w:sz w:val="24"/>
          <w:szCs w:val="24"/>
        </w:rPr>
        <w:t>Maechler</w:t>
      </w:r>
      <w:proofErr w:type="spellEnd"/>
      <w:r w:rsidRPr="006F3305">
        <w:rPr>
          <w:rFonts w:ascii="Times New Roman" w:hAnsi="Times New Roman" w:cs="Times New Roman"/>
          <w:sz w:val="24"/>
          <w:szCs w:val="24"/>
        </w:rPr>
        <w:t xml:space="preserve">, M., </w:t>
      </w:r>
      <w:proofErr w:type="spellStart"/>
      <w:r w:rsidRPr="006F3305">
        <w:rPr>
          <w:rFonts w:ascii="Times New Roman" w:hAnsi="Times New Roman" w:cs="Times New Roman"/>
          <w:sz w:val="24"/>
          <w:szCs w:val="24"/>
        </w:rPr>
        <w:t>Bolker</w:t>
      </w:r>
      <w:proofErr w:type="spellEnd"/>
      <w:r w:rsidRPr="006F3305">
        <w:rPr>
          <w:rFonts w:ascii="Times New Roman" w:hAnsi="Times New Roman" w:cs="Times New Roman"/>
          <w:sz w:val="24"/>
          <w:szCs w:val="24"/>
        </w:rPr>
        <w:t xml:space="preserve">, B., Walker, S., Christensen, R. H. B., </w:t>
      </w:r>
      <w:proofErr w:type="spellStart"/>
      <w:r w:rsidRPr="006F3305">
        <w:rPr>
          <w:rFonts w:ascii="Times New Roman" w:hAnsi="Times New Roman" w:cs="Times New Roman"/>
          <w:sz w:val="24"/>
          <w:szCs w:val="24"/>
        </w:rPr>
        <w:t>Singmann</w:t>
      </w:r>
      <w:proofErr w:type="spellEnd"/>
      <w:r w:rsidRPr="006F3305">
        <w:rPr>
          <w:rFonts w:ascii="Times New Roman" w:hAnsi="Times New Roman" w:cs="Times New Roman"/>
          <w:sz w:val="24"/>
          <w:szCs w:val="24"/>
        </w:rPr>
        <w:t xml:space="preserve">, H., ... &amp; </w:t>
      </w:r>
      <w:proofErr w:type="spellStart"/>
      <w:r w:rsidRPr="006F3305">
        <w:rPr>
          <w:rFonts w:ascii="Times New Roman" w:hAnsi="Times New Roman" w:cs="Times New Roman"/>
          <w:sz w:val="24"/>
          <w:szCs w:val="24"/>
        </w:rPr>
        <w:t>Scheipl</w:t>
      </w:r>
      <w:proofErr w:type="spellEnd"/>
      <w:r w:rsidRPr="006F3305">
        <w:rPr>
          <w:rFonts w:ascii="Times New Roman" w:hAnsi="Times New Roman" w:cs="Times New Roman"/>
          <w:sz w:val="24"/>
          <w:szCs w:val="24"/>
        </w:rPr>
        <w:t>, F. (2012). Package ‘lme4’. CRAN. R Foundation for Statistical Computing, Vienna, Austria.</w:t>
      </w:r>
    </w:p>
    <w:p w14:paraId="4152FE8D" w14:textId="48F98B1B"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 xml:space="preserve">Berg, R.Y., 1975. </w:t>
      </w:r>
      <w:proofErr w:type="spellStart"/>
      <w:r w:rsidRPr="00030EBE">
        <w:rPr>
          <w:rFonts w:ascii="Times New Roman" w:hAnsi="Times New Roman" w:cs="Times New Roman"/>
          <w:sz w:val="24"/>
          <w:szCs w:val="24"/>
        </w:rPr>
        <w:t>Myrmecochorous</w:t>
      </w:r>
      <w:proofErr w:type="spellEnd"/>
      <w:r w:rsidRPr="00030EBE">
        <w:rPr>
          <w:rFonts w:ascii="Times New Roman" w:hAnsi="Times New Roman" w:cs="Times New Roman"/>
          <w:sz w:val="24"/>
          <w:szCs w:val="24"/>
        </w:rPr>
        <w:t xml:space="preserve"> plants in Australia and their dispersal by ants. Australian Journal of Botany, 23(3), pp.475-508.</w:t>
      </w:r>
    </w:p>
    <w:p w14:paraId="2A445DE6" w14:textId="3E96248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 xml:space="preserve">Brew, C.R., O'Dowd, D.J. and Rae, I.D., 1989. Seed dispersal by ants: behaviour-releasing compounds in </w:t>
      </w:r>
      <w:proofErr w:type="spellStart"/>
      <w:r w:rsidRPr="00F36D35">
        <w:rPr>
          <w:rFonts w:ascii="Times New Roman" w:hAnsi="Times New Roman" w:cs="Times New Roman"/>
          <w:sz w:val="24"/>
          <w:szCs w:val="24"/>
        </w:rPr>
        <w:t>elaiosomes</w:t>
      </w:r>
      <w:proofErr w:type="spellEnd"/>
      <w:r w:rsidRPr="00F36D35">
        <w:rPr>
          <w:rFonts w:ascii="Times New Roman" w:hAnsi="Times New Roman" w:cs="Times New Roman"/>
          <w:sz w:val="24"/>
          <w:szCs w:val="24"/>
        </w:rPr>
        <w:t xml:space="preserve">. </w:t>
      </w:r>
      <w:proofErr w:type="spellStart"/>
      <w:r w:rsidRPr="00F36D35">
        <w:rPr>
          <w:rFonts w:ascii="Times New Roman" w:hAnsi="Times New Roman" w:cs="Times New Roman"/>
          <w:sz w:val="24"/>
          <w:szCs w:val="24"/>
        </w:rPr>
        <w:t>Oecologia</w:t>
      </w:r>
      <w:proofErr w:type="spellEnd"/>
      <w:r w:rsidRPr="00F36D35">
        <w:rPr>
          <w:rFonts w:ascii="Times New Roman" w:hAnsi="Times New Roman" w:cs="Times New Roman"/>
          <w:sz w:val="24"/>
          <w:szCs w:val="24"/>
        </w:rPr>
        <w:t>, 80(4), pp.490-497.</w:t>
      </w:r>
    </w:p>
    <w:p w14:paraId="21053DAB" w14:textId="22913FED" w:rsidR="00236781" w:rsidRDefault="00236781" w:rsidP="00B705D6">
      <w:pPr>
        <w:spacing w:after="120" w:line="240" w:lineRule="auto"/>
        <w:ind w:left="284" w:hanging="284"/>
        <w:jc w:val="both"/>
        <w:rPr>
          <w:rFonts w:ascii="Times New Roman" w:hAnsi="Times New Roman" w:cs="Times New Roman"/>
          <w:sz w:val="24"/>
          <w:szCs w:val="24"/>
        </w:rPr>
      </w:pPr>
      <w:proofErr w:type="spellStart"/>
      <w:r w:rsidRPr="00236781">
        <w:rPr>
          <w:rFonts w:ascii="Times New Roman" w:hAnsi="Times New Roman" w:cs="Times New Roman"/>
          <w:sz w:val="24"/>
          <w:szCs w:val="24"/>
        </w:rPr>
        <w:t>Caignard</w:t>
      </w:r>
      <w:proofErr w:type="spellEnd"/>
      <w:r w:rsidRPr="00236781">
        <w:rPr>
          <w:rFonts w:ascii="Times New Roman" w:hAnsi="Times New Roman" w:cs="Times New Roman"/>
          <w:sz w:val="24"/>
          <w:szCs w:val="24"/>
        </w:rPr>
        <w:t xml:space="preserve">, T., Kremer, A., </w:t>
      </w:r>
      <w:proofErr w:type="spellStart"/>
      <w:r w:rsidRPr="00236781">
        <w:rPr>
          <w:rFonts w:ascii="Times New Roman" w:hAnsi="Times New Roman" w:cs="Times New Roman"/>
          <w:sz w:val="24"/>
          <w:szCs w:val="24"/>
        </w:rPr>
        <w:t>Firmat</w:t>
      </w:r>
      <w:proofErr w:type="spellEnd"/>
      <w:r w:rsidRPr="00236781">
        <w:rPr>
          <w:rFonts w:ascii="Times New Roman" w:hAnsi="Times New Roman" w:cs="Times New Roman"/>
          <w:sz w:val="24"/>
          <w:szCs w:val="24"/>
        </w:rPr>
        <w:t xml:space="preserve">, C., Nicolas, M., </w:t>
      </w:r>
      <w:proofErr w:type="spellStart"/>
      <w:r w:rsidRPr="00236781">
        <w:rPr>
          <w:rFonts w:ascii="Times New Roman" w:hAnsi="Times New Roman" w:cs="Times New Roman"/>
          <w:sz w:val="24"/>
          <w:szCs w:val="24"/>
        </w:rPr>
        <w:t>Venner</w:t>
      </w:r>
      <w:proofErr w:type="spellEnd"/>
      <w:r w:rsidRPr="00236781">
        <w:rPr>
          <w:rFonts w:ascii="Times New Roman" w:hAnsi="Times New Roman" w:cs="Times New Roman"/>
          <w:sz w:val="24"/>
          <w:szCs w:val="24"/>
        </w:rPr>
        <w:t xml:space="preserve">, S. and </w:t>
      </w:r>
      <w:proofErr w:type="spellStart"/>
      <w:r w:rsidRPr="00236781">
        <w:rPr>
          <w:rFonts w:ascii="Times New Roman" w:hAnsi="Times New Roman" w:cs="Times New Roman"/>
          <w:sz w:val="24"/>
          <w:szCs w:val="24"/>
        </w:rPr>
        <w:t>Delzon</w:t>
      </w:r>
      <w:proofErr w:type="spellEnd"/>
      <w:r w:rsidRPr="00236781">
        <w:rPr>
          <w:rFonts w:ascii="Times New Roman" w:hAnsi="Times New Roman" w:cs="Times New Roman"/>
          <w:sz w:val="24"/>
          <w:szCs w:val="24"/>
        </w:rPr>
        <w:t xml:space="preserve">, S., 2017. Increasing spring temperatures </w:t>
      </w:r>
      <w:proofErr w:type="spellStart"/>
      <w:r w:rsidRPr="00236781">
        <w:rPr>
          <w:rFonts w:ascii="Times New Roman" w:hAnsi="Times New Roman" w:cs="Times New Roman"/>
          <w:sz w:val="24"/>
          <w:szCs w:val="24"/>
        </w:rPr>
        <w:t>favor</w:t>
      </w:r>
      <w:proofErr w:type="spellEnd"/>
      <w:r w:rsidRPr="00236781">
        <w:rPr>
          <w:rFonts w:ascii="Times New Roman" w:hAnsi="Times New Roman" w:cs="Times New Roman"/>
          <w:sz w:val="24"/>
          <w:szCs w:val="24"/>
        </w:rPr>
        <w:t xml:space="preserve"> oak seed production in temperate areas. Scientific Reports, 7(1), pp.1-8.</w:t>
      </w:r>
    </w:p>
    <w:p w14:paraId="394E26CA" w14:textId="20965B31"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 xml:space="preserve">Caldwell, C.R., </w:t>
      </w:r>
      <w:proofErr w:type="spellStart"/>
      <w:r w:rsidRPr="003835BB">
        <w:rPr>
          <w:rFonts w:ascii="Times New Roman" w:hAnsi="Times New Roman" w:cs="Times New Roman"/>
          <w:sz w:val="24"/>
          <w:szCs w:val="24"/>
        </w:rPr>
        <w:t>Britz</w:t>
      </w:r>
      <w:proofErr w:type="spellEnd"/>
      <w:r w:rsidRPr="003835BB">
        <w:rPr>
          <w:rFonts w:ascii="Times New Roman" w:hAnsi="Times New Roman" w:cs="Times New Roman"/>
          <w:sz w:val="24"/>
          <w:szCs w:val="24"/>
        </w:rPr>
        <w:t xml:space="preserve">, S.J. and </w:t>
      </w:r>
      <w:proofErr w:type="spellStart"/>
      <w:r w:rsidRPr="003835BB">
        <w:rPr>
          <w:rFonts w:ascii="Times New Roman" w:hAnsi="Times New Roman" w:cs="Times New Roman"/>
          <w:sz w:val="24"/>
          <w:szCs w:val="24"/>
        </w:rPr>
        <w:t>Mirecki</w:t>
      </w:r>
      <w:proofErr w:type="spellEnd"/>
      <w:r w:rsidRPr="003835BB">
        <w:rPr>
          <w:rFonts w:ascii="Times New Roman" w:hAnsi="Times New Roman" w:cs="Times New Roman"/>
          <w:sz w:val="24"/>
          <w:szCs w:val="24"/>
        </w:rPr>
        <w:t>, R.M., 2005. Effect of temperature, elevated carbon dioxide, and drought during seed development on the isoflavone content of dwarf soybean [Glycine max (L.) Merrill] grown in controlled environments. Journal of agricultural and food chemistry, 53(4), pp.1125-1129.</w:t>
      </w:r>
    </w:p>
    <w:p w14:paraId="43352238" w14:textId="63561867" w:rsidR="00B55BAD" w:rsidRDefault="00B55BAD" w:rsidP="00B705D6">
      <w:pPr>
        <w:spacing w:after="120" w:line="240" w:lineRule="auto"/>
        <w:ind w:left="284" w:hanging="284"/>
        <w:jc w:val="both"/>
        <w:rPr>
          <w:rFonts w:ascii="Times New Roman" w:hAnsi="Times New Roman" w:cs="Times New Roman"/>
          <w:sz w:val="24"/>
          <w:szCs w:val="24"/>
        </w:rPr>
      </w:pPr>
      <w:r w:rsidRPr="00B55BAD">
        <w:rPr>
          <w:rFonts w:ascii="Times New Roman" w:hAnsi="Times New Roman" w:cs="Times New Roman"/>
          <w:sz w:val="24"/>
          <w:szCs w:val="24"/>
        </w:rPr>
        <w:t>Connell, J.H., 1971. On the role of natural enemies in preventing competitive exclusion in some marine animals and in rain forest trees. Dynamics of populations, 298, p.312.</w:t>
      </w:r>
    </w:p>
    <w:p w14:paraId="01A7446F" w14:textId="1998D7FF" w:rsidR="003C78ED" w:rsidDel="00510833" w:rsidRDefault="003C78ED" w:rsidP="003909FF">
      <w:pPr>
        <w:spacing w:after="120" w:line="240" w:lineRule="auto"/>
        <w:ind w:left="284" w:hanging="284"/>
        <w:jc w:val="both"/>
        <w:rPr>
          <w:del w:id="508" w:author="Trevor D." w:date="2021-10-03T12:14:00Z"/>
          <w:rFonts w:ascii="Times New Roman" w:hAnsi="Times New Roman" w:cs="Times New Roman"/>
          <w:sz w:val="24"/>
          <w:szCs w:val="24"/>
        </w:rPr>
      </w:pPr>
      <w:r w:rsidRPr="003C78ED">
        <w:rPr>
          <w:rFonts w:ascii="Times New Roman" w:hAnsi="Times New Roman" w:cs="Times New Roman"/>
          <w:sz w:val="24"/>
          <w:szCs w:val="24"/>
        </w:rPr>
        <w:t>Culver, D.C. and Beattie, A.J., 1978. Myrmecochory in Viola: dynamics of seed-ant interactions in some West Virginia species. The journal of Ecology, pp.53-72.</w:t>
      </w:r>
    </w:p>
    <w:p w14:paraId="17A315AD" w14:textId="77777777" w:rsidR="00510833" w:rsidRPr="00B705D6" w:rsidRDefault="00510833">
      <w:pPr>
        <w:spacing w:after="120" w:line="240" w:lineRule="auto"/>
        <w:ind w:left="284" w:hanging="284"/>
        <w:jc w:val="both"/>
        <w:rPr>
          <w:ins w:id="509" w:author="Trevor D." w:date="2021-10-03T12:31:00Z"/>
          <w:rFonts w:ascii="Times New Roman" w:hAnsi="Times New Roman" w:cs="Times New Roman"/>
          <w:sz w:val="24"/>
          <w:szCs w:val="24"/>
        </w:rPr>
      </w:pPr>
    </w:p>
    <w:p w14:paraId="26D45A12" w14:textId="77C97D23"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ins w:id="510" w:author="Trevor D." w:date="2021-10-03T12:31:00Z">
        <w:r w:rsidRPr="00510833">
          <w:rPr>
            <w:rFonts w:ascii="Times New Roman" w:hAnsi="Times New Roman" w:cs="Times New Roman"/>
            <w:color w:val="222222"/>
            <w:sz w:val="24"/>
            <w:szCs w:val="24"/>
            <w:shd w:val="clear" w:color="auto" w:fill="FFFFFF"/>
          </w:rPr>
          <w:t xml:space="preserve">Desrochers, AM, Bain, JF, &amp; Warwick, SI (1988). The Biology of Canadian Weeds.: 89. Carduus nutans L. and Carduus </w:t>
        </w:r>
        <w:proofErr w:type="spellStart"/>
        <w:r w:rsidRPr="00510833">
          <w:rPr>
            <w:rFonts w:ascii="Times New Roman" w:hAnsi="Times New Roman" w:cs="Times New Roman"/>
            <w:color w:val="222222"/>
            <w:sz w:val="24"/>
            <w:szCs w:val="24"/>
            <w:shd w:val="clear" w:color="auto" w:fill="FFFFFF"/>
          </w:rPr>
          <w:t>acanthoides</w:t>
        </w:r>
        <w:proofErr w:type="spellEnd"/>
        <w:r w:rsidRPr="00510833">
          <w:rPr>
            <w:rFonts w:ascii="Times New Roman" w:hAnsi="Times New Roman" w:cs="Times New Roman"/>
            <w:color w:val="222222"/>
            <w:sz w:val="24"/>
            <w:szCs w:val="24"/>
            <w:shd w:val="clear" w:color="auto" w:fill="FFFFFF"/>
          </w:rPr>
          <w:t xml:space="preserve"> L. Canadian Journal of Plant Science , 68 (4), 1053-1068.</w:t>
        </w:r>
      </w:ins>
      <w:del w:id="511" w:author="Trevor D." w:date="2021-10-03T12:14:00Z">
        <w:r w:rsidR="00B705D6" w:rsidRPr="008E002A" w:rsidDel="003909FF">
          <w:rPr>
            <w:rFonts w:ascii="Times New Roman" w:hAnsi="Times New Roman" w:cs="Times New Roman"/>
            <w:color w:val="222222"/>
            <w:sz w:val="24"/>
            <w:szCs w:val="24"/>
            <w:shd w:val="clear" w:color="auto" w:fill="FFFFFF"/>
          </w:rPr>
          <w:delText>Desrochers, AM, Bain, JF, &amp; Warwick, SI (1988). The Biology of Canadian Weeds.: 89. Carduus nutans L. and Carduus acanthoides L. Canadian Journal of Plant Science , 68 (4), 1053-1068.</w:delText>
        </w:r>
      </w:del>
    </w:p>
    <w:p w14:paraId="16E14271" w14:textId="20962EFD"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 xml:space="preserve">Edwards, G., Clark, H. and Newton, P., 2001. The effects of elevated CO2 on seed production and seedling recruitment in a sheep-grazed pasture. </w:t>
      </w:r>
      <w:proofErr w:type="spellStart"/>
      <w:r w:rsidRPr="00B31113">
        <w:rPr>
          <w:rFonts w:ascii="Times New Roman" w:hAnsi="Times New Roman" w:cs="Times New Roman"/>
          <w:color w:val="222222"/>
          <w:sz w:val="24"/>
          <w:szCs w:val="24"/>
          <w:shd w:val="clear" w:color="auto" w:fill="FFFFFF"/>
        </w:rPr>
        <w:t>Oecologia</w:t>
      </w:r>
      <w:proofErr w:type="spellEnd"/>
      <w:r w:rsidRPr="00B31113">
        <w:rPr>
          <w:rFonts w:ascii="Times New Roman" w:hAnsi="Times New Roman" w:cs="Times New Roman"/>
          <w:color w:val="222222"/>
          <w:sz w:val="24"/>
          <w:szCs w:val="24"/>
          <w:shd w:val="clear" w:color="auto" w:fill="FFFFFF"/>
        </w:rPr>
        <w:t>, 127(3), pp.383-394.</w:t>
      </w:r>
    </w:p>
    <w:p w14:paraId="6D8AB863" w14:textId="34F6C5E0" w:rsidR="00497079" w:rsidRDefault="00497079" w:rsidP="00B705D6">
      <w:pPr>
        <w:spacing w:after="120" w:line="240" w:lineRule="auto"/>
        <w:ind w:left="284" w:hanging="284"/>
        <w:jc w:val="both"/>
        <w:rPr>
          <w:ins w:id="512" w:author="Trevor D." w:date="2021-10-01T19:40:00Z"/>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 xml:space="preserve">Edwards, W., Dunlop, M. and </w:t>
      </w:r>
      <w:proofErr w:type="spellStart"/>
      <w:r w:rsidRPr="00497079">
        <w:rPr>
          <w:rFonts w:ascii="Times New Roman" w:hAnsi="Times New Roman" w:cs="Times New Roman"/>
          <w:color w:val="222222"/>
          <w:sz w:val="24"/>
          <w:szCs w:val="24"/>
          <w:shd w:val="clear" w:color="auto" w:fill="FFFFFF"/>
        </w:rPr>
        <w:t>Rodgerson</w:t>
      </w:r>
      <w:proofErr w:type="spellEnd"/>
      <w:r w:rsidRPr="00497079">
        <w:rPr>
          <w:rFonts w:ascii="Times New Roman" w:hAnsi="Times New Roman" w:cs="Times New Roman"/>
          <w:color w:val="222222"/>
          <w:sz w:val="24"/>
          <w:szCs w:val="24"/>
          <w:shd w:val="clear" w:color="auto" w:fill="FFFFFF"/>
        </w:rPr>
        <w:t xml:space="preserve">, L., 2006. The evolution of rewards: seed dispersal, seed size and </w:t>
      </w:r>
      <w:proofErr w:type="spellStart"/>
      <w:r w:rsidRPr="00497079">
        <w:rPr>
          <w:rFonts w:ascii="Times New Roman" w:hAnsi="Times New Roman" w:cs="Times New Roman"/>
          <w:color w:val="222222"/>
          <w:sz w:val="24"/>
          <w:szCs w:val="24"/>
          <w:shd w:val="clear" w:color="auto" w:fill="FFFFFF"/>
        </w:rPr>
        <w:t>elaiosome</w:t>
      </w:r>
      <w:proofErr w:type="spellEnd"/>
      <w:r w:rsidRPr="00497079">
        <w:rPr>
          <w:rFonts w:ascii="Times New Roman" w:hAnsi="Times New Roman" w:cs="Times New Roman"/>
          <w:color w:val="222222"/>
          <w:sz w:val="24"/>
          <w:szCs w:val="24"/>
          <w:shd w:val="clear" w:color="auto" w:fill="FFFFFF"/>
        </w:rPr>
        <w:t xml:space="preserve"> size. Journal of Ecology, 94(3), pp.687-694.</w:t>
      </w:r>
    </w:p>
    <w:p w14:paraId="7A11EF40" w14:textId="7164AB26"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ins w:id="513" w:author="Trevor D." w:date="2021-10-01T19:40:00Z">
        <w:r w:rsidRPr="00AA33F4">
          <w:rPr>
            <w:rFonts w:ascii="Times New Roman" w:hAnsi="Times New Roman" w:cs="Times New Roman"/>
            <w:color w:val="222222"/>
            <w:sz w:val="24"/>
            <w:szCs w:val="24"/>
            <w:shd w:val="clear" w:color="auto" w:fill="FFFFFF"/>
          </w:rPr>
          <w:t xml:space="preserve">Fischer, C. and </w:t>
        </w:r>
        <w:proofErr w:type="spellStart"/>
        <w:r w:rsidRPr="00AA33F4">
          <w:rPr>
            <w:rFonts w:ascii="Times New Roman" w:hAnsi="Times New Roman" w:cs="Times New Roman"/>
            <w:color w:val="222222"/>
            <w:sz w:val="24"/>
            <w:szCs w:val="24"/>
            <w:shd w:val="clear" w:color="auto" w:fill="FFFFFF"/>
          </w:rPr>
          <w:t>Türke</w:t>
        </w:r>
        <w:proofErr w:type="spellEnd"/>
        <w:r w:rsidRPr="00AA33F4">
          <w:rPr>
            <w:rFonts w:ascii="Times New Roman" w:hAnsi="Times New Roman" w:cs="Times New Roman"/>
            <w:color w:val="222222"/>
            <w:sz w:val="24"/>
            <w:szCs w:val="24"/>
            <w:shd w:val="clear" w:color="auto" w:fill="FFFFFF"/>
          </w:rPr>
          <w:t xml:space="preserve">, M., 2016. Seed preferences by rodents in the </w:t>
        </w:r>
        <w:proofErr w:type="spellStart"/>
        <w:r w:rsidRPr="00AA33F4">
          <w:rPr>
            <w:rFonts w:ascii="Times New Roman" w:hAnsi="Times New Roman" w:cs="Times New Roman"/>
            <w:color w:val="222222"/>
            <w:sz w:val="24"/>
            <w:szCs w:val="24"/>
            <w:shd w:val="clear" w:color="auto" w:fill="FFFFFF"/>
          </w:rPr>
          <w:t>agri</w:t>
        </w:r>
        <w:proofErr w:type="spellEnd"/>
        <w:r w:rsidRPr="00AA33F4">
          <w:rPr>
            <w:rFonts w:ascii="Times New Roman" w:hAnsi="Times New Roman" w:cs="Times New Roman"/>
            <w:color w:val="222222"/>
            <w:sz w:val="24"/>
            <w:szCs w:val="24"/>
            <w:shd w:val="clear" w:color="auto" w:fill="FFFFFF"/>
          </w:rPr>
          <w:t>‐environment and implications for biological weed control. Ecology and evolution, 6(16), pp.5796-5807.</w:t>
        </w:r>
      </w:ins>
    </w:p>
    <w:p w14:paraId="580B7E70" w14:textId="3B8C48FF"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w:t>
      </w:r>
      <w:proofErr w:type="spellStart"/>
      <w:r w:rsidRPr="006D0C19">
        <w:rPr>
          <w:rFonts w:ascii="Times New Roman" w:hAnsi="Times New Roman" w:cs="Times New Roman"/>
          <w:color w:val="222222"/>
          <w:sz w:val="24"/>
          <w:szCs w:val="24"/>
          <w:shd w:val="clear" w:color="auto" w:fill="FFFFFF"/>
        </w:rPr>
        <w:t>Piñero</w:t>
      </w:r>
      <w:proofErr w:type="spellEnd"/>
      <w:r w:rsidRPr="006D0C19">
        <w:rPr>
          <w:rFonts w:ascii="Times New Roman" w:hAnsi="Times New Roman" w:cs="Times New Roman"/>
          <w:color w:val="222222"/>
          <w:sz w:val="24"/>
          <w:szCs w:val="24"/>
          <w:shd w:val="clear" w:color="auto" w:fill="FFFFFF"/>
        </w:rPr>
        <w:t xml:space="preserve">, C. and Schupp, E.W., 2008. Effectiveness of rodents as local seed dispersers of Holm oaks.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155(3), pp.529-537.</w:t>
      </w:r>
    </w:p>
    <w:p w14:paraId="0FD9454B" w14:textId="5BC5B8A7"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 xml:space="preserve">Griffiths, H.M., Ashton, L.A., Walker, A.E., Hasan, F., Evans, T.A., </w:t>
      </w:r>
      <w:proofErr w:type="spellStart"/>
      <w:r w:rsidRPr="00B26FC5">
        <w:rPr>
          <w:rFonts w:ascii="Times New Roman" w:hAnsi="Times New Roman" w:cs="Times New Roman"/>
          <w:color w:val="222222"/>
          <w:sz w:val="24"/>
          <w:szCs w:val="24"/>
          <w:shd w:val="clear" w:color="auto" w:fill="FFFFFF"/>
        </w:rPr>
        <w:t>Eggleton</w:t>
      </w:r>
      <w:proofErr w:type="spellEnd"/>
      <w:r w:rsidRPr="00B26FC5">
        <w:rPr>
          <w:rFonts w:ascii="Times New Roman" w:hAnsi="Times New Roman" w:cs="Times New Roman"/>
          <w:color w:val="222222"/>
          <w:sz w:val="24"/>
          <w:szCs w:val="24"/>
          <w:shd w:val="clear" w:color="auto" w:fill="FFFFFF"/>
        </w:rPr>
        <w:t>, P. and Parr, C.L., 2018. Ants are the major agents of resource removal from tropical rainforests. Journal of Animal Ecology, 87(1), pp.293-300.</w:t>
      </w:r>
    </w:p>
    <w:p w14:paraId="3EA90A28" w14:textId="3D6526A5"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Guitián</w:t>
      </w:r>
      <w:proofErr w:type="spellEnd"/>
      <w:r w:rsidRPr="00C05AC4">
        <w:rPr>
          <w:rFonts w:ascii="Times New Roman" w:hAnsi="Times New Roman" w:cs="Times New Roman"/>
          <w:color w:val="222222"/>
          <w:sz w:val="24"/>
          <w:szCs w:val="24"/>
          <w:shd w:val="clear" w:color="auto" w:fill="FFFFFF"/>
        </w:rPr>
        <w:t>, J., Fuentes, M., Bermejo, T. and López, B., 1992. Spatial variation in the interactions between Prunus mahaleb and frugivorous birds. Oikos, pp.125-130.</w:t>
      </w:r>
    </w:p>
    <w:p w14:paraId="6C884E85" w14:textId="7EAB1151"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 xml:space="preserve">Gurney, C.M., </w:t>
      </w:r>
      <w:proofErr w:type="spellStart"/>
      <w:r w:rsidRPr="005545D4">
        <w:rPr>
          <w:rFonts w:ascii="Times New Roman" w:hAnsi="Times New Roman" w:cs="Times New Roman"/>
          <w:color w:val="222222"/>
          <w:sz w:val="24"/>
          <w:szCs w:val="24"/>
          <w:shd w:val="clear" w:color="auto" w:fill="FFFFFF"/>
        </w:rPr>
        <w:t>Prugh</w:t>
      </w:r>
      <w:proofErr w:type="spellEnd"/>
      <w:r w:rsidRPr="005545D4">
        <w:rPr>
          <w:rFonts w:ascii="Times New Roman" w:hAnsi="Times New Roman" w:cs="Times New Roman"/>
          <w:color w:val="222222"/>
          <w:sz w:val="24"/>
          <w:szCs w:val="24"/>
          <w:shd w:val="clear" w:color="auto" w:fill="FFFFFF"/>
        </w:rPr>
        <w:t xml:space="preserve">, L.R. and </w:t>
      </w:r>
      <w:proofErr w:type="spellStart"/>
      <w:r w:rsidRPr="005545D4">
        <w:rPr>
          <w:rFonts w:ascii="Times New Roman" w:hAnsi="Times New Roman" w:cs="Times New Roman"/>
          <w:color w:val="222222"/>
          <w:sz w:val="24"/>
          <w:szCs w:val="24"/>
          <w:shd w:val="clear" w:color="auto" w:fill="FFFFFF"/>
        </w:rPr>
        <w:t>Brashares</w:t>
      </w:r>
      <w:proofErr w:type="spellEnd"/>
      <w:r w:rsidRPr="005545D4">
        <w:rPr>
          <w:rFonts w:ascii="Times New Roman" w:hAnsi="Times New Roman" w:cs="Times New Roman"/>
          <w:color w:val="222222"/>
          <w:sz w:val="24"/>
          <w:szCs w:val="24"/>
          <w:shd w:val="clear" w:color="auto" w:fill="FFFFFF"/>
        </w:rPr>
        <w:t>, J.S., 2015. Restoration of native plants is reduced by rodent-caused soil disturbance and seed removal. Rangeland Ecology &amp; Management, 68(4), pp.359-366.</w:t>
      </w:r>
    </w:p>
    <w:p w14:paraId="01DC05E9" w14:textId="661E18D6"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E57B27">
        <w:rPr>
          <w:rFonts w:ascii="Times New Roman" w:hAnsi="Times New Roman" w:cs="Times New Roman"/>
          <w:color w:val="222222"/>
          <w:sz w:val="24"/>
          <w:szCs w:val="24"/>
          <w:shd w:val="clear" w:color="auto" w:fill="FFFFFF"/>
        </w:rPr>
        <w:t>Hämäläinen</w:t>
      </w:r>
      <w:proofErr w:type="spellEnd"/>
      <w:r w:rsidRPr="00E57B27">
        <w:rPr>
          <w:rFonts w:ascii="Times New Roman" w:hAnsi="Times New Roman" w:cs="Times New Roman"/>
          <w:color w:val="222222"/>
          <w:sz w:val="24"/>
          <w:szCs w:val="24"/>
          <w:shd w:val="clear" w:color="auto" w:fill="FFFFFF"/>
        </w:rPr>
        <w:t xml:space="preserve">, A., Broadley, K., </w:t>
      </w:r>
      <w:proofErr w:type="spellStart"/>
      <w:r w:rsidRPr="00E57B27">
        <w:rPr>
          <w:rFonts w:ascii="Times New Roman" w:hAnsi="Times New Roman" w:cs="Times New Roman"/>
          <w:color w:val="222222"/>
          <w:sz w:val="24"/>
          <w:szCs w:val="24"/>
          <w:shd w:val="clear" w:color="auto" w:fill="FFFFFF"/>
        </w:rPr>
        <w:t>Droghini</w:t>
      </w:r>
      <w:proofErr w:type="spellEnd"/>
      <w:r w:rsidRPr="00E57B27">
        <w:rPr>
          <w:rFonts w:ascii="Times New Roman" w:hAnsi="Times New Roman" w:cs="Times New Roman"/>
          <w:color w:val="222222"/>
          <w:sz w:val="24"/>
          <w:szCs w:val="24"/>
          <w:shd w:val="clear" w:color="auto" w:fill="FFFFFF"/>
        </w:rPr>
        <w:t>, A., Haines, J.A., Lamb, C.T., Boutin, S. and Gilbert, S., 2017. The ecological significance of secondary seed dispersal by carnivores. Ecosphere, 8(2), p.e01685.</w:t>
      </w:r>
    </w:p>
    <w:p w14:paraId="6F46EAB5" w14:textId="75607A7D"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 and Beattie, A.J., 1990. Seed dispersal by ants. Scientific American, 263(2), pp.76-83B.</w:t>
      </w:r>
    </w:p>
    <w:p w14:paraId="114806F2" w14:textId="7AE1195E"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36781">
        <w:rPr>
          <w:rFonts w:ascii="Times New Roman" w:hAnsi="Times New Roman" w:cs="Times New Roman"/>
          <w:color w:val="222222"/>
          <w:sz w:val="24"/>
          <w:szCs w:val="24"/>
          <w:shd w:val="clear" w:color="auto" w:fill="FFFFFF"/>
        </w:rPr>
        <w:lastRenderedPageBreak/>
        <w:t>Hedhly</w:t>
      </w:r>
      <w:proofErr w:type="spellEnd"/>
      <w:r w:rsidRPr="00236781">
        <w:rPr>
          <w:rFonts w:ascii="Times New Roman" w:hAnsi="Times New Roman" w:cs="Times New Roman"/>
          <w:color w:val="222222"/>
          <w:sz w:val="24"/>
          <w:szCs w:val="24"/>
          <w:shd w:val="clear" w:color="auto" w:fill="FFFFFF"/>
        </w:rPr>
        <w:t xml:space="preserve">, A., </w:t>
      </w:r>
      <w:proofErr w:type="spellStart"/>
      <w:r w:rsidRPr="00236781">
        <w:rPr>
          <w:rFonts w:ascii="Times New Roman" w:hAnsi="Times New Roman" w:cs="Times New Roman"/>
          <w:color w:val="222222"/>
          <w:sz w:val="24"/>
          <w:szCs w:val="24"/>
          <w:shd w:val="clear" w:color="auto" w:fill="FFFFFF"/>
        </w:rPr>
        <w:t>Hormaza</w:t>
      </w:r>
      <w:proofErr w:type="spellEnd"/>
      <w:r w:rsidRPr="00236781">
        <w:rPr>
          <w:rFonts w:ascii="Times New Roman" w:hAnsi="Times New Roman" w:cs="Times New Roman"/>
          <w:color w:val="222222"/>
          <w:sz w:val="24"/>
          <w:szCs w:val="24"/>
          <w:shd w:val="clear" w:color="auto" w:fill="FFFFFF"/>
        </w:rPr>
        <w:t>, J.I. and Herrero, M., 2009. Global warming and sexual plant reproduction. Trends in plant science, 14(1), pp.30-36.</w:t>
      </w:r>
    </w:p>
    <w:p w14:paraId="16CDC364" w14:textId="236A2F3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 xml:space="preserve">Herrera, C.M. and </w:t>
      </w: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1981. Prunus mahaleb and birds: the high‐efficiency seed dispersal system of a temperate fruiting tree. Ecological monographs, 51(2), pp.203-218.</w:t>
      </w:r>
    </w:p>
    <w:p w14:paraId="3BA22593" w14:textId="6E105CD9"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 and Jansen, P.A., 2012. A telemetric thread tag for tracking seed dispersal by scatter-hoarding rodents. Plant Ecology, 213(6), pp.933-943.</w:t>
      </w:r>
    </w:p>
    <w:p w14:paraId="2F77112A" w14:textId="1F643DE0" w:rsidR="0068123F" w:rsidDel="00AA33F4" w:rsidRDefault="0068123F" w:rsidP="006030AB">
      <w:pPr>
        <w:spacing w:after="120" w:line="240" w:lineRule="auto"/>
        <w:ind w:left="284" w:hanging="284"/>
        <w:jc w:val="both"/>
        <w:rPr>
          <w:del w:id="514" w:author="Trevor D." w:date="2021-10-01T19:42:00Z"/>
          <w:rFonts w:ascii="Times New Roman" w:hAnsi="Times New Roman" w:cs="Times New Roman"/>
          <w:color w:val="222222"/>
          <w:sz w:val="24"/>
          <w:szCs w:val="24"/>
          <w:shd w:val="clear" w:color="auto" w:fill="FFFFFF"/>
        </w:rPr>
      </w:pPr>
      <w:r w:rsidRPr="0068123F">
        <w:rPr>
          <w:rFonts w:ascii="Times New Roman" w:hAnsi="Times New Roman" w:cs="Times New Roman"/>
          <w:color w:val="222222"/>
          <w:sz w:val="24"/>
          <w:szCs w:val="24"/>
          <w:shd w:val="clear" w:color="auto" w:fill="FFFFFF"/>
        </w:rPr>
        <w:t>Hodkinson, D.J. and Thompson, K., 1997. Plant dispersal: the role of man. Journal of Applied Ecology, pp.1484-1496.</w:t>
      </w:r>
    </w:p>
    <w:p w14:paraId="4F05A5F4" w14:textId="63A67A23" w:rsidR="0018488E" w:rsidRDefault="0018488E">
      <w:pPr>
        <w:spacing w:after="120" w:line="240" w:lineRule="auto"/>
        <w:ind w:left="284" w:hanging="284"/>
        <w:jc w:val="both"/>
        <w:rPr>
          <w:rFonts w:ascii="Times New Roman" w:hAnsi="Times New Roman" w:cs="Times New Roman"/>
          <w:color w:val="222222"/>
          <w:sz w:val="24"/>
          <w:szCs w:val="24"/>
          <w:shd w:val="clear" w:color="auto" w:fill="FFFFFF"/>
        </w:rPr>
      </w:pPr>
      <w:del w:id="515" w:author="Trevor D." w:date="2021-10-01T19:42:00Z">
        <w:r w:rsidRPr="0018488E" w:rsidDel="00AA33F4">
          <w:rPr>
            <w:rFonts w:ascii="Times New Roman" w:hAnsi="Times New Roman" w:cs="Times New Roman"/>
            <w:color w:val="222222"/>
            <w:sz w:val="24"/>
            <w:szCs w:val="24"/>
            <w:shd w:val="clear" w:color="auto" w:fill="FFFFFF"/>
          </w:rPr>
          <w:delText>Honek, A., Martinkova, Z. and Saska, P., 2005. Post‐dispersal predation of Taraxacum officinale (dandelion) seed. Journal of Ecology, 93(2), pp.345-352.</w:delText>
        </w:r>
      </w:del>
    </w:p>
    <w:p w14:paraId="790C4DB5" w14:textId="5CF274DB"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Hulme, P.E., 1998. Post-dispersal seed predation: consequences for plant demography and evolution. Perspectives in Plant Ecology, Evolution and Systematics, 1(1), pp.32-46.</w:t>
      </w:r>
    </w:p>
    <w:p w14:paraId="5C79D53E" w14:textId="4234A732"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2041">
        <w:rPr>
          <w:rFonts w:ascii="Times New Roman" w:hAnsi="Times New Roman" w:cs="Times New Roman"/>
          <w:color w:val="222222"/>
          <w:sz w:val="24"/>
          <w:szCs w:val="24"/>
          <w:shd w:val="clear" w:color="auto" w:fill="FFFFFF"/>
        </w:rPr>
        <w:t xml:space="preserve">Hulme, P.E. and </w:t>
      </w:r>
      <w:proofErr w:type="spellStart"/>
      <w:r w:rsidRPr="003C2041">
        <w:rPr>
          <w:rFonts w:ascii="Times New Roman" w:hAnsi="Times New Roman" w:cs="Times New Roman"/>
          <w:color w:val="222222"/>
          <w:sz w:val="24"/>
          <w:szCs w:val="24"/>
          <w:shd w:val="clear" w:color="auto" w:fill="FFFFFF"/>
        </w:rPr>
        <w:t>Kollmann</w:t>
      </w:r>
      <w:proofErr w:type="spellEnd"/>
      <w:r w:rsidRPr="003C2041">
        <w:rPr>
          <w:rFonts w:ascii="Times New Roman" w:hAnsi="Times New Roman" w:cs="Times New Roman"/>
          <w:color w:val="222222"/>
          <w:sz w:val="24"/>
          <w:szCs w:val="24"/>
          <w:shd w:val="clear" w:color="auto" w:fill="FFFFFF"/>
        </w:rPr>
        <w:t>, J., 2005. Seed predator guilds, spatial variation in post-dispersal seed predation and potential effects on plant demography: a temperate perspective. Seed fate: Predation, dispersal and seedling establishment, pp.9-30.</w:t>
      </w:r>
    </w:p>
    <w:p w14:paraId="1385E74C" w14:textId="239A2A95"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 and Westoby, M., 1990. Removal rates of seeds adapted for dispersal by ants. Ecology, 71(1), pp.138-148.</w:t>
      </w:r>
    </w:p>
    <w:p w14:paraId="6C6050CC" w14:textId="78F30C91"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Hughes, L. and Westoby, M., 1992. Effect of diaspore characteristics on removal of seeds adapted for dispersal by ants. Ecology, 73(4), pp.1300-1312.</w:t>
      </w:r>
    </w:p>
    <w:p w14:paraId="1F361F1F" w14:textId="2F290B05"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 1970. Herbivores and the number of tree species in tropical forests. The American Naturalist, 104(940), pp.501-528.</w:t>
      </w:r>
    </w:p>
    <w:p w14:paraId="5C39DFBF" w14:textId="38CB316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 xml:space="preserve">Jensen, T.S. and Nielsen, O.F., 1986. Rodents as seed dispersers in a heath—oak wood succession. </w:t>
      </w:r>
      <w:proofErr w:type="spellStart"/>
      <w:r w:rsidRPr="006D0C19">
        <w:rPr>
          <w:rFonts w:ascii="Times New Roman" w:hAnsi="Times New Roman" w:cs="Times New Roman"/>
          <w:color w:val="222222"/>
          <w:sz w:val="24"/>
          <w:szCs w:val="24"/>
          <w:shd w:val="clear" w:color="auto" w:fill="FFFFFF"/>
        </w:rPr>
        <w:t>Oecologia</w:t>
      </w:r>
      <w:proofErr w:type="spellEnd"/>
      <w:r w:rsidRPr="006D0C19">
        <w:rPr>
          <w:rFonts w:ascii="Times New Roman" w:hAnsi="Times New Roman" w:cs="Times New Roman"/>
          <w:color w:val="222222"/>
          <w:sz w:val="24"/>
          <w:szCs w:val="24"/>
          <w:shd w:val="clear" w:color="auto" w:fill="FFFFFF"/>
        </w:rPr>
        <w:t>, 70(2), pp.214-221.</w:t>
      </w:r>
    </w:p>
    <w:p w14:paraId="6633E342" w14:textId="3323ADB3"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Jongejans</w:t>
      </w:r>
      <w:proofErr w:type="spellEnd"/>
      <w:r w:rsidRPr="00301B99">
        <w:rPr>
          <w:rFonts w:ascii="Times New Roman" w:hAnsi="Times New Roman" w:cs="Times New Roman"/>
          <w:color w:val="222222"/>
          <w:sz w:val="24"/>
          <w:szCs w:val="24"/>
          <w:shd w:val="clear" w:color="auto" w:fill="FFFFFF"/>
        </w:rPr>
        <w:t xml:space="preserve">, E., Shea, K., </w:t>
      </w: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xml:space="preserve">, O., Kelly, D. and </w:t>
      </w:r>
      <w:proofErr w:type="spellStart"/>
      <w:r w:rsidRPr="00301B99">
        <w:rPr>
          <w:rFonts w:ascii="Times New Roman" w:hAnsi="Times New Roman" w:cs="Times New Roman"/>
          <w:color w:val="222222"/>
          <w:sz w:val="24"/>
          <w:szCs w:val="24"/>
          <w:shd w:val="clear" w:color="auto" w:fill="FFFFFF"/>
        </w:rPr>
        <w:t>Ellner</w:t>
      </w:r>
      <w:proofErr w:type="spellEnd"/>
      <w:r w:rsidRPr="00301B99">
        <w:rPr>
          <w:rFonts w:ascii="Times New Roman" w:hAnsi="Times New Roman" w:cs="Times New Roman"/>
          <w:color w:val="222222"/>
          <w:sz w:val="24"/>
          <w:szCs w:val="24"/>
          <w:shd w:val="clear" w:color="auto" w:fill="FFFFFF"/>
        </w:rPr>
        <w:t>, S.P., 2011. Importance of individual and environmental variation for invasive species spread: a spatial integral projection model. Ecology, 92(1), pp.86-97.</w:t>
      </w:r>
    </w:p>
    <w:p w14:paraId="5CC0C439" w14:textId="360BB6F2"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Silverman, E. J., </w:t>
      </w:r>
      <w:proofErr w:type="spellStart"/>
      <w:r w:rsidRPr="008E002A">
        <w:rPr>
          <w:rFonts w:ascii="Times New Roman" w:hAnsi="Times New Roman" w:cs="Times New Roman"/>
          <w:color w:val="222222"/>
          <w:sz w:val="24"/>
          <w:szCs w:val="24"/>
          <w:shd w:val="clear" w:color="auto" w:fill="FFFFFF"/>
        </w:rPr>
        <w:t>Skarpaas</w:t>
      </w:r>
      <w:proofErr w:type="spellEnd"/>
      <w:r w:rsidRPr="008E002A">
        <w:rPr>
          <w:rFonts w:ascii="Times New Roman" w:hAnsi="Times New Roman" w:cs="Times New Roman"/>
          <w:color w:val="222222"/>
          <w:sz w:val="24"/>
          <w:szCs w:val="24"/>
          <w:shd w:val="clear" w:color="auto" w:fill="FFFFFF"/>
        </w:rPr>
        <w:t xml:space="preserve">, O., &amp; Shea, K. (2015). Post-dispersal seed removal of </w:t>
      </w:r>
      <w:r w:rsidRPr="003E2536">
        <w:rPr>
          <w:rFonts w:ascii="Times New Roman" w:hAnsi="Times New Roman" w:cs="Times New Roman"/>
          <w:i/>
          <w:iCs/>
          <w:color w:val="222222"/>
          <w:sz w:val="24"/>
          <w:szCs w:val="24"/>
          <w:shd w:val="clear" w:color="auto" w:fill="FFFFFF"/>
          <w:rPrChange w:id="516" w:author="Shea, Katriona" w:date="2021-08-16T17:05:00Z">
            <w:rPr>
              <w:rFonts w:ascii="Times New Roman" w:hAnsi="Times New Roman" w:cs="Times New Roman"/>
              <w:color w:val="222222"/>
              <w:sz w:val="24"/>
              <w:szCs w:val="24"/>
              <w:shd w:val="clear" w:color="auto" w:fill="FFFFFF"/>
            </w:rPr>
          </w:rPrChange>
        </w:rPr>
        <w:t>Carduus nutans</w:t>
      </w:r>
      <w:r w:rsidRPr="008E002A">
        <w:rPr>
          <w:rFonts w:ascii="Times New Roman" w:hAnsi="Times New Roman" w:cs="Times New Roman"/>
          <w:color w:val="222222"/>
          <w:sz w:val="24"/>
          <w:szCs w:val="24"/>
          <w:shd w:val="clear" w:color="auto" w:fill="FFFFFF"/>
        </w:rPr>
        <w:t xml:space="preserve"> and </w:t>
      </w:r>
      <w:r w:rsidRPr="003E2536">
        <w:rPr>
          <w:rFonts w:ascii="Times New Roman" w:hAnsi="Times New Roman" w:cs="Times New Roman"/>
          <w:i/>
          <w:iCs/>
          <w:color w:val="222222"/>
          <w:sz w:val="24"/>
          <w:szCs w:val="24"/>
          <w:shd w:val="clear" w:color="auto" w:fill="FFFFFF"/>
          <w:rPrChange w:id="517" w:author="Shea, Katriona" w:date="2021-08-16T17:06:00Z">
            <w:rPr>
              <w:rFonts w:ascii="Times New Roman" w:hAnsi="Times New Roman" w:cs="Times New Roman"/>
              <w:color w:val="222222"/>
              <w:sz w:val="24"/>
              <w:szCs w:val="24"/>
              <w:shd w:val="clear" w:color="auto" w:fill="FFFFFF"/>
            </w:rPr>
          </w:rPrChange>
        </w:rPr>
        <w:t xml:space="preserve">C. </w:t>
      </w:r>
      <w:proofErr w:type="spellStart"/>
      <w:r w:rsidRPr="003E2536">
        <w:rPr>
          <w:rFonts w:ascii="Times New Roman" w:hAnsi="Times New Roman" w:cs="Times New Roman"/>
          <w:i/>
          <w:iCs/>
          <w:color w:val="222222"/>
          <w:sz w:val="24"/>
          <w:szCs w:val="24"/>
          <w:shd w:val="clear" w:color="auto" w:fill="FFFFFF"/>
          <w:rPrChange w:id="518" w:author="Shea, Katriona" w:date="2021-08-16T17:06:00Z">
            <w:rPr>
              <w:rFonts w:ascii="Times New Roman" w:hAnsi="Times New Roman" w:cs="Times New Roman"/>
              <w:color w:val="222222"/>
              <w:sz w:val="24"/>
              <w:szCs w:val="24"/>
              <w:shd w:val="clear" w:color="auto" w:fill="FFFFFF"/>
            </w:rPr>
          </w:rPrChange>
        </w:rPr>
        <w:t>acanthoides</w:t>
      </w:r>
      <w:proofErr w:type="spellEnd"/>
      <w:r w:rsidRPr="008E002A">
        <w:rPr>
          <w:rFonts w:ascii="Times New Roman" w:hAnsi="Times New Roman" w:cs="Times New Roman"/>
          <w:color w:val="222222"/>
          <w:sz w:val="24"/>
          <w:szCs w:val="24"/>
          <w:shd w:val="clear" w:color="auto" w:fill="FFFFFF"/>
        </w:rPr>
        <w:t xml:space="preserve"> by insects and small mammals. Ecological research, 30(1), 173-180.</w:t>
      </w:r>
    </w:p>
    <w:p w14:paraId="7A763DB3" w14:textId="5359878C"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C05AC4">
        <w:rPr>
          <w:rFonts w:ascii="Times New Roman" w:hAnsi="Times New Roman" w:cs="Times New Roman"/>
          <w:color w:val="222222"/>
          <w:sz w:val="24"/>
          <w:szCs w:val="24"/>
          <w:shd w:val="clear" w:color="auto" w:fill="FFFFFF"/>
        </w:rPr>
        <w:t>Jordano</w:t>
      </w:r>
      <w:proofErr w:type="spellEnd"/>
      <w:r w:rsidRPr="00C05AC4">
        <w:rPr>
          <w:rFonts w:ascii="Times New Roman" w:hAnsi="Times New Roman" w:cs="Times New Roman"/>
          <w:color w:val="222222"/>
          <w:sz w:val="24"/>
          <w:szCs w:val="24"/>
          <w:shd w:val="clear" w:color="auto" w:fill="FFFFFF"/>
        </w:rPr>
        <w:t>, P., García, C., Godoy, J.A. and García-</w:t>
      </w:r>
      <w:proofErr w:type="spellStart"/>
      <w:r w:rsidRPr="00C05AC4">
        <w:rPr>
          <w:rFonts w:ascii="Times New Roman" w:hAnsi="Times New Roman" w:cs="Times New Roman"/>
          <w:color w:val="222222"/>
          <w:sz w:val="24"/>
          <w:szCs w:val="24"/>
          <w:shd w:val="clear" w:color="auto" w:fill="FFFFFF"/>
        </w:rPr>
        <w:t>Castaño</w:t>
      </w:r>
      <w:proofErr w:type="spellEnd"/>
      <w:r w:rsidRPr="00C05AC4">
        <w:rPr>
          <w:rFonts w:ascii="Times New Roman" w:hAnsi="Times New Roman" w:cs="Times New Roman"/>
          <w:color w:val="222222"/>
          <w:sz w:val="24"/>
          <w:szCs w:val="24"/>
          <w:shd w:val="clear" w:color="auto" w:fill="FFFFFF"/>
        </w:rPr>
        <w:t>, J.L., 2007. Differential contribution of frugivores to complex seed dispersal patterns. Proceedings of the National Academy of Sciences, 104(9), pp.3278-3282.</w:t>
      </w:r>
    </w:p>
    <w:p w14:paraId="7616A165" w14:textId="77777777"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 and Shea, K., 2021. Warming and shifting phenology accelerate an invasive plant life cycle. Ecology, 102(1), p.e03219.</w:t>
      </w:r>
    </w:p>
    <w:p w14:paraId="5839A727" w14:textId="41F52980" w:rsidR="00EF5383" w:rsidRDefault="00EF5383" w:rsidP="00B705D6">
      <w:pPr>
        <w:spacing w:after="120" w:line="240" w:lineRule="auto"/>
        <w:ind w:left="284" w:hanging="284"/>
        <w:jc w:val="both"/>
        <w:rPr>
          <w:rFonts w:ascii="Times New Roman" w:hAnsi="Times New Roman" w:cs="Times New Roman"/>
          <w:sz w:val="24"/>
          <w:szCs w:val="24"/>
          <w:shd w:val="clear" w:color="auto" w:fill="FFFFFF"/>
        </w:rPr>
      </w:pPr>
      <w:r w:rsidRPr="00EF5383">
        <w:rPr>
          <w:rFonts w:ascii="Times New Roman" w:hAnsi="Times New Roman" w:cs="Times New Roman"/>
          <w:sz w:val="24"/>
          <w:szCs w:val="24"/>
          <w:shd w:val="clear" w:color="auto" w:fill="FFFFFF"/>
        </w:rPr>
        <w:t>Lambert, J.E., Hulme, P.E. and Vander Wall, S.B., 2004. Seed fate: predation, dispersal, and seedling establishment. CABI.</w:t>
      </w:r>
    </w:p>
    <w:p w14:paraId="6F42C294" w14:textId="5CCA4EB0"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 xml:space="preserve">Lemke, A., Von Der Lippe, M. and </w:t>
      </w:r>
      <w:proofErr w:type="spellStart"/>
      <w:r w:rsidRPr="009D1071">
        <w:rPr>
          <w:rFonts w:ascii="Times New Roman" w:hAnsi="Times New Roman" w:cs="Times New Roman"/>
          <w:sz w:val="24"/>
          <w:szCs w:val="24"/>
          <w:shd w:val="clear" w:color="auto" w:fill="FFFFFF"/>
        </w:rPr>
        <w:t>Kowarik</w:t>
      </w:r>
      <w:proofErr w:type="spellEnd"/>
      <w:r w:rsidRPr="009D1071">
        <w:rPr>
          <w:rFonts w:ascii="Times New Roman" w:hAnsi="Times New Roman" w:cs="Times New Roman"/>
          <w:sz w:val="24"/>
          <w:szCs w:val="24"/>
          <w:shd w:val="clear" w:color="auto" w:fill="FFFFFF"/>
        </w:rPr>
        <w:t>, I., 2009. New opportunities for an old method: using fluorescent colours to measure seed dispersal. Journal of Applied Ecology, 46(5), pp.1122-1128.</w:t>
      </w:r>
    </w:p>
    <w:p w14:paraId="7393C773" w14:textId="67EEDED1" w:rsidR="00C93440" w:rsidRDefault="00C93440" w:rsidP="00B705D6">
      <w:pPr>
        <w:spacing w:after="120" w:line="240" w:lineRule="auto"/>
        <w:ind w:left="284" w:hanging="284"/>
        <w:jc w:val="both"/>
        <w:rPr>
          <w:ins w:id="519" w:author="Trevor D." w:date="2021-10-01T19:38:00Z"/>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 and Sargent, S., 2000. A simple method for tracking vertebrate‐dispersed seeds. Ecology, 81(1), pp.267-274.</w:t>
      </w:r>
    </w:p>
    <w:p w14:paraId="51E6F667" w14:textId="520F6DDE"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proofErr w:type="spellStart"/>
      <w:ins w:id="520" w:author="Trevor D." w:date="2021-10-01T19:39:00Z">
        <w:r w:rsidRPr="00AA33F4">
          <w:rPr>
            <w:rFonts w:ascii="Times New Roman" w:hAnsi="Times New Roman" w:cs="Times New Roman"/>
            <w:sz w:val="24"/>
            <w:szCs w:val="24"/>
            <w:shd w:val="clear" w:color="auto" w:fill="FFFFFF"/>
          </w:rPr>
          <w:lastRenderedPageBreak/>
          <w:t>Linabury</w:t>
        </w:r>
        <w:proofErr w:type="spellEnd"/>
        <w:r w:rsidRPr="00AA33F4">
          <w:rPr>
            <w:rFonts w:ascii="Times New Roman" w:hAnsi="Times New Roman" w:cs="Times New Roman"/>
            <w:sz w:val="24"/>
            <w:szCs w:val="24"/>
            <w:shd w:val="clear" w:color="auto" w:fill="FFFFFF"/>
          </w:rPr>
          <w:t xml:space="preserve">, M.C., Turley, N.E. and </w:t>
        </w:r>
        <w:proofErr w:type="spellStart"/>
        <w:r w:rsidRPr="00AA33F4">
          <w:rPr>
            <w:rFonts w:ascii="Times New Roman" w:hAnsi="Times New Roman" w:cs="Times New Roman"/>
            <w:sz w:val="24"/>
            <w:szCs w:val="24"/>
            <w:shd w:val="clear" w:color="auto" w:fill="FFFFFF"/>
          </w:rPr>
          <w:t>Brudvig</w:t>
        </w:r>
        <w:proofErr w:type="spellEnd"/>
        <w:r w:rsidRPr="00AA33F4">
          <w:rPr>
            <w:rFonts w:ascii="Times New Roman" w:hAnsi="Times New Roman" w:cs="Times New Roman"/>
            <w:sz w:val="24"/>
            <w:szCs w:val="24"/>
            <w:shd w:val="clear" w:color="auto" w:fill="FFFFFF"/>
          </w:rPr>
          <w:t>, L.A., 2019. Insects remove more seeds than mammals in first‐year prairie restorations. Restoration Ecology, 27(6), pp.1300-1306.</w:t>
        </w:r>
      </w:ins>
    </w:p>
    <w:p w14:paraId="39338E25" w14:textId="5AF094FC"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 xml:space="preserve">Michael, P.J., Owen, M.J. and Powles, S.B., 2010. Herbicide-resistant weed seeds contaminate grain sown in the Western Australian </w:t>
      </w:r>
      <w:proofErr w:type="spellStart"/>
      <w:r w:rsidRPr="0068123F">
        <w:rPr>
          <w:rFonts w:ascii="Times New Roman" w:hAnsi="Times New Roman" w:cs="Times New Roman"/>
          <w:sz w:val="24"/>
          <w:szCs w:val="24"/>
          <w:shd w:val="clear" w:color="auto" w:fill="FFFFFF"/>
        </w:rPr>
        <w:t>grainbelt</w:t>
      </w:r>
      <w:proofErr w:type="spellEnd"/>
      <w:r w:rsidRPr="0068123F">
        <w:rPr>
          <w:rFonts w:ascii="Times New Roman" w:hAnsi="Times New Roman" w:cs="Times New Roman"/>
          <w:sz w:val="24"/>
          <w:szCs w:val="24"/>
          <w:shd w:val="clear" w:color="auto" w:fill="FFFFFF"/>
        </w:rPr>
        <w:t>. Weed Science, 58(4), pp.466-472.</w:t>
      </w:r>
    </w:p>
    <w:p w14:paraId="5A906AC0" w14:textId="0D846DCD"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E57B27">
        <w:rPr>
          <w:rFonts w:ascii="Times New Roman" w:hAnsi="Times New Roman" w:cs="Times New Roman"/>
          <w:sz w:val="24"/>
          <w:szCs w:val="24"/>
          <w:shd w:val="clear" w:color="auto" w:fill="FFFFFF"/>
        </w:rPr>
        <w:t>Mokany</w:t>
      </w:r>
      <w:proofErr w:type="spellEnd"/>
      <w:r w:rsidRPr="00E57B27">
        <w:rPr>
          <w:rFonts w:ascii="Times New Roman" w:hAnsi="Times New Roman" w:cs="Times New Roman"/>
          <w:sz w:val="24"/>
          <w:szCs w:val="24"/>
          <w:shd w:val="clear" w:color="auto" w:fill="FFFFFF"/>
        </w:rPr>
        <w:t>, K., Prasad, S. and Westcott, D.A., 2014. Loss of frugivore seed dispersal services under climate change. Nature Communications, 5(1), pp.1-7.</w:t>
      </w:r>
    </w:p>
    <w:p w14:paraId="7C1EAAE2" w14:textId="350E7AC0" w:rsidR="00C05AC4" w:rsidRPr="00C05AC4" w:rsidRDefault="00C05AC4" w:rsidP="00B705D6">
      <w:pPr>
        <w:spacing w:after="120" w:line="240" w:lineRule="auto"/>
        <w:ind w:left="284" w:hanging="284"/>
        <w:jc w:val="both"/>
        <w:rPr>
          <w:rFonts w:ascii="Times New Roman" w:hAnsi="Times New Roman" w:cs="Times New Roman"/>
          <w:sz w:val="24"/>
          <w:szCs w:val="24"/>
          <w:shd w:val="clear" w:color="auto" w:fill="FFFFFF"/>
        </w:rPr>
      </w:pPr>
      <w:proofErr w:type="spellStart"/>
      <w:r w:rsidRPr="00C05AC4">
        <w:rPr>
          <w:rFonts w:ascii="Times New Roman" w:hAnsi="Times New Roman" w:cs="Times New Roman"/>
          <w:sz w:val="24"/>
          <w:szCs w:val="24"/>
          <w:shd w:val="clear" w:color="auto" w:fill="FFFFFF"/>
        </w:rPr>
        <w:t>Molau</w:t>
      </w:r>
      <w:proofErr w:type="spellEnd"/>
      <w:r w:rsidRPr="00C05AC4">
        <w:rPr>
          <w:rFonts w:ascii="Times New Roman" w:hAnsi="Times New Roman" w:cs="Times New Roman"/>
          <w:sz w:val="24"/>
          <w:szCs w:val="24"/>
          <w:shd w:val="clear" w:color="auto" w:fill="FFFFFF"/>
        </w:rPr>
        <w:t xml:space="preserve"> U, P. </w:t>
      </w:r>
      <w:proofErr w:type="spellStart"/>
      <w:r w:rsidRPr="00C05AC4">
        <w:rPr>
          <w:rFonts w:ascii="Times New Roman" w:hAnsi="Times New Roman" w:cs="Times New Roman"/>
          <w:sz w:val="24"/>
          <w:szCs w:val="24"/>
          <w:shd w:val="clear" w:color="auto" w:fill="FFFFFF"/>
        </w:rPr>
        <w:t>Mølgaard</w:t>
      </w:r>
      <w:proofErr w:type="spellEnd"/>
      <w:r w:rsidRPr="00C05AC4">
        <w:rPr>
          <w:rFonts w:ascii="Times New Roman" w:hAnsi="Times New Roman" w:cs="Times New Roman"/>
          <w:sz w:val="24"/>
          <w:szCs w:val="24"/>
          <w:shd w:val="clear" w:color="auto" w:fill="FFFFFF"/>
        </w:rPr>
        <w:t xml:space="preserve"> P (1996). International Tundra Experiment Manual. Danish Polar Centre, Copenhagen.</w:t>
      </w:r>
    </w:p>
    <w:p w14:paraId="476A3F6E" w14:textId="1EE8F3B0" w:rsidR="00AE3CF1" w:rsidRDefault="00AE3CF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E3CF1">
        <w:rPr>
          <w:rFonts w:ascii="Times New Roman" w:hAnsi="Times New Roman" w:cs="Times New Roman"/>
          <w:color w:val="222222"/>
          <w:sz w:val="24"/>
          <w:szCs w:val="24"/>
          <w:shd w:val="clear" w:color="auto" w:fill="FFFFFF"/>
        </w:rPr>
        <w:t>Nathan, R., 2007. Total dispersal kernels and the evaluation of diversity and similarity in complex dispersal systems. Seed dispersal: theory and its application in a changing world, pp.252-276.</w:t>
      </w:r>
    </w:p>
    <w:p w14:paraId="794488C2" w14:textId="6D3C3948"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Pemberton, R. W., &amp; Irving, D. W. (1990). </w:t>
      </w:r>
      <w:proofErr w:type="spellStart"/>
      <w:r w:rsidRPr="008E002A">
        <w:rPr>
          <w:rFonts w:ascii="Times New Roman" w:hAnsi="Times New Roman" w:cs="Times New Roman"/>
          <w:color w:val="222222"/>
          <w:sz w:val="24"/>
          <w:szCs w:val="24"/>
          <w:shd w:val="clear" w:color="auto" w:fill="FFFFFF"/>
        </w:rPr>
        <w:t>Elaiosomes</w:t>
      </w:r>
      <w:proofErr w:type="spellEnd"/>
      <w:r w:rsidRPr="008E002A">
        <w:rPr>
          <w:rFonts w:ascii="Times New Roman" w:hAnsi="Times New Roman" w:cs="Times New Roman"/>
          <w:color w:val="222222"/>
          <w:sz w:val="24"/>
          <w:szCs w:val="24"/>
          <w:shd w:val="clear" w:color="auto" w:fill="FFFFFF"/>
        </w:rPr>
        <w:t xml:space="preserve"> on weed seeds and the potential for myrmecochory in naturalized plants. Weed Science, 615-619.</w:t>
      </w:r>
    </w:p>
    <w:p w14:paraId="3A6E78FE" w14:textId="59E261AF"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 xml:space="preserve">Penn, H.J. and </w:t>
      </w:r>
      <w:proofErr w:type="spellStart"/>
      <w:r w:rsidRPr="00EF5383">
        <w:rPr>
          <w:rFonts w:ascii="Times New Roman" w:hAnsi="Times New Roman" w:cs="Times New Roman"/>
          <w:color w:val="222222"/>
          <w:sz w:val="24"/>
          <w:szCs w:val="24"/>
          <w:shd w:val="clear" w:color="auto" w:fill="FFFFFF"/>
        </w:rPr>
        <w:t>Crist</w:t>
      </w:r>
      <w:proofErr w:type="spellEnd"/>
      <w:r w:rsidRPr="00EF5383">
        <w:rPr>
          <w:rFonts w:ascii="Times New Roman" w:hAnsi="Times New Roman" w:cs="Times New Roman"/>
          <w:color w:val="222222"/>
          <w:sz w:val="24"/>
          <w:szCs w:val="24"/>
          <w:shd w:val="clear" w:color="auto" w:fill="FFFFFF"/>
        </w:rPr>
        <w:t>, T.O., 2018. From dispersal to predation: A global synthesis of ant–seed interactions. Ecology and evolution, 8(18), pp.9122-9138.</w:t>
      </w:r>
    </w:p>
    <w:p w14:paraId="467680D6" w14:textId="44D672CA"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 xml:space="preserve">Pons, J. and </w:t>
      </w:r>
      <w:proofErr w:type="spellStart"/>
      <w:r w:rsidRPr="001536F2">
        <w:rPr>
          <w:rFonts w:ascii="Times New Roman" w:hAnsi="Times New Roman" w:cs="Times New Roman"/>
          <w:color w:val="222222"/>
          <w:sz w:val="24"/>
          <w:szCs w:val="24"/>
          <w:shd w:val="clear" w:color="auto" w:fill="FFFFFF"/>
        </w:rPr>
        <w:t>Pausas</w:t>
      </w:r>
      <w:proofErr w:type="spellEnd"/>
      <w:r w:rsidRPr="001536F2">
        <w:rPr>
          <w:rFonts w:ascii="Times New Roman" w:hAnsi="Times New Roman" w:cs="Times New Roman"/>
          <w:color w:val="222222"/>
          <w:sz w:val="24"/>
          <w:szCs w:val="24"/>
          <w:shd w:val="clear" w:color="auto" w:fill="FFFFFF"/>
        </w:rPr>
        <w:t xml:space="preserve">, J.G., 2007. Acorn dispersal estimated by radio-tracking. </w:t>
      </w:r>
      <w:proofErr w:type="spellStart"/>
      <w:r w:rsidRPr="001536F2">
        <w:rPr>
          <w:rFonts w:ascii="Times New Roman" w:hAnsi="Times New Roman" w:cs="Times New Roman"/>
          <w:color w:val="222222"/>
          <w:sz w:val="24"/>
          <w:szCs w:val="24"/>
          <w:shd w:val="clear" w:color="auto" w:fill="FFFFFF"/>
        </w:rPr>
        <w:t>Oecologia</w:t>
      </w:r>
      <w:proofErr w:type="spellEnd"/>
      <w:r w:rsidRPr="001536F2">
        <w:rPr>
          <w:rFonts w:ascii="Times New Roman" w:hAnsi="Times New Roman" w:cs="Times New Roman"/>
          <w:color w:val="222222"/>
          <w:sz w:val="24"/>
          <w:szCs w:val="24"/>
          <w:shd w:val="clear" w:color="auto" w:fill="FFFFFF"/>
        </w:rPr>
        <w:t>, 153(4), pp.903-911.</w:t>
      </w:r>
    </w:p>
    <w:p w14:paraId="008D2244" w14:textId="7BA60D9E" w:rsidR="006F3305" w:rsidRDefault="006F330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F3305">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51F4DAA"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D1071">
        <w:rPr>
          <w:rFonts w:ascii="Times New Roman" w:hAnsi="Times New Roman" w:cs="Times New Roman"/>
          <w:color w:val="222222"/>
          <w:sz w:val="24"/>
          <w:szCs w:val="24"/>
          <w:shd w:val="clear" w:color="auto" w:fill="FFFFFF"/>
        </w:rPr>
        <w:t xml:space="preserve">Reiter, J., Curio, E., </w:t>
      </w:r>
      <w:proofErr w:type="spellStart"/>
      <w:r w:rsidRPr="009D1071">
        <w:rPr>
          <w:rFonts w:ascii="Times New Roman" w:hAnsi="Times New Roman" w:cs="Times New Roman"/>
          <w:color w:val="222222"/>
          <w:sz w:val="24"/>
          <w:szCs w:val="24"/>
          <w:shd w:val="clear" w:color="auto" w:fill="FFFFFF"/>
        </w:rPr>
        <w:t>Tacud</w:t>
      </w:r>
      <w:proofErr w:type="spellEnd"/>
      <w:r w:rsidRPr="009D1071">
        <w:rPr>
          <w:rFonts w:ascii="Times New Roman" w:hAnsi="Times New Roman" w:cs="Times New Roman"/>
          <w:color w:val="222222"/>
          <w:sz w:val="24"/>
          <w:szCs w:val="24"/>
          <w:shd w:val="clear" w:color="auto" w:fill="FFFFFF"/>
        </w:rPr>
        <w:t xml:space="preserve">, B., Urbina, H. and Geronimo, F., 2006. Tracking Bat‐Dispersed Seeds Using Fluorescent Pigment 1. </w:t>
      </w:r>
      <w:proofErr w:type="spellStart"/>
      <w:r w:rsidRPr="009D1071">
        <w:rPr>
          <w:rFonts w:ascii="Times New Roman" w:hAnsi="Times New Roman" w:cs="Times New Roman"/>
          <w:color w:val="222222"/>
          <w:sz w:val="24"/>
          <w:szCs w:val="24"/>
          <w:shd w:val="clear" w:color="auto" w:fill="FFFFFF"/>
        </w:rPr>
        <w:t>Biotropica</w:t>
      </w:r>
      <w:proofErr w:type="spellEnd"/>
      <w:r w:rsidRPr="009D1071">
        <w:rPr>
          <w:rFonts w:ascii="Times New Roman" w:hAnsi="Times New Roman" w:cs="Times New Roman"/>
          <w:color w:val="222222"/>
          <w:sz w:val="24"/>
          <w:szCs w:val="24"/>
          <w:shd w:val="clear" w:color="auto" w:fill="FFFFFF"/>
        </w:rPr>
        <w:t>: The Journal of Biology and Conservation, 38(1), pp.64-68.</w:t>
      </w:r>
    </w:p>
    <w:p w14:paraId="142A8C70" w14:textId="335D4078"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 xml:space="preserve">Rogers, H.S., Beckman, N.G., </w:t>
      </w:r>
      <w:proofErr w:type="spellStart"/>
      <w:r w:rsidRPr="00951781">
        <w:rPr>
          <w:rFonts w:ascii="Times New Roman" w:hAnsi="Times New Roman" w:cs="Times New Roman"/>
          <w:color w:val="222222"/>
          <w:sz w:val="24"/>
          <w:szCs w:val="24"/>
          <w:shd w:val="clear" w:color="auto" w:fill="FFFFFF"/>
        </w:rPr>
        <w:t>Hartig</w:t>
      </w:r>
      <w:proofErr w:type="spellEnd"/>
      <w:r w:rsidRPr="00951781">
        <w:rPr>
          <w:rFonts w:ascii="Times New Roman" w:hAnsi="Times New Roman" w:cs="Times New Roman"/>
          <w:color w:val="222222"/>
          <w:sz w:val="24"/>
          <w:szCs w:val="24"/>
          <w:shd w:val="clear" w:color="auto" w:fill="FFFFFF"/>
        </w:rPr>
        <w:t xml:space="preserve">, F., Johnson, J.S., </w:t>
      </w:r>
      <w:proofErr w:type="spellStart"/>
      <w:r w:rsidRPr="00951781">
        <w:rPr>
          <w:rFonts w:ascii="Times New Roman" w:hAnsi="Times New Roman" w:cs="Times New Roman"/>
          <w:color w:val="222222"/>
          <w:sz w:val="24"/>
          <w:szCs w:val="24"/>
          <w:shd w:val="clear" w:color="auto" w:fill="FFFFFF"/>
        </w:rPr>
        <w:t>Pufal</w:t>
      </w:r>
      <w:proofErr w:type="spellEnd"/>
      <w:r w:rsidRPr="00951781">
        <w:rPr>
          <w:rFonts w:ascii="Times New Roman" w:hAnsi="Times New Roman" w:cs="Times New Roman"/>
          <w:color w:val="222222"/>
          <w:sz w:val="24"/>
          <w:szCs w:val="24"/>
          <w:shd w:val="clear" w:color="auto" w:fill="FFFFFF"/>
        </w:rPr>
        <w:t xml:space="preserve">, G., Shea, K., </w:t>
      </w:r>
      <w:proofErr w:type="spellStart"/>
      <w:r w:rsidRPr="00951781">
        <w:rPr>
          <w:rFonts w:ascii="Times New Roman" w:hAnsi="Times New Roman" w:cs="Times New Roman"/>
          <w:color w:val="222222"/>
          <w:sz w:val="24"/>
          <w:szCs w:val="24"/>
          <w:shd w:val="clear" w:color="auto" w:fill="FFFFFF"/>
        </w:rPr>
        <w:t>Zurell</w:t>
      </w:r>
      <w:proofErr w:type="spellEnd"/>
      <w:r w:rsidRPr="00951781">
        <w:rPr>
          <w:rFonts w:ascii="Times New Roman" w:hAnsi="Times New Roman" w:cs="Times New Roman"/>
          <w:color w:val="222222"/>
          <w:sz w:val="24"/>
          <w:szCs w:val="24"/>
          <w:shd w:val="clear" w:color="auto" w:fill="FFFFFF"/>
        </w:rPr>
        <w:t xml:space="preserve">, D., Bullock, J.M., Cantrell, R.S., Loiselle, B. and </w:t>
      </w:r>
      <w:proofErr w:type="spellStart"/>
      <w:r w:rsidRPr="00951781">
        <w:rPr>
          <w:rFonts w:ascii="Times New Roman" w:hAnsi="Times New Roman" w:cs="Times New Roman"/>
          <w:color w:val="222222"/>
          <w:sz w:val="24"/>
          <w:szCs w:val="24"/>
          <w:shd w:val="clear" w:color="auto" w:fill="FFFFFF"/>
        </w:rPr>
        <w:t>Pejchar</w:t>
      </w:r>
      <w:proofErr w:type="spellEnd"/>
      <w:r w:rsidRPr="00951781">
        <w:rPr>
          <w:rFonts w:ascii="Times New Roman" w:hAnsi="Times New Roman" w:cs="Times New Roman"/>
          <w:color w:val="222222"/>
          <w:sz w:val="24"/>
          <w:szCs w:val="24"/>
          <w:shd w:val="clear" w:color="auto" w:fill="FFFFFF"/>
        </w:rPr>
        <w:t xml:space="preserve">, L., 2019. The total dispersal kernel: a review and future directions. </w:t>
      </w:r>
      <w:proofErr w:type="spellStart"/>
      <w:r w:rsidRPr="00951781">
        <w:rPr>
          <w:rFonts w:ascii="Times New Roman" w:hAnsi="Times New Roman" w:cs="Times New Roman"/>
          <w:color w:val="222222"/>
          <w:sz w:val="24"/>
          <w:szCs w:val="24"/>
          <w:shd w:val="clear" w:color="auto" w:fill="FFFFFF"/>
        </w:rPr>
        <w:t>AoB</w:t>
      </w:r>
      <w:proofErr w:type="spellEnd"/>
      <w:r w:rsidRPr="00951781">
        <w:rPr>
          <w:rFonts w:ascii="Times New Roman" w:hAnsi="Times New Roman" w:cs="Times New Roman"/>
          <w:color w:val="222222"/>
          <w:sz w:val="24"/>
          <w:szCs w:val="24"/>
          <w:shd w:val="clear" w:color="auto" w:fill="FFFFFF"/>
        </w:rPr>
        <w:t xml:space="preserve"> Plants, 11(5), p.plz042.</w:t>
      </w:r>
    </w:p>
    <w:p w14:paraId="1B7F0999" w14:textId="0B936062"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 and Schaefer, H.M., 2012. The conservation physiology of seed dispersal. Philosophical Transactions of the Royal Society B: Biological Sciences, 367(1596), pp.1708-1718.</w:t>
      </w:r>
    </w:p>
    <w:p w14:paraId="5C524E05" w14:textId="51B88145"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 xml:space="preserve">Sales, L.P., Kissling, W.D., </w:t>
      </w:r>
      <w:proofErr w:type="spellStart"/>
      <w:r w:rsidRPr="00E57B27">
        <w:rPr>
          <w:rFonts w:ascii="Times New Roman" w:hAnsi="Times New Roman" w:cs="Times New Roman"/>
          <w:color w:val="222222"/>
          <w:sz w:val="24"/>
          <w:szCs w:val="24"/>
          <w:shd w:val="clear" w:color="auto" w:fill="FFFFFF"/>
        </w:rPr>
        <w:t>Galetti</w:t>
      </w:r>
      <w:proofErr w:type="spellEnd"/>
      <w:r w:rsidRPr="00E57B27">
        <w:rPr>
          <w:rFonts w:ascii="Times New Roman" w:hAnsi="Times New Roman" w:cs="Times New Roman"/>
          <w:color w:val="222222"/>
          <w:sz w:val="24"/>
          <w:szCs w:val="24"/>
          <w:shd w:val="clear" w:color="auto" w:fill="FFFFFF"/>
        </w:rPr>
        <w:t xml:space="preserve">, M., </w:t>
      </w:r>
      <w:proofErr w:type="spellStart"/>
      <w:r w:rsidRPr="00E57B27">
        <w:rPr>
          <w:rFonts w:ascii="Times New Roman" w:hAnsi="Times New Roman" w:cs="Times New Roman"/>
          <w:color w:val="222222"/>
          <w:sz w:val="24"/>
          <w:szCs w:val="24"/>
          <w:shd w:val="clear" w:color="auto" w:fill="FFFFFF"/>
        </w:rPr>
        <w:t>Naimi</w:t>
      </w:r>
      <w:proofErr w:type="spellEnd"/>
      <w:r w:rsidRPr="00E57B27">
        <w:rPr>
          <w:rFonts w:ascii="Times New Roman" w:hAnsi="Times New Roman" w:cs="Times New Roman"/>
          <w:color w:val="222222"/>
          <w:sz w:val="24"/>
          <w:szCs w:val="24"/>
          <w:shd w:val="clear" w:color="auto" w:fill="FFFFFF"/>
        </w:rPr>
        <w:t>, B. and M Pires, M., 2021. Climate change reshapes the eco‐evolutionary dynamics of a Neotropical seed dispersal system. Global Ecology and Biogeography, 30(5), pp.1129-1138.</w:t>
      </w:r>
    </w:p>
    <w:p w14:paraId="037FF92D" w14:textId="4F5A7DE8"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 xml:space="preserve">Sato, S., </w:t>
      </w:r>
      <w:proofErr w:type="spellStart"/>
      <w:r w:rsidRPr="00236781">
        <w:rPr>
          <w:rFonts w:ascii="Times New Roman" w:hAnsi="Times New Roman" w:cs="Times New Roman"/>
          <w:color w:val="222222"/>
          <w:sz w:val="24"/>
          <w:szCs w:val="24"/>
          <w:shd w:val="clear" w:color="auto" w:fill="FFFFFF"/>
        </w:rPr>
        <w:t>Kamiyama</w:t>
      </w:r>
      <w:proofErr w:type="spellEnd"/>
      <w:r w:rsidRPr="00236781">
        <w:rPr>
          <w:rFonts w:ascii="Times New Roman" w:hAnsi="Times New Roman" w:cs="Times New Roman"/>
          <w:color w:val="222222"/>
          <w:sz w:val="24"/>
          <w:szCs w:val="24"/>
          <w:shd w:val="clear" w:color="auto" w:fill="FFFFFF"/>
        </w:rPr>
        <w:t>, M., Iwata, T., Makita, N., Furukawa, H. and Ikeda, H., 2006. Moderate increase of mean daily temperature adversely affects fruit set of Lycopersicon esculentum by disrupting specific physiological processes in male reproductive development. Annals of Botany, 97(5), pp.731-738.</w:t>
      </w:r>
    </w:p>
    <w:p w14:paraId="1F1BC321" w14:textId="7D4843D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04FAB">
        <w:rPr>
          <w:rFonts w:ascii="Times New Roman" w:hAnsi="Times New Roman" w:cs="Times New Roman"/>
          <w:color w:val="222222"/>
          <w:sz w:val="24"/>
          <w:szCs w:val="24"/>
          <w:shd w:val="clear" w:color="auto" w:fill="FFFFFF"/>
        </w:rPr>
        <w:t>Shimono</w:t>
      </w:r>
      <w:proofErr w:type="spellEnd"/>
      <w:r w:rsidRPr="00204FAB">
        <w:rPr>
          <w:rFonts w:ascii="Times New Roman" w:hAnsi="Times New Roman" w:cs="Times New Roman"/>
          <w:color w:val="222222"/>
          <w:sz w:val="24"/>
          <w:szCs w:val="24"/>
          <w:shd w:val="clear" w:color="auto" w:fill="FFFFFF"/>
        </w:rPr>
        <w:t xml:space="preserve">, Y. and </w:t>
      </w:r>
      <w:proofErr w:type="spellStart"/>
      <w:r w:rsidRPr="00204FAB">
        <w:rPr>
          <w:rFonts w:ascii="Times New Roman" w:hAnsi="Times New Roman" w:cs="Times New Roman"/>
          <w:color w:val="222222"/>
          <w:sz w:val="24"/>
          <w:szCs w:val="24"/>
          <w:shd w:val="clear" w:color="auto" w:fill="FFFFFF"/>
        </w:rPr>
        <w:t>Konuma</w:t>
      </w:r>
      <w:proofErr w:type="spellEnd"/>
      <w:r w:rsidRPr="00204FAB">
        <w:rPr>
          <w:rFonts w:ascii="Times New Roman" w:hAnsi="Times New Roman" w:cs="Times New Roman"/>
          <w:color w:val="222222"/>
          <w:sz w:val="24"/>
          <w:szCs w:val="24"/>
          <w:shd w:val="clear" w:color="auto" w:fill="FFFFFF"/>
        </w:rPr>
        <w:t>, A., 2008. Effects of human‐mediated processes on weed species composition in internationally traded grain commodities. Weed Research, 48(1), pp.10-18.</w:t>
      </w:r>
    </w:p>
    <w:p w14:paraId="585F394A" w14:textId="4E1F1B23"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Singh, R.P., Prasad, P.V. and Reddy, K.R., 2013. Impacts of changing climate and climate variability on seed production and seed industry. Advances in Agronomy, 118, pp.49-110.</w:t>
      </w:r>
    </w:p>
    <w:p w14:paraId="1A60F199" w14:textId="3B5A7DA3"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01B99">
        <w:rPr>
          <w:rFonts w:ascii="Times New Roman" w:hAnsi="Times New Roman" w:cs="Times New Roman"/>
          <w:color w:val="222222"/>
          <w:sz w:val="24"/>
          <w:szCs w:val="24"/>
          <w:shd w:val="clear" w:color="auto" w:fill="FFFFFF"/>
        </w:rPr>
        <w:t>Skarpaas</w:t>
      </w:r>
      <w:proofErr w:type="spellEnd"/>
      <w:r w:rsidRPr="00301B99">
        <w:rPr>
          <w:rFonts w:ascii="Times New Roman" w:hAnsi="Times New Roman" w:cs="Times New Roman"/>
          <w:color w:val="222222"/>
          <w:sz w:val="24"/>
          <w:szCs w:val="24"/>
          <w:shd w:val="clear" w:color="auto" w:fill="FFFFFF"/>
        </w:rPr>
        <w:t>, O. and Shea, K., 2007. Dispersal patterns, dispersal mechanisms, and invasion wave speeds for invasive thistles. The American Naturalist, 170(3), pp.421-430.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lastRenderedPageBreak/>
        <w:t>Skinner, K., Smith, L., &amp; Rice, P. (2000). Using noxious weed lists to prioritize targets for developing weed management strategies. Weed Science, 48(5), 640-644.</w:t>
      </w:r>
    </w:p>
    <w:p w14:paraId="342DFC90" w14:textId="7B6DF256" w:rsidR="001C7AE8" w:rsidRDefault="001C7AE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C7AE8">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p>
    <w:p w14:paraId="487B1DB3" w14:textId="50A2054D" w:rsidR="00394E95" w:rsidRDefault="00394E95" w:rsidP="00B705D6">
      <w:pPr>
        <w:spacing w:after="120" w:line="240" w:lineRule="auto"/>
        <w:ind w:left="284" w:hanging="284"/>
        <w:jc w:val="both"/>
        <w:rPr>
          <w:ins w:id="521" w:author="Trevor D." w:date="2021-10-01T17:41:00Z"/>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Taylor, K., Brummer, T., Taper, M.L., Wing, A. and </w:t>
      </w:r>
      <w:proofErr w:type="spellStart"/>
      <w:r w:rsidRPr="00394E95">
        <w:rPr>
          <w:rFonts w:ascii="Times New Roman" w:hAnsi="Times New Roman" w:cs="Times New Roman"/>
          <w:color w:val="222222"/>
          <w:sz w:val="24"/>
          <w:szCs w:val="24"/>
          <w:shd w:val="clear" w:color="auto" w:fill="FFFFFF"/>
        </w:rPr>
        <w:t>Rew</w:t>
      </w:r>
      <w:proofErr w:type="spellEnd"/>
      <w:r w:rsidRPr="00394E95">
        <w:rPr>
          <w:rFonts w:ascii="Times New Roman" w:hAnsi="Times New Roman" w:cs="Times New Roman"/>
          <w:color w:val="222222"/>
          <w:sz w:val="24"/>
          <w:szCs w:val="24"/>
          <w:shd w:val="clear" w:color="auto" w:fill="FFFFFF"/>
        </w:rPr>
        <w:t>, L.J., 2012. Human‐mediated long‐distance dispersal: an empirical evaluation of seed dispersal by vehicles. Diversity and Distributions, 18(9), pp.942-951.</w:t>
      </w:r>
    </w:p>
    <w:p w14:paraId="72B2358F" w14:textId="6CA15515"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ins w:id="522" w:author="Trevor D." w:date="2021-10-01T17:41:00Z">
        <w:r w:rsidRPr="00757024">
          <w:rPr>
            <w:rFonts w:ascii="Times New Roman" w:hAnsi="Times New Roman" w:cs="Times New Roman"/>
            <w:color w:val="222222"/>
            <w:sz w:val="24"/>
            <w:szCs w:val="24"/>
            <w:shd w:val="clear" w:color="auto" w:fill="FFFFFF"/>
          </w:rPr>
          <w:t>Teller, B.J., Zhang, R. and Shea, K., 2016. Seed release in a changing climate: initiation of movement increases spread of an invasive species under simulated climate warming. Diversity and Distributions, 22(6), pp.708-716.</w:t>
        </w:r>
      </w:ins>
    </w:p>
    <w:p w14:paraId="540B0EE6" w14:textId="6B9D0D8B"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 xml:space="preserve">Thomas, J.M.G., </w:t>
      </w:r>
      <w:proofErr w:type="spellStart"/>
      <w:r w:rsidRPr="002C5462">
        <w:rPr>
          <w:rFonts w:ascii="Times New Roman" w:hAnsi="Times New Roman" w:cs="Times New Roman"/>
          <w:color w:val="222222"/>
          <w:sz w:val="24"/>
          <w:szCs w:val="24"/>
          <w:shd w:val="clear" w:color="auto" w:fill="FFFFFF"/>
        </w:rPr>
        <w:t>Boote</w:t>
      </w:r>
      <w:proofErr w:type="spellEnd"/>
      <w:r w:rsidRPr="002C5462">
        <w:rPr>
          <w:rFonts w:ascii="Times New Roman" w:hAnsi="Times New Roman" w:cs="Times New Roman"/>
          <w:color w:val="222222"/>
          <w:sz w:val="24"/>
          <w:szCs w:val="24"/>
          <w:shd w:val="clear" w:color="auto" w:fill="FFFFFF"/>
        </w:rPr>
        <w:t>, K.J., Allen, L.H., Gallo‐Meagher, M. and Davis, J.M., 2003. Elevated temperature and carbon dioxide effects on soybean seed composition and transcript abundance. Crop Science, 43(4), pp.1548-1557.</w:t>
      </w:r>
    </w:p>
    <w:p w14:paraId="7F8922CE" w14:textId="2BA096D3"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proofErr w:type="spellEnd"/>
      <w:r w:rsidRPr="00B8707D">
        <w:rPr>
          <w:rFonts w:ascii="Times New Roman" w:hAnsi="Times New Roman" w:cs="Times New Roman"/>
          <w:color w:val="222222"/>
          <w:sz w:val="24"/>
          <w:szCs w:val="24"/>
          <w:shd w:val="clear" w:color="auto" w:fill="FFFFFF"/>
        </w:rPr>
        <w:t xml:space="preserve">, B., </w:t>
      </w:r>
      <w:proofErr w:type="spellStart"/>
      <w:r w:rsidRPr="00B8707D">
        <w:rPr>
          <w:rFonts w:ascii="Times New Roman" w:hAnsi="Times New Roman" w:cs="Times New Roman"/>
          <w:color w:val="222222"/>
          <w:sz w:val="24"/>
          <w:szCs w:val="24"/>
          <w:shd w:val="clear" w:color="auto" w:fill="FFFFFF"/>
        </w:rPr>
        <w:t>Körner</w:t>
      </w:r>
      <w:proofErr w:type="spellEnd"/>
      <w:r w:rsidRPr="00B8707D">
        <w:rPr>
          <w:rFonts w:ascii="Times New Roman" w:hAnsi="Times New Roman" w:cs="Times New Roman"/>
          <w:color w:val="222222"/>
          <w:sz w:val="24"/>
          <w:szCs w:val="24"/>
          <w:shd w:val="clear" w:color="auto" w:fill="FFFFFF"/>
        </w:rPr>
        <w:t xml:space="preserve">, C. and </w:t>
      </w:r>
      <w:proofErr w:type="spellStart"/>
      <w:r w:rsidRPr="00B8707D">
        <w:rPr>
          <w:rFonts w:ascii="Times New Roman" w:hAnsi="Times New Roman" w:cs="Times New Roman"/>
          <w:color w:val="222222"/>
          <w:sz w:val="24"/>
          <w:szCs w:val="24"/>
          <w:shd w:val="clear" w:color="auto" w:fill="FFFFFF"/>
        </w:rPr>
        <w:t>Stöcklin</w:t>
      </w:r>
      <w:proofErr w:type="spellEnd"/>
      <w:r w:rsidRPr="00B8707D">
        <w:rPr>
          <w:rFonts w:ascii="Times New Roman" w:hAnsi="Times New Roman" w:cs="Times New Roman"/>
          <w:color w:val="222222"/>
          <w:sz w:val="24"/>
          <w:szCs w:val="24"/>
          <w:shd w:val="clear" w:color="auto" w:fill="FFFFFF"/>
        </w:rPr>
        <w:t>, J., 2003. Seed production and seed quality in a calcareous grassland in elevated CO2. Global Change Biology, 9(6), pp.873-884.</w:t>
      </w:r>
    </w:p>
    <w:p w14:paraId="620C3731" w14:textId="0E935DE4"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8E002A">
        <w:rPr>
          <w:rFonts w:ascii="Times New Roman" w:hAnsi="Times New Roman" w:cs="Times New Roman"/>
          <w:color w:val="222222"/>
          <w:sz w:val="24"/>
          <w:szCs w:val="24"/>
          <w:shd w:val="clear" w:color="auto" w:fill="FFFFFF"/>
        </w:rPr>
        <w:t>Trumble</w:t>
      </w:r>
      <w:proofErr w:type="spellEnd"/>
      <w:r w:rsidRPr="008E002A">
        <w:rPr>
          <w:rFonts w:ascii="Times New Roman" w:hAnsi="Times New Roman" w:cs="Times New Roman"/>
          <w:color w:val="222222"/>
          <w:sz w:val="24"/>
          <w:szCs w:val="24"/>
          <w:shd w:val="clear" w:color="auto" w:fill="FFFFFF"/>
        </w:rPr>
        <w:t xml:space="preserve">, J.T. and </w:t>
      </w:r>
      <w:proofErr w:type="spellStart"/>
      <w:r w:rsidRPr="008E002A">
        <w:rPr>
          <w:rFonts w:ascii="Times New Roman" w:hAnsi="Times New Roman" w:cs="Times New Roman"/>
          <w:color w:val="222222"/>
          <w:sz w:val="24"/>
          <w:szCs w:val="24"/>
          <w:shd w:val="clear" w:color="auto" w:fill="FFFFFF"/>
        </w:rPr>
        <w:t>Kok</w:t>
      </w:r>
      <w:proofErr w:type="spellEnd"/>
      <w:r w:rsidRPr="008E002A">
        <w:rPr>
          <w:rFonts w:ascii="Times New Roman" w:hAnsi="Times New Roman" w:cs="Times New Roman"/>
          <w:color w:val="222222"/>
          <w:sz w:val="24"/>
          <w:szCs w:val="24"/>
          <w:shd w:val="clear" w:color="auto" w:fill="FFFFFF"/>
        </w:rPr>
        <w:t>, L.T., 1982. Integrated pest management techniques in thistle suppression in pastures of North America. Weed Research, 22(6), pp.345-359.</w:t>
      </w:r>
    </w:p>
    <w:p w14:paraId="46859A31" w14:textId="774083FE"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 2001. The evolutionary ecology of nut dispersal. The Botanical Review, 67(1), pp.74-117.</w:t>
      </w:r>
    </w:p>
    <w:p w14:paraId="011491E7" w14:textId="486CA53D"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 xml:space="preserve">Vander Wall, S.B. and </w:t>
      </w:r>
      <w:proofErr w:type="spellStart"/>
      <w:r w:rsidRPr="006C2638">
        <w:rPr>
          <w:rFonts w:ascii="Times New Roman" w:hAnsi="Times New Roman" w:cs="Times New Roman"/>
          <w:color w:val="222222"/>
          <w:sz w:val="24"/>
          <w:szCs w:val="24"/>
          <w:shd w:val="clear" w:color="auto" w:fill="FFFFFF"/>
        </w:rPr>
        <w:t>Longland</w:t>
      </w:r>
      <w:proofErr w:type="spellEnd"/>
      <w:r w:rsidRPr="006C2638">
        <w:rPr>
          <w:rFonts w:ascii="Times New Roman" w:hAnsi="Times New Roman" w:cs="Times New Roman"/>
          <w:color w:val="222222"/>
          <w:sz w:val="24"/>
          <w:szCs w:val="24"/>
          <w:shd w:val="clear" w:color="auto" w:fill="FFFFFF"/>
        </w:rPr>
        <w:t xml:space="preserve">, W.S., 2004. </w:t>
      </w:r>
      <w:proofErr w:type="spellStart"/>
      <w:r w:rsidRPr="006C2638">
        <w:rPr>
          <w:rFonts w:ascii="Times New Roman" w:hAnsi="Times New Roman" w:cs="Times New Roman"/>
          <w:color w:val="222222"/>
          <w:sz w:val="24"/>
          <w:szCs w:val="24"/>
          <w:shd w:val="clear" w:color="auto" w:fill="FFFFFF"/>
        </w:rPr>
        <w:t>Diplochory</w:t>
      </w:r>
      <w:proofErr w:type="spellEnd"/>
      <w:r w:rsidRPr="006C2638">
        <w:rPr>
          <w:rFonts w:ascii="Times New Roman" w:hAnsi="Times New Roman" w:cs="Times New Roman"/>
          <w:color w:val="222222"/>
          <w:sz w:val="24"/>
          <w:szCs w:val="24"/>
          <w:shd w:val="clear" w:color="auto" w:fill="FFFFFF"/>
        </w:rPr>
        <w:t>: are two seed dispersers better than one?. Trends in ecology &amp; evolution, 19(3), pp.155-161.</w:t>
      </w:r>
    </w:p>
    <w:p w14:paraId="0B0BEACF" w14:textId="033F0A00" w:rsidR="00286EBE" w:rsidRDefault="00286EBE"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286EBE">
        <w:rPr>
          <w:rFonts w:ascii="Times New Roman" w:hAnsi="Times New Roman" w:cs="Times New Roman"/>
          <w:color w:val="222222"/>
          <w:sz w:val="24"/>
          <w:szCs w:val="24"/>
          <w:shd w:val="clear" w:color="auto" w:fill="FFFFFF"/>
        </w:rPr>
        <w:t>Vander Wall, S.B., Forget, P.M., Lambert, J.E. and Hulme, P.E., 2005</w:t>
      </w:r>
      <w:r>
        <w:rPr>
          <w:rFonts w:ascii="Times New Roman" w:hAnsi="Times New Roman" w:cs="Times New Roman"/>
          <w:color w:val="222222"/>
          <w:sz w:val="24"/>
          <w:szCs w:val="24"/>
          <w:shd w:val="clear" w:color="auto" w:fill="FFFFFF"/>
        </w:rPr>
        <w:t>a</w:t>
      </w:r>
      <w:r w:rsidRPr="00286EBE">
        <w:rPr>
          <w:rFonts w:ascii="Times New Roman" w:hAnsi="Times New Roman" w:cs="Times New Roman"/>
          <w:color w:val="222222"/>
          <w:sz w:val="24"/>
          <w:szCs w:val="24"/>
          <w:shd w:val="clear" w:color="auto" w:fill="FFFFFF"/>
        </w:rPr>
        <w:t>. Seed fate pathways: filling the gap between parent and offspring. Seed fate: Predation, dispersal and seedling establishment, pp.1-8.</w:t>
      </w:r>
    </w:p>
    <w:p w14:paraId="5078CEB1" w14:textId="62F8167E"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 and Beck, M.J., 2005</w:t>
      </w:r>
      <w:r w:rsidR="00286EBE">
        <w:rPr>
          <w:rFonts w:ascii="Times New Roman" w:hAnsi="Times New Roman" w:cs="Times New Roman"/>
          <w:color w:val="222222"/>
          <w:sz w:val="24"/>
          <w:szCs w:val="24"/>
          <w:shd w:val="clear" w:color="auto" w:fill="FFFFFF"/>
        </w:rPr>
        <w:t>b</w:t>
      </w:r>
      <w:r w:rsidRPr="005F553C">
        <w:rPr>
          <w:rFonts w:ascii="Times New Roman" w:hAnsi="Times New Roman" w:cs="Times New Roman"/>
          <w:color w:val="222222"/>
          <w:sz w:val="24"/>
          <w:szCs w:val="24"/>
          <w:shd w:val="clear" w:color="auto" w:fill="FFFFFF"/>
        </w:rPr>
        <w:t>. Seed removal, seed predation, and secondary dispersal. Ecology, 86(3), pp.801-806.</w:t>
      </w:r>
    </w:p>
    <w:p w14:paraId="68AD858C" w14:textId="7E90CCDB"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394E95">
        <w:rPr>
          <w:rFonts w:ascii="Times New Roman" w:hAnsi="Times New Roman" w:cs="Times New Roman"/>
          <w:color w:val="222222"/>
          <w:sz w:val="24"/>
          <w:szCs w:val="24"/>
          <w:shd w:val="clear" w:color="auto" w:fill="FFFFFF"/>
        </w:rPr>
        <w:t>Veldman</w:t>
      </w:r>
      <w:proofErr w:type="spellEnd"/>
      <w:r w:rsidRPr="00394E95">
        <w:rPr>
          <w:rFonts w:ascii="Times New Roman" w:hAnsi="Times New Roman" w:cs="Times New Roman"/>
          <w:color w:val="222222"/>
          <w:sz w:val="24"/>
          <w:szCs w:val="24"/>
          <w:shd w:val="clear" w:color="auto" w:fill="FFFFFF"/>
        </w:rPr>
        <w:t xml:space="preserve">, J.W. and Putz, F.E., 2010. Long‐distance dispersal of invasive grasses by logging vehicles in a tropical dry forest. </w:t>
      </w:r>
      <w:proofErr w:type="spellStart"/>
      <w:r w:rsidRPr="00394E95">
        <w:rPr>
          <w:rFonts w:ascii="Times New Roman" w:hAnsi="Times New Roman" w:cs="Times New Roman"/>
          <w:color w:val="222222"/>
          <w:sz w:val="24"/>
          <w:szCs w:val="24"/>
          <w:shd w:val="clear" w:color="auto" w:fill="FFFFFF"/>
        </w:rPr>
        <w:t>Biotropica</w:t>
      </w:r>
      <w:proofErr w:type="spellEnd"/>
      <w:r w:rsidRPr="00394E95">
        <w:rPr>
          <w:rFonts w:ascii="Times New Roman" w:hAnsi="Times New Roman" w:cs="Times New Roman"/>
          <w:color w:val="222222"/>
          <w:sz w:val="24"/>
          <w:szCs w:val="24"/>
          <w:shd w:val="clear" w:color="auto" w:fill="FFFFFF"/>
        </w:rPr>
        <w:t>, 42(6), pp.697-703.</w:t>
      </w:r>
    </w:p>
    <w:p w14:paraId="64CB48F6" w14:textId="5B7E6D3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Von Der Lippe, M., Bullock, J.M., </w:t>
      </w:r>
      <w:proofErr w:type="spellStart"/>
      <w:r w:rsidRPr="00394E95">
        <w:rPr>
          <w:rFonts w:ascii="Times New Roman" w:hAnsi="Times New Roman" w:cs="Times New Roman"/>
          <w:color w:val="222222"/>
          <w:sz w:val="24"/>
          <w:szCs w:val="24"/>
          <w:shd w:val="clear" w:color="auto" w:fill="FFFFFF"/>
        </w:rPr>
        <w:t>Kowarik</w:t>
      </w:r>
      <w:proofErr w:type="spellEnd"/>
      <w:r w:rsidRPr="00394E95">
        <w:rPr>
          <w:rFonts w:ascii="Times New Roman" w:hAnsi="Times New Roman" w:cs="Times New Roman"/>
          <w:color w:val="222222"/>
          <w:sz w:val="24"/>
          <w:szCs w:val="24"/>
          <w:shd w:val="clear" w:color="auto" w:fill="FFFFFF"/>
        </w:rPr>
        <w:t xml:space="preserve">, I., </w:t>
      </w:r>
      <w:proofErr w:type="spellStart"/>
      <w:r w:rsidRPr="00394E95">
        <w:rPr>
          <w:rFonts w:ascii="Times New Roman" w:hAnsi="Times New Roman" w:cs="Times New Roman"/>
          <w:color w:val="222222"/>
          <w:sz w:val="24"/>
          <w:szCs w:val="24"/>
          <w:shd w:val="clear" w:color="auto" w:fill="FFFFFF"/>
        </w:rPr>
        <w:t>Knopp</w:t>
      </w:r>
      <w:proofErr w:type="spellEnd"/>
      <w:r w:rsidRPr="00394E95">
        <w:rPr>
          <w:rFonts w:ascii="Times New Roman" w:hAnsi="Times New Roman" w:cs="Times New Roman"/>
          <w:color w:val="222222"/>
          <w:sz w:val="24"/>
          <w:szCs w:val="24"/>
          <w:shd w:val="clear" w:color="auto" w:fill="FFFFFF"/>
        </w:rPr>
        <w:t xml:space="preserve">, T. and Wichmann, M., 2013. Human-mediated dispersal of seeds by the airflow of vehicles. </w:t>
      </w:r>
      <w:proofErr w:type="spellStart"/>
      <w:r w:rsidRPr="00394E95">
        <w:rPr>
          <w:rFonts w:ascii="Times New Roman" w:hAnsi="Times New Roman" w:cs="Times New Roman"/>
          <w:color w:val="222222"/>
          <w:sz w:val="24"/>
          <w:szCs w:val="24"/>
          <w:shd w:val="clear" w:color="auto" w:fill="FFFFFF"/>
        </w:rPr>
        <w:t>PloS</w:t>
      </w:r>
      <w:proofErr w:type="spellEnd"/>
      <w:r w:rsidRPr="00394E95">
        <w:rPr>
          <w:rFonts w:ascii="Times New Roman" w:hAnsi="Times New Roman" w:cs="Times New Roman"/>
          <w:color w:val="222222"/>
          <w:sz w:val="24"/>
          <w:szCs w:val="24"/>
          <w:shd w:val="clear" w:color="auto" w:fill="FFFFFF"/>
        </w:rPr>
        <w:t xml:space="preserve"> one, 8(1), p.e52733.</w:t>
      </w:r>
    </w:p>
    <w:p w14:paraId="1C313538" w14:textId="4E134D42"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 xml:space="preserve">Way, D.A., </w:t>
      </w:r>
      <w:proofErr w:type="spellStart"/>
      <w:r w:rsidRPr="00B8707D">
        <w:rPr>
          <w:rFonts w:ascii="Times New Roman" w:hAnsi="Times New Roman" w:cs="Times New Roman"/>
          <w:color w:val="222222"/>
          <w:sz w:val="24"/>
          <w:szCs w:val="24"/>
          <w:shd w:val="clear" w:color="auto" w:fill="FFFFFF"/>
        </w:rPr>
        <w:t>Ladeau</w:t>
      </w:r>
      <w:proofErr w:type="spellEnd"/>
      <w:r w:rsidRPr="00B8707D">
        <w:rPr>
          <w:rFonts w:ascii="Times New Roman" w:hAnsi="Times New Roman" w:cs="Times New Roman"/>
          <w:color w:val="222222"/>
          <w:sz w:val="24"/>
          <w:szCs w:val="24"/>
          <w:shd w:val="clear" w:color="auto" w:fill="FFFFFF"/>
        </w:rPr>
        <w:t xml:space="preserve">, S.L., McCarthy, H.R., Clark, J.S., Oren, R.A.M., </w:t>
      </w:r>
      <w:proofErr w:type="spellStart"/>
      <w:r w:rsidRPr="00B8707D">
        <w:rPr>
          <w:rFonts w:ascii="Times New Roman" w:hAnsi="Times New Roman" w:cs="Times New Roman"/>
          <w:color w:val="222222"/>
          <w:sz w:val="24"/>
          <w:szCs w:val="24"/>
          <w:shd w:val="clear" w:color="auto" w:fill="FFFFFF"/>
        </w:rPr>
        <w:t>Finzi</w:t>
      </w:r>
      <w:proofErr w:type="spellEnd"/>
      <w:r w:rsidRPr="00B8707D">
        <w:rPr>
          <w:rFonts w:ascii="Times New Roman" w:hAnsi="Times New Roman" w:cs="Times New Roman"/>
          <w:color w:val="222222"/>
          <w:sz w:val="24"/>
          <w:szCs w:val="24"/>
          <w:shd w:val="clear" w:color="auto" w:fill="FFFFFF"/>
        </w:rPr>
        <w:t xml:space="preserve">, A.C. and Jackson, R.B., 2010. Greater seed production in elevated CO2 is not accompanied by reduced seed quality in Pinus </w:t>
      </w:r>
      <w:proofErr w:type="spellStart"/>
      <w:r w:rsidRPr="00B8707D">
        <w:rPr>
          <w:rFonts w:ascii="Times New Roman" w:hAnsi="Times New Roman" w:cs="Times New Roman"/>
          <w:color w:val="222222"/>
          <w:sz w:val="24"/>
          <w:szCs w:val="24"/>
          <w:shd w:val="clear" w:color="auto" w:fill="FFFFFF"/>
        </w:rPr>
        <w:t>taeda</w:t>
      </w:r>
      <w:proofErr w:type="spellEnd"/>
      <w:r w:rsidRPr="00B8707D">
        <w:rPr>
          <w:rFonts w:ascii="Times New Roman" w:hAnsi="Times New Roman" w:cs="Times New Roman"/>
          <w:color w:val="222222"/>
          <w:sz w:val="24"/>
          <w:szCs w:val="24"/>
          <w:shd w:val="clear" w:color="auto" w:fill="FFFFFF"/>
        </w:rPr>
        <w:t xml:space="preserve"> L. Global Change Biology, 16(3), pp.1046-1056.</w:t>
      </w:r>
    </w:p>
    <w:p w14:paraId="37D4C15B" w14:textId="58CDF483"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Wichmann, M.C., Alexander, M.J., </w:t>
      </w:r>
      <w:proofErr w:type="spellStart"/>
      <w:r w:rsidRPr="00394E95">
        <w:rPr>
          <w:rFonts w:ascii="Times New Roman" w:hAnsi="Times New Roman" w:cs="Times New Roman"/>
          <w:color w:val="222222"/>
          <w:sz w:val="24"/>
          <w:szCs w:val="24"/>
          <w:shd w:val="clear" w:color="auto" w:fill="FFFFFF"/>
        </w:rPr>
        <w:t>Soons</w:t>
      </w:r>
      <w:proofErr w:type="spellEnd"/>
      <w:r w:rsidRPr="00394E95">
        <w:rPr>
          <w:rFonts w:ascii="Times New Roman" w:hAnsi="Times New Roman" w:cs="Times New Roman"/>
          <w:color w:val="222222"/>
          <w:sz w:val="24"/>
          <w:szCs w:val="24"/>
          <w:shd w:val="clear" w:color="auto" w:fill="FFFFFF"/>
        </w:rPr>
        <w:t xml:space="preserve">, M.B., Galsworthy, S., Dunne, L., Gould, R., Fairfax, C., </w:t>
      </w:r>
      <w:proofErr w:type="spellStart"/>
      <w:r w:rsidRPr="00394E95">
        <w:rPr>
          <w:rFonts w:ascii="Times New Roman" w:hAnsi="Times New Roman" w:cs="Times New Roman"/>
          <w:color w:val="222222"/>
          <w:sz w:val="24"/>
          <w:szCs w:val="24"/>
          <w:shd w:val="clear" w:color="auto" w:fill="FFFFFF"/>
        </w:rPr>
        <w:t>Niggemann</w:t>
      </w:r>
      <w:proofErr w:type="spellEnd"/>
      <w:r w:rsidRPr="00394E95">
        <w:rPr>
          <w:rFonts w:ascii="Times New Roman" w:hAnsi="Times New Roman" w:cs="Times New Roman"/>
          <w:color w:val="222222"/>
          <w:sz w:val="24"/>
          <w:szCs w:val="24"/>
          <w:shd w:val="clear" w:color="auto" w:fill="FFFFFF"/>
        </w:rPr>
        <w:t>, M., Hails, R.S. and Bullock, J.M., 2009. Human-mediated dispersal of seeds over long distances. Proceedings of the Royal Society B: Biological Sciences, 276(1656), pp.523-532.</w:t>
      </w:r>
    </w:p>
    <w:p w14:paraId="702A28CB" w14:textId="558E34E5"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 xml:space="preserve">Wilson, C.E., Castro, K.L., Thurston, G.B. and </w:t>
      </w:r>
      <w:proofErr w:type="spellStart"/>
      <w:r w:rsidRPr="00204FAB">
        <w:rPr>
          <w:rFonts w:ascii="Times New Roman" w:hAnsi="Times New Roman" w:cs="Times New Roman"/>
          <w:color w:val="222222"/>
          <w:sz w:val="24"/>
          <w:szCs w:val="24"/>
          <w:shd w:val="clear" w:color="auto" w:fill="FFFFFF"/>
        </w:rPr>
        <w:t>Sissons</w:t>
      </w:r>
      <w:proofErr w:type="spellEnd"/>
      <w:r w:rsidRPr="00204FAB">
        <w:rPr>
          <w:rFonts w:ascii="Times New Roman" w:hAnsi="Times New Roman" w:cs="Times New Roman"/>
          <w:color w:val="222222"/>
          <w:sz w:val="24"/>
          <w:szCs w:val="24"/>
          <w:shd w:val="clear" w:color="auto" w:fill="FFFFFF"/>
        </w:rPr>
        <w:t xml:space="preserve">, A., 2016. Pathway risk analysis of weed seeds in imported grain: A Canadian perspective. </w:t>
      </w:r>
      <w:proofErr w:type="spellStart"/>
      <w:r w:rsidRPr="00204FAB">
        <w:rPr>
          <w:rFonts w:ascii="Times New Roman" w:hAnsi="Times New Roman" w:cs="Times New Roman"/>
          <w:color w:val="222222"/>
          <w:sz w:val="24"/>
          <w:szCs w:val="24"/>
          <w:shd w:val="clear" w:color="auto" w:fill="FFFFFF"/>
        </w:rPr>
        <w:t>NeoBiota</w:t>
      </w:r>
      <w:proofErr w:type="spellEnd"/>
      <w:r w:rsidRPr="00204FAB">
        <w:rPr>
          <w:rFonts w:ascii="Times New Roman" w:hAnsi="Times New Roman" w:cs="Times New Roman"/>
          <w:color w:val="222222"/>
          <w:sz w:val="24"/>
          <w:szCs w:val="24"/>
          <w:shd w:val="clear" w:color="auto" w:fill="FFFFFF"/>
        </w:rPr>
        <w:t>, 30, p.49.</w:t>
      </w:r>
    </w:p>
    <w:p w14:paraId="4B901E04" w14:textId="4E89CAC3"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lastRenderedPageBreak/>
        <w:t>Xiao, Z., Wang, Y., Harris, M. and Zhang, Z., 2006. Spatial and temporal variation of seed predation and removal of sympatric large-seeded species in relation to innate seed traits in a subtropical forest, Southwest China. Forest Ecology and Management, 222(1-3), pp.46-54.</w:t>
      </w:r>
    </w:p>
    <w:p w14:paraId="39A98B83" w14:textId="22D8B6CA" w:rsidR="00223EE0" w:rsidRDefault="00223EE0" w:rsidP="00B705D6">
      <w:pPr>
        <w:spacing w:after="120" w:line="240" w:lineRule="auto"/>
        <w:ind w:left="284" w:hanging="284"/>
        <w:jc w:val="both"/>
        <w:rPr>
          <w:rFonts w:ascii="Times New Roman" w:hAnsi="Times New Roman" w:cs="Times New Roman"/>
          <w:color w:val="222222"/>
          <w:sz w:val="24"/>
          <w:szCs w:val="24"/>
          <w:shd w:val="clear" w:color="auto" w:fill="FFFFFF"/>
        </w:rPr>
      </w:pPr>
      <w:proofErr w:type="spellStart"/>
      <w:r w:rsidRPr="00223EE0">
        <w:rPr>
          <w:rFonts w:ascii="Times New Roman" w:hAnsi="Times New Roman" w:cs="Times New Roman"/>
          <w:color w:val="222222"/>
          <w:sz w:val="24"/>
          <w:szCs w:val="24"/>
          <w:shd w:val="clear" w:color="auto" w:fill="FFFFFF"/>
        </w:rPr>
        <w:t>Zeileis</w:t>
      </w:r>
      <w:proofErr w:type="spellEnd"/>
      <w:r w:rsidRPr="00223EE0">
        <w:rPr>
          <w:rFonts w:ascii="Times New Roman" w:hAnsi="Times New Roman" w:cs="Times New Roman"/>
          <w:color w:val="222222"/>
          <w:sz w:val="24"/>
          <w:szCs w:val="24"/>
          <w:shd w:val="clear" w:color="auto" w:fill="FFFFFF"/>
        </w:rPr>
        <w:t>,</w:t>
      </w:r>
      <w:r w:rsidR="00B8707D">
        <w:rPr>
          <w:rFonts w:ascii="Times New Roman" w:hAnsi="Times New Roman" w:cs="Times New Roman"/>
          <w:color w:val="222222"/>
          <w:sz w:val="24"/>
          <w:szCs w:val="24"/>
          <w:shd w:val="clear" w:color="auto" w:fill="FFFFFF"/>
        </w:rPr>
        <w:t xml:space="preserve"> A. and</w:t>
      </w:r>
      <w:r w:rsidRPr="00223EE0">
        <w:rPr>
          <w:rFonts w:ascii="Times New Roman" w:hAnsi="Times New Roman" w:cs="Times New Roman"/>
          <w:color w:val="222222"/>
          <w:sz w:val="24"/>
          <w:szCs w:val="24"/>
          <w:shd w:val="clear" w:color="auto" w:fill="FFFFFF"/>
        </w:rPr>
        <w:t xml:space="preserve"> </w:t>
      </w:r>
      <w:proofErr w:type="spellStart"/>
      <w:r w:rsidRPr="00223EE0">
        <w:rPr>
          <w:rFonts w:ascii="Times New Roman" w:hAnsi="Times New Roman" w:cs="Times New Roman"/>
          <w:color w:val="222222"/>
          <w:sz w:val="24"/>
          <w:szCs w:val="24"/>
          <w:shd w:val="clear" w:color="auto" w:fill="FFFFFF"/>
        </w:rPr>
        <w:t>Hothorn</w:t>
      </w:r>
      <w:proofErr w:type="spellEnd"/>
      <w:r w:rsidR="00B8707D">
        <w:rPr>
          <w:rFonts w:ascii="Times New Roman" w:hAnsi="Times New Roman" w:cs="Times New Roman"/>
          <w:color w:val="222222"/>
          <w:sz w:val="24"/>
          <w:szCs w:val="24"/>
          <w:shd w:val="clear" w:color="auto" w:fill="FFFFFF"/>
        </w:rPr>
        <w:t>, T.</w:t>
      </w:r>
      <w:r w:rsidRPr="00223EE0">
        <w:rPr>
          <w:rFonts w:ascii="Times New Roman" w:hAnsi="Times New Roman" w:cs="Times New Roman"/>
          <w:color w:val="222222"/>
          <w:sz w:val="24"/>
          <w:szCs w:val="24"/>
          <w:shd w:val="clear" w:color="auto" w:fill="FFFFFF"/>
        </w:rPr>
        <w:t xml:space="preserve"> (2002). Diagnostic Checking in Regression Relationships. R News 2(3), 7-10.</w:t>
      </w:r>
    </w:p>
    <w:p w14:paraId="4D55A89D" w14:textId="5CB9BE11" w:rsidR="00B705D6" w:rsidRPr="00B705D6" w:rsidDel="00352A50" w:rsidRDefault="00B705D6">
      <w:pPr>
        <w:spacing w:after="120" w:line="240" w:lineRule="auto"/>
        <w:ind w:left="284" w:hanging="284"/>
        <w:jc w:val="both"/>
        <w:rPr>
          <w:del w:id="523" w:author="Trevor D." w:date="2021-10-03T11:36:00Z"/>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w:t>
      </w:r>
      <w:proofErr w:type="spellStart"/>
      <w:r w:rsidRPr="008E002A">
        <w:rPr>
          <w:rFonts w:ascii="Times New Roman" w:hAnsi="Times New Roman" w:cs="Times New Roman"/>
          <w:color w:val="222222"/>
          <w:sz w:val="24"/>
          <w:szCs w:val="24"/>
          <w:shd w:val="clear" w:color="auto" w:fill="FFFFFF"/>
        </w:rPr>
        <w:t>Jongejans</w:t>
      </w:r>
      <w:proofErr w:type="spellEnd"/>
      <w:r w:rsidRPr="008E002A">
        <w:rPr>
          <w:rFonts w:ascii="Times New Roman" w:hAnsi="Times New Roman" w:cs="Times New Roman"/>
          <w:color w:val="222222"/>
          <w:sz w:val="24"/>
          <w:szCs w:val="24"/>
          <w:shd w:val="clear" w:color="auto" w:fill="FFFFFF"/>
        </w:rPr>
        <w:t xml:space="preserve">, E., &amp; Shea, K. (2011). Warming increases the spread of an invasive thistle. </w:t>
      </w:r>
      <w:proofErr w:type="spellStart"/>
      <w:r w:rsidRPr="008E002A">
        <w:rPr>
          <w:rFonts w:ascii="Times New Roman" w:hAnsi="Times New Roman" w:cs="Times New Roman"/>
          <w:color w:val="222222"/>
          <w:sz w:val="24"/>
          <w:szCs w:val="24"/>
          <w:shd w:val="clear" w:color="auto" w:fill="FFFFFF"/>
        </w:rPr>
        <w:t>PLoS</w:t>
      </w:r>
      <w:proofErr w:type="spellEnd"/>
      <w:r w:rsidRPr="008E002A">
        <w:rPr>
          <w:rFonts w:ascii="Times New Roman" w:hAnsi="Times New Roman" w:cs="Times New Roman"/>
          <w:color w:val="222222"/>
          <w:sz w:val="24"/>
          <w:szCs w:val="24"/>
          <w:shd w:val="clear" w:color="auto" w:fill="FFFFFF"/>
        </w:rPr>
        <w:t xml:space="preserve"> One, 6(6), e21725.</w:t>
      </w:r>
    </w:p>
    <w:p w14:paraId="5E85F5B7" w14:textId="6D639EE7"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del w:id="524" w:author="Trevor D." w:date="2021-10-03T11:36:00Z">
        <w:r w:rsidRPr="008E002A" w:rsidDel="00352A50">
          <w:rPr>
            <w:rFonts w:ascii="Times New Roman" w:hAnsi="Times New Roman" w:cs="Times New Roman"/>
            <w:color w:val="222222"/>
            <w:sz w:val="24"/>
            <w:szCs w:val="24"/>
            <w:shd w:val="clear" w:color="auto" w:fill="FFFFFF"/>
          </w:rPr>
          <w:delText>Zhang, R., Post, E., &amp; Shea, K. (2012). Warming leads to divergent responses but similarly improved performance of two invasive thistles. Population ecology, 54(4), 583-589.</w:delText>
        </w:r>
      </w:del>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6311090" w14:textId="4C77A7A7" w:rsidR="00B705D6" w:rsidRPr="00520BB0" w:rsidRDefault="00520BB0" w:rsidP="00520BB0">
      <w:pPr>
        <w:spacing w:after="12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del w:id="525" w:author="Trevor D." w:date="2021-10-01T14:52:00Z">
        <w:r w:rsidDel="008A5B33">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ins w:id="526" w:author="Trevor D." w:date="2021-10-01T14:53:00Z">
        <w:r w:rsidR="008A5B33">
          <w:rPr>
            <w:rFonts w:ascii="Times New Roman" w:eastAsiaTheme="minorEastAsia" w:hAnsi="Times New Roman" w:cs="Times New Roman"/>
            <w:sz w:val="24"/>
            <w:szCs w:val="24"/>
          </w:rPr>
          <w:t xml:space="preserve">s </w:t>
        </w:r>
      </w:ins>
      <w:del w:id="527" w:author="Trevor D." w:date="2021-10-01T14:53:00Z">
        <w:r w:rsidDel="008A5B33">
          <w:rPr>
            <w:rFonts w:ascii="Times New Roman" w:eastAsiaTheme="minorEastAsia" w:hAnsi="Times New Roman" w:cs="Times New Roman"/>
            <w:sz w:val="24"/>
            <w:szCs w:val="24"/>
          </w:rPr>
          <w:delText xml:space="preserve"> estimates for</w:delText>
        </w:r>
      </w:del>
      <w:ins w:id="528" w:author="Trevor D." w:date="2021-10-01T14:53:00Z">
        <w:r w:rsidR="008A5B33">
          <w:rPr>
            <w:rFonts w:ascii="Times New Roman" w:eastAsiaTheme="minorEastAsia" w:hAnsi="Times New Roman" w:cs="Times New Roman"/>
            <w:sz w:val="24"/>
            <w:szCs w:val="24"/>
          </w:rPr>
          <w:t>in</w:t>
        </w:r>
      </w:ins>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24, and 48 hours. The intercept (baseline) represents </w:t>
      </w:r>
      <w:r>
        <w:rPr>
          <w:rFonts w:ascii="Times New Roman" w:eastAsiaTheme="minorEastAsia" w:hAnsi="Times New Roman" w:cs="Times New Roman"/>
          <w:i/>
          <w:iCs/>
          <w:sz w:val="24"/>
          <w:szCs w:val="24"/>
        </w:rPr>
        <w:t xml:space="preserve">C. </w:t>
      </w:r>
      <w:proofErr w:type="spellStart"/>
      <w:r>
        <w:rPr>
          <w:rFonts w:ascii="Times New Roman" w:eastAsiaTheme="minorEastAsia" w:hAnsi="Times New Roman" w:cs="Times New Roman"/>
          <w:i/>
          <w:iCs/>
          <w:sz w:val="24"/>
          <w:szCs w:val="24"/>
        </w:rPr>
        <w:t>acanthoides</w:t>
      </w:r>
      <w:proofErr w:type="spellEnd"/>
      <w:r>
        <w:rPr>
          <w:rFonts w:ascii="Times New Roman" w:eastAsiaTheme="minorEastAsia" w:hAnsi="Times New Roman" w:cs="Times New Roman"/>
          <w:sz w:val="24"/>
          <w:szCs w:val="24"/>
        </w:rPr>
        <w:t xml:space="preserve"> seeds from </w:t>
      </w:r>
      <w:proofErr w:type="spellStart"/>
      <w:r>
        <w:rPr>
          <w:rFonts w:ascii="Times New Roman" w:eastAsiaTheme="minorEastAsia" w:hAnsi="Times New Roman" w:cs="Times New Roman"/>
          <w:sz w:val="24"/>
          <w:szCs w:val="24"/>
        </w:rPr>
        <w:t>unwarmed</w:t>
      </w:r>
      <w:proofErr w:type="spellEnd"/>
      <w:r>
        <w:rPr>
          <w:rFonts w:ascii="Times New Roman" w:eastAsiaTheme="minorEastAsia" w:hAnsi="Times New Roman" w:cs="Times New Roman"/>
          <w:sz w:val="24"/>
          <w:szCs w:val="24"/>
        </w:rPr>
        <w:t xml:space="preserve"> maternal plants and without </w:t>
      </w:r>
      <w:proofErr w:type="spellStart"/>
      <w:r>
        <w:rPr>
          <w:rFonts w:ascii="Times New Roman" w:eastAsiaTheme="minorEastAsia" w:hAnsi="Times New Roman" w:cs="Times New Roman"/>
          <w:sz w:val="24"/>
          <w:szCs w:val="24"/>
        </w:rPr>
        <w:t>elaiosomes</w:t>
      </w:r>
      <w:proofErr w:type="spellEnd"/>
      <w:r>
        <w:rPr>
          <w:rFonts w:ascii="Times New Roman" w:eastAsiaTheme="minorEastAsia" w:hAnsi="Times New Roman" w:cs="Times New Roman"/>
          <w:sz w:val="24"/>
          <w:szCs w:val="24"/>
        </w:rPr>
        <w:t xml:space="preserve">. </w:t>
      </w:r>
      <w:del w:id="529" w:author="Trevor D." w:date="2021-10-01T14:54:00Z">
        <w:r w:rsidDel="008A5B33">
          <w:rPr>
            <w:rFonts w:ascii="Times New Roman" w:eastAsiaTheme="minorEastAsia" w:hAnsi="Times New Roman" w:cs="Times New Roman"/>
            <w:sz w:val="24"/>
            <w:szCs w:val="24"/>
          </w:rPr>
          <w:delText>Coefficient e</w:delText>
        </w:r>
      </w:del>
      <w:ins w:id="530" w:author="Trevor D." w:date="2021-10-01T14:54:00Z">
        <w:r w:rsidR="008A5B33">
          <w:rPr>
            <w:rFonts w:ascii="Times New Roman" w:eastAsiaTheme="minorEastAsia" w:hAnsi="Times New Roman" w:cs="Times New Roman"/>
            <w:sz w:val="24"/>
            <w:szCs w:val="24"/>
          </w:rPr>
          <w:t>E</w:t>
        </w:r>
      </w:ins>
      <w:r>
        <w:rPr>
          <w:rFonts w:ascii="Times New Roman" w:eastAsiaTheme="minorEastAsia" w:hAnsi="Times New Roman" w:cs="Times New Roman"/>
          <w:sz w:val="24"/>
          <w:szCs w:val="24"/>
        </w:rPr>
        <w:t>stimates must be transformed using the inverse logit function to yield the proportion of seeds removed.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8"/>
        <w:gridCol w:w="1626"/>
        <w:gridCol w:w="942"/>
        <w:gridCol w:w="893"/>
        <w:gridCol w:w="1782"/>
        <w:gridCol w:w="879"/>
        <w:gridCol w:w="895"/>
      </w:tblGrid>
      <w:tr w:rsidR="00A838EB" w14:paraId="7D5C8A25" w14:textId="77777777" w:rsidTr="00520BB0">
        <w:tc>
          <w:tcPr>
            <w:tcW w:w="2338" w:type="dxa"/>
            <w:tcBorders>
              <w:bottom w:val="single" w:sz="4" w:space="0" w:color="auto"/>
            </w:tcBorders>
          </w:tcPr>
          <w:p w14:paraId="77D83B17" w14:textId="77777777" w:rsidR="00ED00F1" w:rsidRPr="00050DDB" w:rsidRDefault="00ED00F1">
            <w:pPr>
              <w:rPr>
                <w:rFonts w:ascii="Times New Roman" w:hAnsi="Times New Roman" w:cs="Times New Roman"/>
                <w:b/>
                <w:bCs/>
              </w:rPr>
            </w:pPr>
          </w:p>
        </w:tc>
        <w:tc>
          <w:tcPr>
            <w:tcW w:w="3461" w:type="dxa"/>
            <w:gridSpan w:val="3"/>
            <w:tcBorders>
              <w:bottom w:val="single" w:sz="4" w:space="0" w:color="auto"/>
            </w:tcBorders>
          </w:tcPr>
          <w:p w14:paraId="4AA49B56" w14:textId="6165DC9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6 Hours</w:t>
            </w:r>
          </w:p>
        </w:tc>
        <w:tc>
          <w:tcPr>
            <w:tcW w:w="3553" w:type="dxa"/>
            <w:gridSpan w:val="3"/>
            <w:tcBorders>
              <w:bottom w:val="single" w:sz="4" w:space="0" w:color="auto"/>
            </w:tcBorders>
          </w:tcPr>
          <w:p w14:paraId="725D38E4" w14:textId="3F2051F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12 Hours</w:t>
            </w:r>
          </w:p>
        </w:tc>
      </w:tr>
      <w:tr w:rsidR="00050DDB" w14:paraId="753D4D3F" w14:textId="77777777" w:rsidTr="00520BB0">
        <w:tc>
          <w:tcPr>
            <w:tcW w:w="2338" w:type="dxa"/>
            <w:tcBorders>
              <w:top w:val="single" w:sz="4" w:space="0" w:color="auto"/>
            </w:tcBorders>
          </w:tcPr>
          <w:p w14:paraId="622CAF71" w14:textId="3BACFC58" w:rsidR="00ED00F1" w:rsidRPr="00050DDB" w:rsidRDefault="00ED00F1" w:rsidP="00ED00F1">
            <w:pPr>
              <w:rPr>
                <w:rFonts w:ascii="Times New Roman" w:hAnsi="Times New Roman" w:cs="Times New Roman"/>
                <w:b/>
                <w:bCs/>
              </w:rPr>
            </w:pPr>
          </w:p>
        </w:tc>
        <w:tc>
          <w:tcPr>
            <w:tcW w:w="1626" w:type="dxa"/>
            <w:tcBorders>
              <w:top w:val="single" w:sz="4" w:space="0" w:color="auto"/>
              <w:bottom w:val="single" w:sz="4" w:space="0" w:color="auto"/>
            </w:tcBorders>
          </w:tcPr>
          <w:p w14:paraId="67536195" w14:textId="175FEF5F"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top w:val="single" w:sz="4" w:space="0" w:color="auto"/>
              <w:bottom w:val="single" w:sz="4" w:space="0" w:color="auto"/>
            </w:tcBorders>
          </w:tcPr>
          <w:p w14:paraId="04D381AD" w14:textId="54728242"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top w:val="single" w:sz="4" w:space="0" w:color="auto"/>
              <w:bottom w:val="single" w:sz="4" w:space="0" w:color="auto"/>
            </w:tcBorders>
          </w:tcPr>
          <w:p w14:paraId="41227695" w14:textId="47FC0467"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top w:val="single" w:sz="4" w:space="0" w:color="auto"/>
              <w:bottom w:val="single" w:sz="4" w:space="0" w:color="auto"/>
            </w:tcBorders>
          </w:tcPr>
          <w:p w14:paraId="622BF676" w14:textId="5401BB97"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76" w:type="dxa"/>
            <w:tcBorders>
              <w:top w:val="single" w:sz="4" w:space="0" w:color="auto"/>
              <w:bottom w:val="single" w:sz="4" w:space="0" w:color="auto"/>
            </w:tcBorders>
          </w:tcPr>
          <w:p w14:paraId="4B9AFFE2" w14:textId="618674DC"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95" w:type="dxa"/>
            <w:tcBorders>
              <w:top w:val="single" w:sz="4" w:space="0" w:color="auto"/>
              <w:bottom w:val="single" w:sz="4" w:space="0" w:color="auto"/>
            </w:tcBorders>
          </w:tcPr>
          <w:p w14:paraId="145753FA" w14:textId="7E3E0711" w:rsidR="00ED00F1" w:rsidRPr="009D5A7E" w:rsidRDefault="00ED00F1"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3A068C24" w14:textId="77777777" w:rsidTr="00520BB0">
        <w:trPr>
          <w:trHeight w:val="283"/>
        </w:trPr>
        <w:tc>
          <w:tcPr>
            <w:tcW w:w="2338" w:type="dxa"/>
          </w:tcPr>
          <w:p w14:paraId="4BC96944" w14:textId="5A2EB946"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08D82774" w14:textId="5BFDBF7D"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-3.220 </w:t>
            </w:r>
            <m:oMath>
              <m:r>
                <w:rPr>
                  <w:rFonts w:ascii="Cambria Math" w:hAnsi="Cambria Math" w:cs="Times New Roman"/>
                </w:rPr>
                <m:t>±</m:t>
              </m:r>
            </m:oMath>
            <w:r w:rsidRPr="00A838EB">
              <w:rPr>
                <w:rFonts w:ascii="Times New Roman" w:eastAsiaTheme="minorEastAsia" w:hAnsi="Times New Roman" w:cs="Times New Roman"/>
              </w:rPr>
              <w:t xml:space="preserve"> 0.426</w:t>
            </w:r>
          </w:p>
        </w:tc>
        <w:tc>
          <w:tcPr>
            <w:tcW w:w="942" w:type="dxa"/>
            <w:tcBorders>
              <w:top w:val="single" w:sz="4" w:space="0" w:color="auto"/>
            </w:tcBorders>
            <w:vAlign w:val="center"/>
          </w:tcPr>
          <w:p w14:paraId="676E4722" w14:textId="3FFD06C1" w:rsidR="00ED00F1" w:rsidRPr="00A838EB" w:rsidRDefault="00ED00F1" w:rsidP="00ED00F1">
            <w:pPr>
              <w:jc w:val="right"/>
              <w:rPr>
                <w:rFonts w:ascii="Times New Roman" w:hAnsi="Times New Roman" w:cs="Times New Roman"/>
              </w:rPr>
            </w:pPr>
            <w:r w:rsidRPr="00A838EB">
              <w:rPr>
                <w:rFonts w:ascii="Times New Roman" w:hAnsi="Times New Roman" w:cs="Times New Roman"/>
              </w:rPr>
              <w:t>-7.569</w:t>
            </w:r>
          </w:p>
        </w:tc>
        <w:tc>
          <w:tcPr>
            <w:tcW w:w="893" w:type="dxa"/>
            <w:tcBorders>
              <w:top w:val="single" w:sz="4" w:space="0" w:color="auto"/>
            </w:tcBorders>
            <w:vAlign w:val="center"/>
          </w:tcPr>
          <w:p w14:paraId="0CABD3D3" w14:textId="7EB2674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36E9EB6B" w14:textId="37BD577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-1.859 </w:t>
            </w:r>
            <m:oMath>
              <m:r>
                <w:rPr>
                  <w:rFonts w:ascii="Cambria Math" w:hAnsi="Cambria Math" w:cs="Times New Roman"/>
                </w:rPr>
                <m:t>±</m:t>
              </m:r>
            </m:oMath>
            <w:r w:rsidRPr="00A838EB">
              <w:rPr>
                <w:rFonts w:ascii="Times New Roman" w:eastAsiaTheme="minorEastAsia" w:hAnsi="Times New Roman" w:cs="Times New Roman"/>
              </w:rPr>
              <w:t xml:space="preserve"> 0.325</w:t>
            </w:r>
          </w:p>
        </w:tc>
        <w:tc>
          <w:tcPr>
            <w:tcW w:w="876" w:type="dxa"/>
            <w:tcBorders>
              <w:top w:val="single" w:sz="4" w:space="0" w:color="auto"/>
            </w:tcBorders>
            <w:vAlign w:val="center"/>
          </w:tcPr>
          <w:p w14:paraId="46F93054" w14:textId="0E33F64A" w:rsidR="00ED00F1" w:rsidRPr="00A838EB" w:rsidRDefault="00ED00F1" w:rsidP="00ED00F1">
            <w:pPr>
              <w:jc w:val="right"/>
              <w:rPr>
                <w:rFonts w:ascii="Times New Roman" w:hAnsi="Times New Roman" w:cs="Times New Roman"/>
              </w:rPr>
            </w:pPr>
            <w:r w:rsidRPr="00A838EB">
              <w:rPr>
                <w:rFonts w:ascii="Times New Roman" w:hAnsi="Times New Roman" w:cs="Times New Roman"/>
              </w:rPr>
              <w:t>-5.712</w:t>
            </w:r>
          </w:p>
        </w:tc>
        <w:tc>
          <w:tcPr>
            <w:tcW w:w="895" w:type="dxa"/>
            <w:tcBorders>
              <w:top w:val="single" w:sz="4" w:space="0" w:color="auto"/>
            </w:tcBorders>
            <w:vAlign w:val="center"/>
          </w:tcPr>
          <w:p w14:paraId="60BFD2CA" w14:textId="5353189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70805CD" w14:textId="77777777" w:rsidTr="00520BB0">
        <w:trPr>
          <w:trHeight w:val="283"/>
        </w:trPr>
        <w:tc>
          <w:tcPr>
            <w:tcW w:w="2338" w:type="dxa"/>
          </w:tcPr>
          <w:p w14:paraId="283B051D" w14:textId="4D868E8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7B4000AC" w14:textId="10E9F3A8" w:rsidR="00ED00F1" w:rsidRPr="00A838EB" w:rsidRDefault="00050DDB" w:rsidP="00050DDB">
            <w:pPr>
              <w:jc w:val="right"/>
              <w:rPr>
                <w:rFonts w:ascii="Times New Roman" w:hAnsi="Times New Roman" w:cs="Times New Roman"/>
              </w:rPr>
            </w:pPr>
            <w:r w:rsidRPr="00A838EB">
              <w:rPr>
                <w:rFonts w:ascii="Times New Roman" w:eastAsiaTheme="minorEastAsia" w:hAnsi="Times New Roman" w:cs="Times New Roman"/>
              </w:rPr>
              <w:t xml:space="preserve">-0.365 </w:t>
            </w:r>
            <m:oMath>
              <m:r>
                <w:rPr>
                  <w:rFonts w:ascii="Cambria Math" w:hAnsi="Cambria Math" w:cs="Times New Roman"/>
                </w:rPr>
                <m:t>±</m:t>
              </m:r>
            </m:oMath>
            <w:r w:rsidRPr="00A838EB">
              <w:rPr>
                <w:rFonts w:ascii="Times New Roman" w:eastAsiaTheme="minorEastAsia" w:hAnsi="Times New Roman" w:cs="Times New Roman"/>
              </w:rPr>
              <w:t xml:space="preserve"> 0.290</w:t>
            </w:r>
          </w:p>
        </w:tc>
        <w:tc>
          <w:tcPr>
            <w:tcW w:w="942" w:type="dxa"/>
            <w:vAlign w:val="center"/>
          </w:tcPr>
          <w:p w14:paraId="6166D033" w14:textId="77509EE0" w:rsidR="00ED00F1" w:rsidRPr="00A838EB" w:rsidRDefault="00ED00F1" w:rsidP="00ED00F1">
            <w:pPr>
              <w:jc w:val="right"/>
              <w:rPr>
                <w:rFonts w:ascii="Times New Roman" w:hAnsi="Times New Roman" w:cs="Times New Roman"/>
              </w:rPr>
            </w:pPr>
            <w:r w:rsidRPr="00A838EB">
              <w:rPr>
                <w:rFonts w:ascii="Times New Roman" w:hAnsi="Times New Roman" w:cs="Times New Roman"/>
              </w:rPr>
              <w:t>-1.259</w:t>
            </w:r>
          </w:p>
        </w:tc>
        <w:tc>
          <w:tcPr>
            <w:tcW w:w="893" w:type="dxa"/>
            <w:vAlign w:val="center"/>
          </w:tcPr>
          <w:p w14:paraId="404E2F56" w14:textId="153D04B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0.208</w:t>
            </w:r>
          </w:p>
        </w:tc>
        <w:tc>
          <w:tcPr>
            <w:tcW w:w="1782" w:type="dxa"/>
            <w:vAlign w:val="center"/>
          </w:tcPr>
          <w:p w14:paraId="127AC4EC" w14:textId="63D7BC4B"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0.282 </w:t>
            </w:r>
            <m:oMath>
              <m:r>
                <w:rPr>
                  <w:rFonts w:ascii="Cambria Math" w:hAnsi="Cambria Math" w:cs="Times New Roman"/>
                </w:rPr>
                <m:t>±</m:t>
              </m:r>
            </m:oMath>
            <w:r w:rsidRPr="00A838EB">
              <w:rPr>
                <w:rFonts w:ascii="Times New Roman" w:eastAsiaTheme="minorEastAsia" w:hAnsi="Times New Roman" w:cs="Times New Roman"/>
              </w:rPr>
              <w:t xml:space="preserve"> 0.159</w:t>
            </w:r>
          </w:p>
        </w:tc>
        <w:tc>
          <w:tcPr>
            <w:tcW w:w="876" w:type="dxa"/>
            <w:vAlign w:val="center"/>
          </w:tcPr>
          <w:p w14:paraId="0AE13A93" w14:textId="0E777F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1.770</w:t>
            </w:r>
          </w:p>
        </w:tc>
        <w:tc>
          <w:tcPr>
            <w:tcW w:w="895" w:type="dxa"/>
            <w:vAlign w:val="center"/>
          </w:tcPr>
          <w:p w14:paraId="7D90CCA6" w14:textId="116D711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0.077</w:t>
            </w:r>
          </w:p>
        </w:tc>
      </w:tr>
      <w:tr w:rsidR="00050DDB" w14:paraId="54A5A7ED" w14:textId="77777777" w:rsidTr="00520BB0">
        <w:trPr>
          <w:trHeight w:val="283"/>
        </w:trPr>
        <w:tc>
          <w:tcPr>
            <w:tcW w:w="2338" w:type="dxa"/>
          </w:tcPr>
          <w:p w14:paraId="49D348F0" w14:textId="3E1640DC"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49A1F342" w14:textId="7817EA3E"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1.767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942" w:type="dxa"/>
            <w:vAlign w:val="center"/>
          </w:tcPr>
          <w:p w14:paraId="64FDFD2C" w14:textId="7CB93E0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6.426</w:t>
            </w:r>
          </w:p>
        </w:tc>
        <w:tc>
          <w:tcPr>
            <w:tcW w:w="893" w:type="dxa"/>
            <w:vAlign w:val="center"/>
          </w:tcPr>
          <w:p w14:paraId="7EE664C9" w14:textId="041C319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B5711F" w14:textId="485C1D9D"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1.888 </w:t>
            </w:r>
            <m:oMath>
              <m:r>
                <w:rPr>
                  <w:rFonts w:ascii="Cambria Math" w:hAnsi="Cambria Math" w:cs="Times New Roman"/>
                </w:rPr>
                <m:t>±</m:t>
              </m:r>
            </m:oMath>
            <w:r w:rsidRPr="00A838EB">
              <w:rPr>
                <w:rFonts w:ascii="Times New Roman" w:eastAsiaTheme="minorEastAsia" w:hAnsi="Times New Roman" w:cs="Times New Roman"/>
              </w:rPr>
              <w:t xml:space="preserve"> 0.171</w:t>
            </w:r>
          </w:p>
        </w:tc>
        <w:tc>
          <w:tcPr>
            <w:tcW w:w="876" w:type="dxa"/>
            <w:vAlign w:val="center"/>
          </w:tcPr>
          <w:p w14:paraId="36C1A713" w14:textId="6AE1C3C8" w:rsidR="00ED00F1" w:rsidRPr="00A838EB" w:rsidRDefault="00ED00F1" w:rsidP="00ED00F1">
            <w:pPr>
              <w:jc w:val="right"/>
              <w:rPr>
                <w:rFonts w:ascii="Times New Roman" w:hAnsi="Times New Roman" w:cs="Times New Roman"/>
              </w:rPr>
            </w:pPr>
            <w:r w:rsidRPr="00A838EB">
              <w:rPr>
                <w:rFonts w:ascii="Times New Roman" w:hAnsi="Times New Roman" w:cs="Times New Roman"/>
              </w:rPr>
              <w:t>11.053</w:t>
            </w:r>
          </w:p>
        </w:tc>
        <w:tc>
          <w:tcPr>
            <w:tcW w:w="895" w:type="dxa"/>
            <w:vAlign w:val="center"/>
          </w:tcPr>
          <w:p w14:paraId="3E33648F" w14:textId="35E4743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380DDC9E" w14:textId="77777777" w:rsidTr="00520BB0">
        <w:trPr>
          <w:trHeight w:val="283"/>
        </w:trPr>
        <w:tc>
          <w:tcPr>
            <w:tcW w:w="2338" w:type="dxa"/>
          </w:tcPr>
          <w:p w14:paraId="7228111A" w14:textId="76C308C4"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062502C4" w14:textId="50AEFB93"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1.564 </w:t>
            </w:r>
            <m:oMath>
              <m:r>
                <w:rPr>
                  <w:rFonts w:ascii="Cambria Math" w:hAnsi="Cambria Math" w:cs="Times New Roman"/>
                </w:rPr>
                <m:t>±</m:t>
              </m:r>
            </m:oMath>
            <w:r w:rsidRPr="00A838EB">
              <w:rPr>
                <w:rFonts w:ascii="Times New Roman" w:eastAsiaTheme="minorEastAsia" w:hAnsi="Times New Roman" w:cs="Times New Roman"/>
              </w:rPr>
              <w:t xml:space="preserve"> 0.276</w:t>
            </w:r>
          </w:p>
        </w:tc>
        <w:tc>
          <w:tcPr>
            <w:tcW w:w="942" w:type="dxa"/>
            <w:vAlign w:val="center"/>
          </w:tcPr>
          <w:p w14:paraId="54E7D778" w14:textId="6EBA4D3B" w:rsidR="00ED00F1" w:rsidRPr="00A838EB" w:rsidRDefault="00ED00F1" w:rsidP="00ED00F1">
            <w:pPr>
              <w:jc w:val="right"/>
              <w:rPr>
                <w:rFonts w:ascii="Times New Roman" w:hAnsi="Times New Roman" w:cs="Times New Roman"/>
              </w:rPr>
            </w:pPr>
            <w:r w:rsidRPr="00A838EB">
              <w:rPr>
                <w:rFonts w:ascii="Times New Roman" w:hAnsi="Times New Roman" w:cs="Times New Roman"/>
              </w:rPr>
              <w:t>5.674</w:t>
            </w:r>
          </w:p>
        </w:tc>
        <w:tc>
          <w:tcPr>
            <w:tcW w:w="893" w:type="dxa"/>
            <w:vAlign w:val="center"/>
          </w:tcPr>
          <w:p w14:paraId="5D41EE42" w14:textId="48A77DD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455E47BF" w14:textId="730D7E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1.869 </w:t>
            </w:r>
            <m:oMath>
              <m:r>
                <w:rPr>
                  <w:rFonts w:ascii="Cambria Math" w:hAnsi="Cambria Math" w:cs="Times New Roman"/>
                </w:rPr>
                <m:t>±</m:t>
              </m:r>
            </m:oMath>
            <w:r w:rsidRPr="00A838EB">
              <w:rPr>
                <w:rFonts w:ascii="Times New Roman" w:eastAsiaTheme="minorEastAsia" w:hAnsi="Times New Roman" w:cs="Times New Roman"/>
              </w:rPr>
              <w:t xml:space="preserve"> 0.204</w:t>
            </w:r>
          </w:p>
        </w:tc>
        <w:tc>
          <w:tcPr>
            <w:tcW w:w="876" w:type="dxa"/>
            <w:vAlign w:val="center"/>
          </w:tcPr>
          <w:p w14:paraId="4CF34832" w14:textId="1B25106E" w:rsidR="00ED00F1" w:rsidRPr="00A838EB" w:rsidRDefault="00ED00F1" w:rsidP="00ED00F1">
            <w:pPr>
              <w:jc w:val="right"/>
              <w:rPr>
                <w:rFonts w:ascii="Times New Roman" w:hAnsi="Times New Roman" w:cs="Times New Roman"/>
              </w:rPr>
            </w:pPr>
            <w:r w:rsidRPr="00A838EB">
              <w:rPr>
                <w:rFonts w:ascii="Times New Roman" w:hAnsi="Times New Roman" w:cs="Times New Roman"/>
              </w:rPr>
              <w:t>9.153</w:t>
            </w:r>
          </w:p>
        </w:tc>
        <w:tc>
          <w:tcPr>
            <w:tcW w:w="895" w:type="dxa"/>
            <w:vAlign w:val="center"/>
          </w:tcPr>
          <w:p w14:paraId="2C258FE4" w14:textId="184B1D6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70B602A8" w14:textId="77777777" w:rsidTr="00520BB0">
        <w:trPr>
          <w:trHeight w:val="283"/>
        </w:trPr>
        <w:tc>
          <w:tcPr>
            <w:tcW w:w="2338" w:type="dxa"/>
          </w:tcPr>
          <w:p w14:paraId="1F11F785" w14:textId="045EE820"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0F515A19" w14:textId="32AB8282"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1.170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3EFA2E13" w14:textId="61881173"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4.338</w:t>
            </w:r>
          </w:p>
        </w:tc>
        <w:tc>
          <w:tcPr>
            <w:tcW w:w="893" w:type="dxa"/>
            <w:vAlign w:val="center"/>
          </w:tcPr>
          <w:p w14:paraId="1EC66333" w14:textId="5C948BD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BD85C44" w14:textId="77777777" w:rsidR="00ED00F1" w:rsidRPr="00A838EB" w:rsidRDefault="00ED00F1" w:rsidP="00050DDB">
            <w:pPr>
              <w:jc w:val="right"/>
              <w:rPr>
                <w:rFonts w:ascii="Times New Roman" w:hAnsi="Times New Roman" w:cs="Times New Roman"/>
              </w:rPr>
            </w:pPr>
          </w:p>
        </w:tc>
        <w:tc>
          <w:tcPr>
            <w:tcW w:w="876" w:type="dxa"/>
            <w:vAlign w:val="center"/>
          </w:tcPr>
          <w:p w14:paraId="76587424" w14:textId="77F40EB8" w:rsidR="00ED00F1" w:rsidRPr="00A838EB" w:rsidRDefault="00ED00F1" w:rsidP="00ED00F1">
            <w:pPr>
              <w:jc w:val="right"/>
              <w:rPr>
                <w:rFonts w:ascii="Times New Roman" w:hAnsi="Times New Roman" w:cs="Times New Roman"/>
              </w:rPr>
            </w:pPr>
          </w:p>
        </w:tc>
        <w:tc>
          <w:tcPr>
            <w:tcW w:w="895" w:type="dxa"/>
            <w:vAlign w:val="center"/>
          </w:tcPr>
          <w:p w14:paraId="3A6C884F" w14:textId="77777777" w:rsidR="00ED00F1" w:rsidRPr="00A838EB" w:rsidRDefault="00ED00F1" w:rsidP="00ED00F1">
            <w:pPr>
              <w:jc w:val="right"/>
              <w:rPr>
                <w:rFonts w:ascii="Times New Roman" w:hAnsi="Times New Roman" w:cs="Times New Roman"/>
              </w:rPr>
            </w:pPr>
          </w:p>
        </w:tc>
      </w:tr>
      <w:tr w:rsidR="00050DDB" w14:paraId="36D05FA6" w14:textId="77777777" w:rsidTr="00520BB0">
        <w:trPr>
          <w:trHeight w:val="283"/>
        </w:trPr>
        <w:tc>
          <w:tcPr>
            <w:tcW w:w="2338" w:type="dxa"/>
          </w:tcPr>
          <w:p w14:paraId="49408913" w14:textId="05D6678E"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4BD7854E" w14:textId="26F87D6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1.242 </w:t>
            </w:r>
            <m:oMath>
              <m:r>
                <w:rPr>
                  <w:rFonts w:ascii="Cambria Math" w:hAnsi="Cambria Math" w:cs="Times New Roman"/>
                </w:rPr>
                <m:t>±</m:t>
              </m:r>
            </m:oMath>
            <w:r w:rsidRPr="00A838EB">
              <w:rPr>
                <w:rFonts w:ascii="Times New Roman" w:eastAsiaTheme="minorEastAsia" w:hAnsi="Times New Roman" w:cs="Times New Roman"/>
              </w:rPr>
              <w:t xml:space="preserve"> 0.270</w:t>
            </w:r>
          </w:p>
        </w:tc>
        <w:tc>
          <w:tcPr>
            <w:tcW w:w="942" w:type="dxa"/>
            <w:vAlign w:val="center"/>
          </w:tcPr>
          <w:p w14:paraId="2621CE4A" w14:textId="1D1DC03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4.593</w:t>
            </w:r>
          </w:p>
        </w:tc>
        <w:tc>
          <w:tcPr>
            <w:tcW w:w="893" w:type="dxa"/>
            <w:vAlign w:val="center"/>
          </w:tcPr>
          <w:p w14:paraId="79F3B543" w14:textId="49C5509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157DB704" w14:textId="68B2CB22"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0.213</w:t>
            </w:r>
          </w:p>
        </w:tc>
        <w:tc>
          <w:tcPr>
            <w:tcW w:w="876" w:type="dxa"/>
            <w:vAlign w:val="center"/>
          </w:tcPr>
          <w:p w14:paraId="12E2C8AE" w14:textId="05065C32"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3.459</w:t>
            </w:r>
          </w:p>
        </w:tc>
        <w:tc>
          <w:tcPr>
            <w:tcW w:w="895" w:type="dxa"/>
            <w:vAlign w:val="center"/>
          </w:tcPr>
          <w:p w14:paraId="213985D7" w14:textId="14B3AD7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FDEDE" w14:textId="77777777" w:rsidTr="00520BB0">
        <w:trPr>
          <w:trHeight w:val="283"/>
        </w:trPr>
        <w:tc>
          <w:tcPr>
            <w:tcW w:w="2338" w:type="dxa"/>
          </w:tcPr>
          <w:p w14:paraId="0725F280" w14:textId="0806225C"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55D4CFF3" w14:textId="463DDA05" w:rsidR="00ED00F1" w:rsidRPr="00A838EB" w:rsidRDefault="00050DDB" w:rsidP="00050DDB">
            <w:pPr>
              <w:jc w:val="right"/>
              <w:rPr>
                <w:rFonts w:ascii="Times New Roman" w:hAnsi="Times New Roman" w:cs="Times New Roman"/>
              </w:rPr>
            </w:pPr>
            <w:r w:rsidRPr="00A838EB">
              <w:rPr>
                <w:rFonts w:ascii="Times New Roman" w:hAnsi="Times New Roman" w:cs="Times New Roman"/>
              </w:rPr>
              <w:t xml:space="preserve">-1.921 </w:t>
            </w:r>
            <m:oMath>
              <m:r>
                <w:rPr>
                  <w:rFonts w:ascii="Cambria Math" w:hAnsi="Cambria Math" w:cs="Times New Roman"/>
                </w:rPr>
                <m:t>±</m:t>
              </m:r>
            </m:oMath>
            <w:r w:rsidRPr="00A838EB">
              <w:rPr>
                <w:rFonts w:ascii="Times New Roman" w:eastAsiaTheme="minorEastAsia" w:hAnsi="Times New Roman" w:cs="Times New Roman"/>
              </w:rPr>
              <w:t xml:space="preserve"> 0.294</w:t>
            </w:r>
          </w:p>
        </w:tc>
        <w:tc>
          <w:tcPr>
            <w:tcW w:w="942" w:type="dxa"/>
            <w:vAlign w:val="center"/>
          </w:tcPr>
          <w:p w14:paraId="603A77A1" w14:textId="28AA848D" w:rsidR="00ED00F1" w:rsidRPr="00A838EB" w:rsidRDefault="00ED00F1" w:rsidP="00ED00F1">
            <w:pPr>
              <w:jc w:val="right"/>
              <w:rPr>
                <w:rFonts w:ascii="Times New Roman" w:hAnsi="Times New Roman" w:cs="Times New Roman"/>
              </w:rPr>
            </w:pPr>
            <w:r w:rsidRPr="00A838EB">
              <w:rPr>
                <w:rFonts w:ascii="Times New Roman" w:hAnsi="Times New Roman" w:cs="Times New Roman"/>
              </w:rPr>
              <w:t>-6.542</w:t>
            </w:r>
          </w:p>
        </w:tc>
        <w:tc>
          <w:tcPr>
            <w:tcW w:w="893" w:type="dxa"/>
            <w:vAlign w:val="center"/>
          </w:tcPr>
          <w:p w14:paraId="3E0C4EA7" w14:textId="31B134AE"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9323D79" w14:textId="6C59E62A"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-1.747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876" w:type="dxa"/>
            <w:vAlign w:val="center"/>
          </w:tcPr>
          <w:p w14:paraId="176D3EE0" w14:textId="7C2588ED" w:rsidR="00ED00F1" w:rsidRPr="00A838EB" w:rsidRDefault="00ED00F1" w:rsidP="00ED00F1">
            <w:pPr>
              <w:jc w:val="right"/>
              <w:rPr>
                <w:rFonts w:ascii="Times New Roman" w:hAnsi="Times New Roman" w:cs="Times New Roman"/>
              </w:rPr>
            </w:pPr>
            <w:r w:rsidRPr="00A838EB">
              <w:rPr>
                <w:rFonts w:ascii="Times New Roman" w:hAnsi="Times New Roman" w:cs="Times New Roman"/>
              </w:rPr>
              <w:t>-7.876</w:t>
            </w:r>
          </w:p>
        </w:tc>
        <w:tc>
          <w:tcPr>
            <w:tcW w:w="895" w:type="dxa"/>
            <w:vAlign w:val="center"/>
          </w:tcPr>
          <w:p w14:paraId="5511CADA" w14:textId="4C129F26"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r>
      <w:tr w:rsidR="00050DDB" w14:paraId="2693026F" w14:textId="77777777" w:rsidTr="00520BB0">
        <w:tc>
          <w:tcPr>
            <w:tcW w:w="9352" w:type="dxa"/>
            <w:gridSpan w:val="7"/>
            <w:vAlign w:val="center"/>
          </w:tcPr>
          <w:p w14:paraId="5DABE592" w14:textId="77777777" w:rsidR="00050DDB" w:rsidRPr="00050DDB" w:rsidRDefault="00050DDB" w:rsidP="00050DDB">
            <w:pPr>
              <w:jc w:val="right"/>
              <w:rPr>
                <w:rFonts w:ascii="Times New Roman" w:hAnsi="Times New Roman" w:cs="Times New Roman"/>
                <w:b/>
                <w:bCs/>
              </w:rPr>
            </w:pPr>
          </w:p>
        </w:tc>
      </w:tr>
      <w:tr w:rsidR="00ED00F1" w14:paraId="6791B49E" w14:textId="77777777" w:rsidTr="00520BB0">
        <w:tc>
          <w:tcPr>
            <w:tcW w:w="2338" w:type="dxa"/>
            <w:tcBorders>
              <w:bottom w:val="single" w:sz="4" w:space="0" w:color="auto"/>
            </w:tcBorders>
          </w:tcPr>
          <w:p w14:paraId="1DB6ABE4" w14:textId="77777777" w:rsidR="00ED00F1" w:rsidRPr="00050DDB" w:rsidRDefault="00ED00F1" w:rsidP="00ED00F1">
            <w:pPr>
              <w:rPr>
                <w:rFonts w:ascii="Times New Roman" w:hAnsi="Times New Roman" w:cs="Times New Roman"/>
                <w:b/>
                <w:bCs/>
              </w:rPr>
            </w:pPr>
          </w:p>
        </w:tc>
        <w:tc>
          <w:tcPr>
            <w:tcW w:w="3461" w:type="dxa"/>
            <w:gridSpan w:val="3"/>
            <w:tcBorders>
              <w:bottom w:val="single" w:sz="4" w:space="0" w:color="auto"/>
            </w:tcBorders>
            <w:vAlign w:val="center"/>
          </w:tcPr>
          <w:p w14:paraId="552A35F6" w14:textId="552817EA" w:rsidR="00ED00F1" w:rsidRPr="00050DDB" w:rsidRDefault="00ED00F1" w:rsidP="00050DDB">
            <w:pPr>
              <w:jc w:val="center"/>
              <w:rPr>
                <w:rFonts w:ascii="Times New Roman" w:hAnsi="Times New Roman" w:cs="Times New Roman"/>
                <w:b/>
                <w:bCs/>
              </w:rPr>
            </w:pPr>
            <w:r w:rsidRPr="00050DDB">
              <w:rPr>
                <w:rFonts w:ascii="Times New Roman" w:hAnsi="Times New Roman" w:cs="Times New Roman"/>
                <w:b/>
                <w:bCs/>
              </w:rPr>
              <w:t>24 Hours</w:t>
            </w:r>
          </w:p>
        </w:tc>
        <w:tc>
          <w:tcPr>
            <w:tcW w:w="3553" w:type="dxa"/>
            <w:gridSpan w:val="3"/>
            <w:tcBorders>
              <w:bottom w:val="single" w:sz="4" w:space="0" w:color="auto"/>
            </w:tcBorders>
          </w:tcPr>
          <w:p w14:paraId="5B8A66AC" w14:textId="2B8AE179" w:rsidR="00ED00F1" w:rsidRPr="00050DDB" w:rsidRDefault="00ED00F1" w:rsidP="00ED00F1">
            <w:pPr>
              <w:jc w:val="center"/>
              <w:rPr>
                <w:rFonts w:ascii="Times New Roman" w:hAnsi="Times New Roman" w:cs="Times New Roman"/>
                <w:b/>
                <w:bCs/>
              </w:rPr>
            </w:pPr>
            <w:r w:rsidRPr="00050DDB">
              <w:rPr>
                <w:rFonts w:ascii="Times New Roman" w:hAnsi="Times New Roman" w:cs="Times New Roman"/>
                <w:b/>
                <w:bCs/>
              </w:rPr>
              <w:t>48 Hours</w:t>
            </w:r>
          </w:p>
        </w:tc>
      </w:tr>
      <w:tr w:rsidR="00A838EB" w14:paraId="4050BFA4" w14:textId="77777777" w:rsidTr="00520BB0">
        <w:tc>
          <w:tcPr>
            <w:tcW w:w="2338" w:type="dxa"/>
            <w:tcBorders>
              <w:bottom w:val="single" w:sz="4" w:space="0" w:color="auto"/>
            </w:tcBorders>
          </w:tcPr>
          <w:p w14:paraId="0A6CB388" w14:textId="77777777" w:rsidR="00A838EB" w:rsidRPr="00050DDB" w:rsidRDefault="00A838EB" w:rsidP="00A838EB">
            <w:pPr>
              <w:rPr>
                <w:rFonts w:ascii="Times New Roman" w:hAnsi="Times New Roman" w:cs="Times New Roman"/>
                <w:b/>
                <w:bCs/>
              </w:rPr>
            </w:pPr>
          </w:p>
        </w:tc>
        <w:tc>
          <w:tcPr>
            <w:tcW w:w="1626" w:type="dxa"/>
            <w:tcBorders>
              <w:bottom w:val="single" w:sz="4" w:space="0" w:color="auto"/>
            </w:tcBorders>
          </w:tcPr>
          <w:p w14:paraId="247BEBE3" w14:textId="6BBA96D5"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942" w:type="dxa"/>
            <w:tcBorders>
              <w:bottom w:val="single" w:sz="4" w:space="0" w:color="auto"/>
            </w:tcBorders>
          </w:tcPr>
          <w:p w14:paraId="41153A3C" w14:textId="70395F9D"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0730295F" w14:textId="6415FC26"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c>
          <w:tcPr>
            <w:tcW w:w="1782" w:type="dxa"/>
            <w:tcBorders>
              <w:bottom w:val="single" w:sz="4" w:space="0" w:color="auto"/>
            </w:tcBorders>
          </w:tcPr>
          <w:p w14:paraId="008FE819" w14:textId="3A773039" w:rsidR="00A838EB" w:rsidRPr="00050DDB" w:rsidRDefault="00A838EB" w:rsidP="00A838EB">
            <w:pPr>
              <w:jc w:val="center"/>
              <w:rPr>
                <w:rFonts w:ascii="Times New Roman" w:hAnsi="Times New Roman" w:cs="Times New Roman"/>
                <w:b/>
                <w:bCs/>
              </w:rPr>
            </w:pPr>
            <w:r w:rsidRPr="00050DDB">
              <w:rPr>
                <w:rFonts w:ascii="Times New Roman" w:hAnsi="Times New Roman" w:cs="Times New Roman"/>
                <w:b/>
                <w:bCs/>
              </w:rPr>
              <w:t>Estimate</w:t>
            </w:r>
          </w:p>
        </w:tc>
        <w:tc>
          <w:tcPr>
            <w:tcW w:w="879" w:type="dxa"/>
            <w:tcBorders>
              <w:bottom w:val="single" w:sz="4" w:space="0" w:color="auto"/>
            </w:tcBorders>
          </w:tcPr>
          <w:p w14:paraId="2BC7C1E7" w14:textId="0981BC33"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z</w:t>
            </w:r>
          </w:p>
        </w:tc>
        <w:tc>
          <w:tcPr>
            <w:tcW w:w="893" w:type="dxa"/>
            <w:tcBorders>
              <w:bottom w:val="single" w:sz="4" w:space="0" w:color="auto"/>
            </w:tcBorders>
          </w:tcPr>
          <w:p w14:paraId="5DAFE77E" w14:textId="511D9A90" w:rsidR="00A838EB" w:rsidRPr="009D5A7E" w:rsidRDefault="00A838EB" w:rsidP="00A838EB">
            <w:pPr>
              <w:jc w:val="center"/>
              <w:rPr>
                <w:rFonts w:ascii="Times New Roman" w:hAnsi="Times New Roman" w:cs="Times New Roman"/>
                <w:b/>
                <w:bCs/>
                <w:i/>
                <w:iCs/>
              </w:rPr>
            </w:pPr>
            <w:r w:rsidRPr="009D5A7E">
              <w:rPr>
                <w:rFonts w:ascii="Times New Roman" w:hAnsi="Times New Roman" w:cs="Times New Roman"/>
                <w:b/>
                <w:bCs/>
                <w:i/>
                <w:iCs/>
              </w:rPr>
              <w:t>p</w:t>
            </w:r>
          </w:p>
        </w:tc>
      </w:tr>
      <w:tr w:rsidR="00050DDB" w14:paraId="18DFD452" w14:textId="77777777" w:rsidTr="00520BB0">
        <w:trPr>
          <w:trHeight w:val="283"/>
        </w:trPr>
        <w:tc>
          <w:tcPr>
            <w:tcW w:w="2338" w:type="dxa"/>
            <w:tcBorders>
              <w:top w:val="single" w:sz="4" w:space="0" w:color="auto"/>
            </w:tcBorders>
          </w:tcPr>
          <w:p w14:paraId="2215D5A5" w14:textId="41B8263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Intercept</w:t>
            </w:r>
          </w:p>
        </w:tc>
        <w:tc>
          <w:tcPr>
            <w:tcW w:w="1626" w:type="dxa"/>
            <w:tcBorders>
              <w:top w:val="single" w:sz="4" w:space="0" w:color="auto"/>
            </w:tcBorders>
            <w:vAlign w:val="center"/>
          </w:tcPr>
          <w:p w14:paraId="3AB1D323" w14:textId="14A954B7"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1.339 </w:t>
            </w:r>
            <m:oMath>
              <m:r>
                <w:rPr>
                  <w:rFonts w:ascii="Cambria Math" w:hAnsi="Cambria Math" w:cs="Times New Roman"/>
                </w:rPr>
                <m:t>±</m:t>
              </m:r>
            </m:oMath>
            <w:r w:rsidRPr="00A838EB">
              <w:rPr>
                <w:rFonts w:ascii="Times New Roman" w:eastAsiaTheme="minorEastAsia" w:hAnsi="Times New Roman" w:cs="Times New Roman"/>
              </w:rPr>
              <w:t xml:space="preserve"> 0.343</w:t>
            </w:r>
          </w:p>
        </w:tc>
        <w:tc>
          <w:tcPr>
            <w:tcW w:w="942" w:type="dxa"/>
            <w:tcBorders>
              <w:top w:val="single" w:sz="4" w:space="0" w:color="auto"/>
            </w:tcBorders>
            <w:vAlign w:val="center"/>
          </w:tcPr>
          <w:p w14:paraId="52FDC865" w14:textId="03067260" w:rsidR="00ED00F1" w:rsidRPr="00A838EB" w:rsidRDefault="00ED00F1" w:rsidP="00ED00F1">
            <w:pPr>
              <w:jc w:val="right"/>
              <w:rPr>
                <w:rFonts w:ascii="Times New Roman" w:hAnsi="Times New Roman" w:cs="Times New Roman"/>
              </w:rPr>
            </w:pPr>
            <w:r w:rsidRPr="00A838EB">
              <w:rPr>
                <w:rFonts w:ascii="Times New Roman" w:hAnsi="Times New Roman" w:cs="Times New Roman"/>
              </w:rPr>
              <w:t>3.901</w:t>
            </w:r>
          </w:p>
        </w:tc>
        <w:tc>
          <w:tcPr>
            <w:tcW w:w="893" w:type="dxa"/>
            <w:tcBorders>
              <w:top w:val="single" w:sz="4" w:space="0" w:color="auto"/>
            </w:tcBorders>
            <w:vAlign w:val="center"/>
          </w:tcPr>
          <w:p w14:paraId="6CFDACFF" w14:textId="790D4128"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tcBorders>
              <w:top w:val="single" w:sz="4" w:space="0" w:color="auto"/>
            </w:tcBorders>
            <w:vAlign w:val="center"/>
          </w:tcPr>
          <w:p w14:paraId="5AE29877" w14:textId="567DD25B"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2.666 </w:t>
            </w:r>
            <m:oMath>
              <m:r>
                <w:rPr>
                  <w:rFonts w:ascii="Cambria Math" w:hAnsi="Cambria Math" w:cs="Times New Roman"/>
                </w:rPr>
                <m:t>±</m:t>
              </m:r>
            </m:oMath>
            <w:r w:rsidRPr="00A838EB">
              <w:rPr>
                <w:rFonts w:ascii="Times New Roman" w:eastAsiaTheme="minorEastAsia" w:hAnsi="Times New Roman" w:cs="Times New Roman"/>
              </w:rPr>
              <w:t xml:space="preserve"> 0.456</w:t>
            </w:r>
          </w:p>
        </w:tc>
        <w:tc>
          <w:tcPr>
            <w:tcW w:w="876" w:type="dxa"/>
            <w:tcBorders>
              <w:top w:val="single" w:sz="4" w:space="0" w:color="auto"/>
            </w:tcBorders>
            <w:vAlign w:val="center"/>
          </w:tcPr>
          <w:p w14:paraId="41FFE160" w14:textId="68977EC0" w:rsidR="00ED00F1" w:rsidRPr="00A838EB" w:rsidRDefault="00DD1A42" w:rsidP="00ED00F1">
            <w:pPr>
              <w:jc w:val="right"/>
              <w:rPr>
                <w:rFonts w:ascii="Times New Roman" w:hAnsi="Times New Roman" w:cs="Times New Roman"/>
              </w:rPr>
            </w:pPr>
            <w:r w:rsidRPr="00A838EB">
              <w:rPr>
                <w:rFonts w:ascii="Times New Roman" w:hAnsi="Times New Roman" w:cs="Times New Roman"/>
              </w:rPr>
              <w:t>5.853</w:t>
            </w:r>
          </w:p>
        </w:tc>
        <w:tc>
          <w:tcPr>
            <w:tcW w:w="895" w:type="dxa"/>
            <w:tcBorders>
              <w:top w:val="single" w:sz="4" w:space="0" w:color="auto"/>
            </w:tcBorders>
            <w:vAlign w:val="center"/>
          </w:tcPr>
          <w:p w14:paraId="1075F90B" w14:textId="3D565447"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58BC4432" w14:textId="77777777" w:rsidTr="00520BB0">
        <w:trPr>
          <w:trHeight w:val="283"/>
        </w:trPr>
        <w:tc>
          <w:tcPr>
            <w:tcW w:w="2338" w:type="dxa"/>
          </w:tcPr>
          <w:p w14:paraId="4460BAC1" w14:textId="509E67A4"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Species</w:t>
            </w:r>
          </w:p>
        </w:tc>
        <w:tc>
          <w:tcPr>
            <w:tcW w:w="1626" w:type="dxa"/>
            <w:vAlign w:val="center"/>
          </w:tcPr>
          <w:p w14:paraId="4DE94AEA" w14:textId="5C9A1C4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-0.738 </w:t>
            </w:r>
            <m:oMath>
              <m:r>
                <w:rPr>
                  <w:rFonts w:ascii="Cambria Math" w:hAnsi="Cambria Math" w:cs="Times New Roman"/>
                </w:rPr>
                <m:t>±</m:t>
              </m:r>
            </m:oMath>
            <w:r w:rsidRPr="00A838EB">
              <w:rPr>
                <w:rFonts w:ascii="Times New Roman" w:eastAsiaTheme="minorEastAsia" w:hAnsi="Times New Roman" w:cs="Times New Roman"/>
              </w:rPr>
              <w:t xml:space="preserve"> 0.222</w:t>
            </w:r>
          </w:p>
        </w:tc>
        <w:tc>
          <w:tcPr>
            <w:tcW w:w="942" w:type="dxa"/>
            <w:vAlign w:val="center"/>
          </w:tcPr>
          <w:p w14:paraId="09EBD3D2" w14:textId="47BAE603" w:rsidR="00ED00F1" w:rsidRPr="00A838EB" w:rsidRDefault="00ED00F1" w:rsidP="00ED00F1">
            <w:pPr>
              <w:jc w:val="right"/>
              <w:rPr>
                <w:rFonts w:ascii="Times New Roman" w:hAnsi="Times New Roman" w:cs="Times New Roman"/>
              </w:rPr>
            </w:pPr>
            <w:r w:rsidRPr="00A838EB">
              <w:rPr>
                <w:rFonts w:ascii="Times New Roman" w:hAnsi="Times New Roman" w:cs="Times New Roman"/>
              </w:rPr>
              <w:t>-3.324</w:t>
            </w:r>
          </w:p>
        </w:tc>
        <w:tc>
          <w:tcPr>
            <w:tcW w:w="893" w:type="dxa"/>
            <w:vAlign w:val="center"/>
          </w:tcPr>
          <w:p w14:paraId="3729C67A" w14:textId="0C899F8F"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58B01015" w14:textId="446D962F"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-0.300 </w:t>
            </w:r>
            <m:oMath>
              <m:r>
                <w:rPr>
                  <w:rFonts w:ascii="Cambria Math" w:hAnsi="Cambria Math" w:cs="Times New Roman"/>
                </w:rPr>
                <m:t>±</m:t>
              </m:r>
            </m:oMath>
            <w:r w:rsidRPr="00A838EB">
              <w:rPr>
                <w:rFonts w:ascii="Times New Roman" w:eastAsiaTheme="minorEastAsia" w:hAnsi="Times New Roman" w:cs="Times New Roman"/>
              </w:rPr>
              <w:t xml:space="preserve"> 0.275</w:t>
            </w:r>
          </w:p>
        </w:tc>
        <w:tc>
          <w:tcPr>
            <w:tcW w:w="876" w:type="dxa"/>
            <w:vAlign w:val="center"/>
          </w:tcPr>
          <w:p w14:paraId="7565E6B1" w14:textId="3486AB2F" w:rsidR="00ED00F1" w:rsidRPr="00A838EB" w:rsidRDefault="00DD1A42" w:rsidP="00ED00F1">
            <w:pPr>
              <w:jc w:val="right"/>
              <w:rPr>
                <w:rFonts w:ascii="Times New Roman" w:hAnsi="Times New Roman" w:cs="Times New Roman"/>
              </w:rPr>
            </w:pPr>
            <w:r w:rsidRPr="00A838EB">
              <w:rPr>
                <w:rFonts w:ascii="Times New Roman" w:hAnsi="Times New Roman" w:cs="Times New Roman"/>
              </w:rPr>
              <w:t>-1.090</w:t>
            </w:r>
          </w:p>
        </w:tc>
        <w:tc>
          <w:tcPr>
            <w:tcW w:w="895" w:type="dxa"/>
            <w:vAlign w:val="center"/>
          </w:tcPr>
          <w:p w14:paraId="6150182C" w14:textId="4CBB2D2B" w:rsidR="00ED00F1" w:rsidRPr="00A838EB" w:rsidRDefault="00DD1A42" w:rsidP="00ED00F1">
            <w:pPr>
              <w:jc w:val="right"/>
              <w:rPr>
                <w:rFonts w:ascii="Times New Roman" w:hAnsi="Times New Roman" w:cs="Times New Roman"/>
              </w:rPr>
            </w:pPr>
            <w:r w:rsidRPr="00A838EB">
              <w:rPr>
                <w:rFonts w:ascii="Times New Roman" w:hAnsi="Times New Roman" w:cs="Times New Roman"/>
              </w:rPr>
              <w:t>0.276</w:t>
            </w:r>
          </w:p>
        </w:tc>
      </w:tr>
      <w:tr w:rsidR="00050DDB" w14:paraId="7231CBED" w14:textId="77777777" w:rsidTr="00520BB0">
        <w:trPr>
          <w:trHeight w:val="283"/>
        </w:trPr>
        <w:tc>
          <w:tcPr>
            <w:tcW w:w="2338" w:type="dxa"/>
          </w:tcPr>
          <w:p w14:paraId="1A0E632A" w14:textId="67FAD4BE" w:rsidR="00ED00F1" w:rsidRPr="00050DDB" w:rsidRDefault="00ED00F1" w:rsidP="00ED00F1">
            <w:pPr>
              <w:rPr>
                <w:rFonts w:ascii="Times New Roman" w:hAnsi="Times New Roman" w:cs="Times New Roman"/>
                <w:b/>
                <w:bCs/>
              </w:rPr>
            </w:pPr>
            <w:r w:rsidRPr="00050DDB">
              <w:rPr>
                <w:rFonts w:ascii="Times New Roman" w:hAnsi="Times New Roman" w:cs="Times New Roman"/>
                <w:b/>
                <w:bCs/>
              </w:rPr>
              <w:t>Warming</w:t>
            </w:r>
          </w:p>
        </w:tc>
        <w:tc>
          <w:tcPr>
            <w:tcW w:w="1626" w:type="dxa"/>
            <w:vAlign w:val="center"/>
          </w:tcPr>
          <w:p w14:paraId="34FF076B" w14:textId="7243CE9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0.946 </w:t>
            </w:r>
            <m:oMath>
              <m:r>
                <w:rPr>
                  <w:rFonts w:ascii="Cambria Math" w:hAnsi="Cambria Math" w:cs="Times New Roman"/>
                </w:rPr>
                <m:t>±</m:t>
              </m:r>
            </m:oMath>
            <w:r w:rsidRPr="00A838EB">
              <w:rPr>
                <w:rFonts w:ascii="Times New Roman" w:eastAsiaTheme="minorEastAsia" w:hAnsi="Times New Roman" w:cs="Times New Roman"/>
              </w:rPr>
              <w:t xml:space="preserve"> 0.254</w:t>
            </w:r>
          </w:p>
        </w:tc>
        <w:tc>
          <w:tcPr>
            <w:tcW w:w="942" w:type="dxa"/>
            <w:vAlign w:val="center"/>
          </w:tcPr>
          <w:p w14:paraId="36CC6073" w14:textId="07164D8B" w:rsidR="00ED00F1" w:rsidRPr="00A838EB" w:rsidRDefault="00ED00F1" w:rsidP="00ED00F1">
            <w:pPr>
              <w:ind w:left="4320" w:hanging="4320"/>
              <w:jc w:val="right"/>
              <w:rPr>
                <w:rFonts w:ascii="Times New Roman" w:hAnsi="Times New Roman" w:cs="Times New Roman"/>
              </w:rPr>
            </w:pPr>
            <w:r w:rsidRPr="00A838EB">
              <w:rPr>
                <w:rFonts w:ascii="Times New Roman" w:hAnsi="Times New Roman" w:cs="Times New Roman"/>
              </w:rPr>
              <w:t>3.732</w:t>
            </w:r>
          </w:p>
        </w:tc>
        <w:tc>
          <w:tcPr>
            <w:tcW w:w="893" w:type="dxa"/>
            <w:vAlign w:val="center"/>
          </w:tcPr>
          <w:p w14:paraId="599CE7AE" w14:textId="16BAE68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7370D81F" w14:textId="2995206C"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1.149 </w:t>
            </w:r>
            <m:oMath>
              <m:r>
                <w:rPr>
                  <w:rFonts w:ascii="Cambria Math" w:hAnsi="Cambria Math" w:cs="Times New Roman"/>
                </w:rPr>
                <m:t>±</m:t>
              </m:r>
            </m:oMath>
            <w:r w:rsidRPr="00A838EB">
              <w:rPr>
                <w:rFonts w:ascii="Times New Roman" w:eastAsiaTheme="minorEastAsia" w:hAnsi="Times New Roman" w:cs="Times New Roman"/>
              </w:rPr>
              <w:t xml:space="preserve"> 0.244</w:t>
            </w:r>
          </w:p>
        </w:tc>
        <w:tc>
          <w:tcPr>
            <w:tcW w:w="876" w:type="dxa"/>
            <w:vAlign w:val="center"/>
          </w:tcPr>
          <w:p w14:paraId="4B201C44" w14:textId="060AAC5E" w:rsidR="00ED00F1" w:rsidRPr="00A838EB" w:rsidRDefault="00DD1A42" w:rsidP="00ED00F1">
            <w:pPr>
              <w:jc w:val="right"/>
              <w:rPr>
                <w:rFonts w:ascii="Times New Roman" w:hAnsi="Times New Roman" w:cs="Times New Roman"/>
              </w:rPr>
            </w:pPr>
            <w:r w:rsidRPr="00A838EB">
              <w:rPr>
                <w:rFonts w:ascii="Times New Roman" w:hAnsi="Times New Roman" w:cs="Times New Roman"/>
              </w:rPr>
              <w:t>4.707</w:t>
            </w:r>
          </w:p>
        </w:tc>
        <w:tc>
          <w:tcPr>
            <w:tcW w:w="895" w:type="dxa"/>
            <w:vAlign w:val="center"/>
          </w:tcPr>
          <w:p w14:paraId="29E9320C" w14:textId="33EBF04C"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3E0616BB" w14:textId="77777777" w:rsidTr="00520BB0">
        <w:trPr>
          <w:trHeight w:val="283"/>
        </w:trPr>
        <w:tc>
          <w:tcPr>
            <w:tcW w:w="2338" w:type="dxa"/>
          </w:tcPr>
          <w:p w14:paraId="2C9654D3" w14:textId="1CC078E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Elaiosome</w:t>
            </w:r>
            <w:proofErr w:type="spellEnd"/>
          </w:p>
        </w:tc>
        <w:tc>
          <w:tcPr>
            <w:tcW w:w="1626" w:type="dxa"/>
            <w:vAlign w:val="center"/>
          </w:tcPr>
          <w:p w14:paraId="1E40FF7E" w14:textId="6299B038"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1.124 </w:t>
            </w:r>
            <m:oMath>
              <m:r>
                <w:rPr>
                  <w:rFonts w:ascii="Cambria Math" w:hAnsi="Cambria Math" w:cs="Times New Roman"/>
                </w:rPr>
                <m:t>±</m:t>
              </m:r>
            </m:oMath>
            <w:r w:rsidRPr="00A838EB">
              <w:rPr>
                <w:rFonts w:ascii="Times New Roman" w:eastAsiaTheme="minorEastAsia" w:hAnsi="Times New Roman" w:cs="Times New Roman"/>
              </w:rPr>
              <w:t xml:space="preserve"> 0.260</w:t>
            </w:r>
          </w:p>
        </w:tc>
        <w:tc>
          <w:tcPr>
            <w:tcW w:w="942" w:type="dxa"/>
            <w:vAlign w:val="center"/>
          </w:tcPr>
          <w:p w14:paraId="3E963A46" w14:textId="7E775B47" w:rsidR="00ED00F1" w:rsidRPr="00A838EB" w:rsidRDefault="00ED00F1" w:rsidP="00ED00F1">
            <w:pPr>
              <w:jc w:val="right"/>
              <w:rPr>
                <w:rFonts w:ascii="Times New Roman" w:hAnsi="Times New Roman" w:cs="Times New Roman"/>
              </w:rPr>
            </w:pPr>
            <w:r w:rsidRPr="00A838EB">
              <w:rPr>
                <w:rFonts w:ascii="Times New Roman" w:hAnsi="Times New Roman" w:cs="Times New Roman"/>
              </w:rPr>
              <w:t>4.328</w:t>
            </w:r>
          </w:p>
        </w:tc>
        <w:tc>
          <w:tcPr>
            <w:tcW w:w="893" w:type="dxa"/>
            <w:vAlign w:val="center"/>
          </w:tcPr>
          <w:p w14:paraId="24465D6F" w14:textId="1B2A77A7"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3A7B222C" w14:textId="4D9FCFF5"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2.406 </w:t>
            </w:r>
            <m:oMath>
              <m:r>
                <w:rPr>
                  <w:rFonts w:ascii="Cambria Math" w:hAnsi="Cambria Math" w:cs="Times New Roman"/>
                </w:rPr>
                <m:t>±</m:t>
              </m:r>
            </m:oMath>
            <w:r w:rsidRPr="00A838EB">
              <w:rPr>
                <w:rFonts w:ascii="Times New Roman" w:eastAsiaTheme="minorEastAsia" w:hAnsi="Times New Roman" w:cs="Times New Roman"/>
              </w:rPr>
              <w:t xml:space="preserve"> 0.547</w:t>
            </w:r>
          </w:p>
        </w:tc>
        <w:tc>
          <w:tcPr>
            <w:tcW w:w="876" w:type="dxa"/>
            <w:vAlign w:val="center"/>
          </w:tcPr>
          <w:p w14:paraId="20DACA54" w14:textId="3417669D" w:rsidR="00ED00F1" w:rsidRPr="00A838EB" w:rsidRDefault="00DD1A42" w:rsidP="00ED00F1">
            <w:pPr>
              <w:jc w:val="right"/>
              <w:rPr>
                <w:rFonts w:ascii="Times New Roman" w:hAnsi="Times New Roman" w:cs="Times New Roman"/>
              </w:rPr>
            </w:pPr>
            <w:r w:rsidRPr="00A838EB">
              <w:rPr>
                <w:rFonts w:ascii="Times New Roman" w:hAnsi="Times New Roman" w:cs="Times New Roman"/>
              </w:rPr>
              <w:t>4.400</w:t>
            </w:r>
          </w:p>
        </w:tc>
        <w:tc>
          <w:tcPr>
            <w:tcW w:w="895" w:type="dxa"/>
            <w:vAlign w:val="center"/>
          </w:tcPr>
          <w:p w14:paraId="0490B1EA" w14:textId="7D6E5F6F" w:rsidR="00ED00F1" w:rsidRPr="00A838EB" w:rsidRDefault="00DD1A42" w:rsidP="00ED00F1">
            <w:pPr>
              <w:jc w:val="right"/>
              <w:rPr>
                <w:rFonts w:ascii="Times New Roman" w:hAnsi="Times New Roman" w:cs="Times New Roman"/>
              </w:rPr>
            </w:pPr>
            <w:r w:rsidRPr="00A838EB">
              <w:rPr>
                <w:rFonts w:ascii="Times New Roman" w:hAnsi="Times New Roman" w:cs="Times New Roman"/>
              </w:rPr>
              <w:t>&lt;0.001</w:t>
            </w:r>
          </w:p>
        </w:tc>
      </w:tr>
      <w:tr w:rsidR="00050DDB" w14:paraId="68654B44" w14:textId="77777777" w:rsidTr="00520BB0">
        <w:trPr>
          <w:trHeight w:val="283"/>
        </w:trPr>
        <w:tc>
          <w:tcPr>
            <w:tcW w:w="2338" w:type="dxa"/>
          </w:tcPr>
          <w:p w14:paraId="501F3942" w14:textId="1EEA333F"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Species:Warming</w:t>
            </w:r>
            <w:proofErr w:type="spellEnd"/>
          </w:p>
        </w:tc>
        <w:tc>
          <w:tcPr>
            <w:tcW w:w="1626" w:type="dxa"/>
            <w:vAlign w:val="center"/>
          </w:tcPr>
          <w:p w14:paraId="58E46793" w14:textId="37622110"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1.082 </w:t>
            </w:r>
            <m:oMath>
              <m:r>
                <w:rPr>
                  <w:rFonts w:ascii="Cambria Math" w:hAnsi="Cambria Math" w:cs="Times New Roman"/>
                </w:rPr>
                <m:t>±</m:t>
              </m:r>
            </m:oMath>
            <w:r w:rsidRPr="00A838EB">
              <w:rPr>
                <w:rFonts w:ascii="Times New Roman" w:eastAsiaTheme="minorEastAsia" w:hAnsi="Times New Roman" w:cs="Times New Roman"/>
              </w:rPr>
              <w:t xml:space="preserve"> 0.311</w:t>
            </w:r>
          </w:p>
        </w:tc>
        <w:tc>
          <w:tcPr>
            <w:tcW w:w="942" w:type="dxa"/>
            <w:vAlign w:val="center"/>
          </w:tcPr>
          <w:p w14:paraId="4D6660FF" w14:textId="6EE4E09D" w:rsidR="00ED00F1" w:rsidRPr="00A838EB" w:rsidRDefault="00ED00F1" w:rsidP="00ED00F1">
            <w:pPr>
              <w:jc w:val="right"/>
              <w:rPr>
                <w:rFonts w:ascii="Times New Roman" w:hAnsi="Times New Roman" w:cs="Times New Roman"/>
              </w:rPr>
            </w:pPr>
            <w:r w:rsidRPr="00A838EB">
              <w:rPr>
                <w:rFonts w:ascii="Times New Roman" w:hAnsi="Times New Roman" w:cs="Times New Roman"/>
              </w:rPr>
              <w:t>3.483</w:t>
            </w:r>
          </w:p>
        </w:tc>
        <w:tc>
          <w:tcPr>
            <w:tcW w:w="893" w:type="dxa"/>
            <w:vAlign w:val="center"/>
          </w:tcPr>
          <w:p w14:paraId="6BA3F45F" w14:textId="473CF465"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0BE2C345" w14:textId="77777777" w:rsidR="00ED00F1" w:rsidRPr="00A838EB" w:rsidRDefault="00ED00F1" w:rsidP="00050DDB">
            <w:pPr>
              <w:jc w:val="right"/>
              <w:rPr>
                <w:rFonts w:ascii="Times New Roman" w:hAnsi="Times New Roman" w:cs="Times New Roman"/>
              </w:rPr>
            </w:pPr>
          </w:p>
        </w:tc>
        <w:tc>
          <w:tcPr>
            <w:tcW w:w="876" w:type="dxa"/>
            <w:vAlign w:val="center"/>
          </w:tcPr>
          <w:p w14:paraId="1569F121" w14:textId="77777777" w:rsidR="00ED00F1" w:rsidRPr="00A838EB" w:rsidRDefault="00ED00F1" w:rsidP="00ED00F1">
            <w:pPr>
              <w:jc w:val="right"/>
              <w:rPr>
                <w:rFonts w:ascii="Times New Roman" w:hAnsi="Times New Roman" w:cs="Times New Roman"/>
              </w:rPr>
            </w:pPr>
          </w:p>
        </w:tc>
        <w:tc>
          <w:tcPr>
            <w:tcW w:w="895" w:type="dxa"/>
            <w:vAlign w:val="center"/>
          </w:tcPr>
          <w:p w14:paraId="1C544845" w14:textId="77777777" w:rsidR="00ED00F1" w:rsidRPr="00A838EB" w:rsidRDefault="00ED00F1" w:rsidP="00ED00F1">
            <w:pPr>
              <w:jc w:val="right"/>
              <w:rPr>
                <w:rFonts w:ascii="Times New Roman" w:hAnsi="Times New Roman" w:cs="Times New Roman"/>
              </w:rPr>
            </w:pPr>
          </w:p>
        </w:tc>
      </w:tr>
      <w:tr w:rsidR="00050DDB" w14:paraId="78257E2A" w14:textId="77777777" w:rsidTr="00520BB0">
        <w:trPr>
          <w:trHeight w:val="283"/>
        </w:trPr>
        <w:tc>
          <w:tcPr>
            <w:tcW w:w="2338" w:type="dxa"/>
          </w:tcPr>
          <w:p w14:paraId="47680F20" w14:textId="19BCB3C2"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Species:Elaiosome</w:t>
            </w:r>
            <w:proofErr w:type="spellEnd"/>
          </w:p>
        </w:tc>
        <w:tc>
          <w:tcPr>
            <w:tcW w:w="1626" w:type="dxa"/>
            <w:vAlign w:val="center"/>
          </w:tcPr>
          <w:p w14:paraId="7E191F81" w14:textId="40198859"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1.006 </w:t>
            </w:r>
            <m:oMath>
              <m:r>
                <w:rPr>
                  <w:rFonts w:ascii="Cambria Math" w:hAnsi="Cambria Math" w:cs="Times New Roman"/>
                </w:rPr>
                <m:t>±</m:t>
              </m:r>
            </m:oMath>
            <w:r w:rsidRPr="00A838EB">
              <w:rPr>
                <w:rFonts w:ascii="Times New Roman" w:eastAsiaTheme="minorEastAsia" w:hAnsi="Times New Roman" w:cs="Times New Roman"/>
              </w:rPr>
              <w:t xml:space="preserve"> 0.313</w:t>
            </w:r>
          </w:p>
        </w:tc>
        <w:tc>
          <w:tcPr>
            <w:tcW w:w="942" w:type="dxa"/>
            <w:vAlign w:val="center"/>
          </w:tcPr>
          <w:p w14:paraId="24DA92BF" w14:textId="74E70B04" w:rsidR="00ED00F1" w:rsidRPr="00A838EB" w:rsidRDefault="00ED00F1" w:rsidP="00ED00F1">
            <w:pPr>
              <w:jc w:val="right"/>
              <w:rPr>
                <w:rFonts w:ascii="Times New Roman" w:hAnsi="Times New Roman" w:cs="Times New Roman"/>
              </w:rPr>
            </w:pPr>
            <w:r w:rsidRPr="00A838EB">
              <w:rPr>
                <w:rFonts w:ascii="Times New Roman" w:hAnsi="Times New Roman" w:cs="Times New Roman"/>
              </w:rPr>
              <w:t>3.217</w:t>
            </w:r>
          </w:p>
        </w:tc>
        <w:tc>
          <w:tcPr>
            <w:tcW w:w="893" w:type="dxa"/>
            <w:vAlign w:val="center"/>
          </w:tcPr>
          <w:p w14:paraId="703C7F07" w14:textId="315E9E52" w:rsidR="00ED00F1" w:rsidRPr="00A838EB" w:rsidRDefault="00ED00F1" w:rsidP="00ED00F1">
            <w:pPr>
              <w:jc w:val="right"/>
              <w:rPr>
                <w:rFonts w:ascii="Times New Roman" w:hAnsi="Times New Roman" w:cs="Times New Roman"/>
              </w:rPr>
            </w:pPr>
            <w:r w:rsidRPr="00A838EB">
              <w:rPr>
                <w:rFonts w:ascii="Times New Roman" w:hAnsi="Times New Roman" w:cs="Times New Roman"/>
              </w:rPr>
              <w:t>0.001</w:t>
            </w:r>
          </w:p>
        </w:tc>
        <w:tc>
          <w:tcPr>
            <w:tcW w:w="1782" w:type="dxa"/>
            <w:vAlign w:val="center"/>
          </w:tcPr>
          <w:p w14:paraId="5BE220FC" w14:textId="7DFF2C9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-1.227 </w:t>
            </w:r>
            <m:oMath>
              <m:r>
                <w:rPr>
                  <w:rFonts w:ascii="Cambria Math" w:hAnsi="Cambria Math" w:cs="Times New Roman"/>
                </w:rPr>
                <m:t>±</m:t>
              </m:r>
            </m:oMath>
            <w:r w:rsidRPr="00A838EB">
              <w:rPr>
                <w:rFonts w:ascii="Times New Roman" w:eastAsiaTheme="minorEastAsia" w:hAnsi="Times New Roman" w:cs="Times New Roman"/>
              </w:rPr>
              <w:t xml:space="preserve"> 0.622</w:t>
            </w:r>
          </w:p>
        </w:tc>
        <w:tc>
          <w:tcPr>
            <w:tcW w:w="876" w:type="dxa"/>
            <w:vAlign w:val="center"/>
          </w:tcPr>
          <w:p w14:paraId="0D183DB0" w14:textId="019D1B5A" w:rsidR="00ED00F1" w:rsidRPr="00A838EB" w:rsidRDefault="00DD1A42" w:rsidP="00ED00F1">
            <w:pPr>
              <w:jc w:val="right"/>
              <w:rPr>
                <w:rFonts w:ascii="Times New Roman" w:hAnsi="Times New Roman" w:cs="Times New Roman"/>
              </w:rPr>
            </w:pPr>
            <w:r w:rsidRPr="00A838EB">
              <w:rPr>
                <w:rFonts w:ascii="Times New Roman" w:hAnsi="Times New Roman" w:cs="Times New Roman"/>
              </w:rPr>
              <w:t>-1.972</w:t>
            </w:r>
          </w:p>
        </w:tc>
        <w:tc>
          <w:tcPr>
            <w:tcW w:w="895" w:type="dxa"/>
            <w:vAlign w:val="center"/>
          </w:tcPr>
          <w:p w14:paraId="7603501E" w14:textId="47F539A7" w:rsidR="00ED00F1" w:rsidRPr="00A838EB" w:rsidRDefault="00DD1A42" w:rsidP="00ED00F1">
            <w:pPr>
              <w:jc w:val="right"/>
              <w:rPr>
                <w:rFonts w:ascii="Times New Roman" w:hAnsi="Times New Roman" w:cs="Times New Roman"/>
              </w:rPr>
            </w:pPr>
            <w:r w:rsidRPr="00A838EB">
              <w:rPr>
                <w:rFonts w:ascii="Times New Roman" w:hAnsi="Times New Roman" w:cs="Times New Roman"/>
              </w:rPr>
              <w:t>0.049</w:t>
            </w:r>
          </w:p>
        </w:tc>
      </w:tr>
      <w:tr w:rsidR="00050DDB" w14:paraId="5D55A656" w14:textId="77777777" w:rsidTr="00520BB0">
        <w:trPr>
          <w:trHeight w:val="283"/>
        </w:trPr>
        <w:tc>
          <w:tcPr>
            <w:tcW w:w="2338" w:type="dxa"/>
          </w:tcPr>
          <w:p w14:paraId="5893428B" w14:textId="7748D1F8" w:rsidR="00ED00F1" w:rsidRPr="00050DDB" w:rsidRDefault="00ED00F1" w:rsidP="00ED00F1">
            <w:pPr>
              <w:rPr>
                <w:rFonts w:ascii="Times New Roman" w:hAnsi="Times New Roman" w:cs="Times New Roman"/>
                <w:b/>
                <w:bCs/>
              </w:rPr>
            </w:pPr>
            <w:proofErr w:type="spellStart"/>
            <w:r w:rsidRPr="00050DDB">
              <w:rPr>
                <w:rFonts w:ascii="Times New Roman" w:hAnsi="Times New Roman" w:cs="Times New Roman"/>
                <w:b/>
                <w:bCs/>
              </w:rPr>
              <w:t>Warming:Elaiosome</w:t>
            </w:r>
            <w:proofErr w:type="spellEnd"/>
          </w:p>
        </w:tc>
        <w:tc>
          <w:tcPr>
            <w:tcW w:w="1626" w:type="dxa"/>
            <w:vAlign w:val="center"/>
          </w:tcPr>
          <w:p w14:paraId="246CB3A7" w14:textId="4BBDA583" w:rsidR="00ED00F1" w:rsidRPr="00A838EB" w:rsidRDefault="00A838EB" w:rsidP="00050DDB">
            <w:pPr>
              <w:jc w:val="right"/>
              <w:rPr>
                <w:rFonts w:ascii="Times New Roman" w:hAnsi="Times New Roman" w:cs="Times New Roman"/>
              </w:rPr>
            </w:pPr>
            <w:r w:rsidRPr="00A838EB">
              <w:rPr>
                <w:rFonts w:ascii="Times New Roman" w:hAnsi="Times New Roman" w:cs="Times New Roman"/>
              </w:rPr>
              <w:t xml:space="preserve">-1.115 </w:t>
            </w:r>
            <m:oMath>
              <m:r>
                <w:rPr>
                  <w:rFonts w:ascii="Cambria Math" w:hAnsi="Cambria Math" w:cs="Times New Roman"/>
                </w:rPr>
                <m:t>±</m:t>
              </m:r>
            </m:oMath>
            <w:r w:rsidRPr="00A838EB">
              <w:rPr>
                <w:rFonts w:ascii="Times New Roman" w:eastAsiaTheme="minorEastAsia" w:hAnsi="Times New Roman" w:cs="Times New Roman"/>
              </w:rPr>
              <w:t xml:space="preserve"> 0.317</w:t>
            </w:r>
          </w:p>
        </w:tc>
        <w:tc>
          <w:tcPr>
            <w:tcW w:w="942" w:type="dxa"/>
            <w:vAlign w:val="center"/>
          </w:tcPr>
          <w:p w14:paraId="7934E063" w14:textId="1A8657A6" w:rsidR="00ED00F1" w:rsidRPr="00A838EB" w:rsidRDefault="00ED00F1" w:rsidP="00ED00F1">
            <w:pPr>
              <w:jc w:val="right"/>
              <w:rPr>
                <w:rFonts w:ascii="Times New Roman" w:hAnsi="Times New Roman" w:cs="Times New Roman"/>
              </w:rPr>
            </w:pPr>
            <w:r w:rsidRPr="00A838EB">
              <w:rPr>
                <w:rFonts w:ascii="Times New Roman" w:hAnsi="Times New Roman" w:cs="Times New Roman"/>
              </w:rPr>
              <w:t>-3.521</w:t>
            </w:r>
          </w:p>
        </w:tc>
        <w:tc>
          <w:tcPr>
            <w:tcW w:w="893" w:type="dxa"/>
            <w:vAlign w:val="center"/>
          </w:tcPr>
          <w:p w14:paraId="7C91242E" w14:textId="08789F69" w:rsidR="00ED00F1" w:rsidRPr="00A838EB" w:rsidRDefault="00ED00F1" w:rsidP="00ED00F1">
            <w:pPr>
              <w:jc w:val="right"/>
              <w:rPr>
                <w:rFonts w:ascii="Times New Roman" w:hAnsi="Times New Roman" w:cs="Times New Roman"/>
              </w:rPr>
            </w:pPr>
            <w:r w:rsidRPr="00A838EB">
              <w:rPr>
                <w:rFonts w:ascii="Times New Roman" w:hAnsi="Times New Roman" w:cs="Times New Roman"/>
              </w:rPr>
              <w:t>&lt;0.001</w:t>
            </w:r>
          </w:p>
        </w:tc>
        <w:tc>
          <w:tcPr>
            <w:tcW w:w="1782" w:type="dxa"/>
            <w:vAlign w:val="center"/>
          </w:tcPr>
          <w:p w14:paraId="67260067" w14:textId="77777777" w:rsidR="00ED00F1" w:rsidRPr="00A838EB" w:rsidRDefault="00ED00F1" w:rsidP="00050DDB">
            <w:pPr>
              <w:jc w:val="right"/>
              <w:rPr>
                <w:rFonts w:ascii="Times New Roman" w:hAnsi="Times New Roman" w:cs="Times New Roman"/>
              </w:rPr>
            </w:pPr>
          </w:p>
        </w:tc>
        <w:tc>
          <w:tcPr>
            <w:tcW w:w="876" w:type="dxa"/>
            <w:vAlign w:val="center"/>
          </w:tcPr>
          <w:p w14:paraId="37EA6DD3" w14:textId="77777777" w:rsidR="00ED00F1" w:rsidRPr="00A838EB" w:rsidRDefault="00ED00F1" w:rsidP="00ED00F1">
            <w:pPr>
              <w:jc w:val="right"/>
              <w:rPr>
                <w:rFonts w:ascii="Times New Roman" w:hAnsi="Times New Roman" w:cs="Times New Roman"/>
              </w:rPr>
            </w:pPr>
          </w:p>
        </w:tc>
        <w:tc>
          <w:tcPr>
            <w:tcW w:w="895" w:type="dxa"/>
            <w:vAlign w:val="center"/>
          </w:tcPr>
          <w:p w14:paraId="3783FB8A" w14:textId="77777777" w:rsidR="00ED00F1" w:rsidRPr="00A838EB" w:rsidRDefault="00ED00F1" w:rsidP="00ED00F1">
            <w:pPr>
              <w:jc w:val="right"/>
              <w:rPr>
                <w:rFonts w:ascii="Times New Roman" w:hAnsi="Times New Roman" w:cs="Times New Roman"/>
              </w:rPr>
            </w:pPr>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ins w:id="531" w:author="Trevor D." w:date="2021-10-03T14:13:00Z"/>
          <w:rFonts w:ascii="Times New Roman" w:hAnsi="Times New Roman" w:cs="Times New Roman"/>
          <w:sz w:val="24"/>
          <w:szCs w:val="24"/>
        </w:rPr>
      </w:pPr>
      <w:ins w:id="532" w:author="Trevor D." w:date="2021-10-03T13:49:00Z">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ins>
      <w:ins w:id="533" w:author="Trevor D." w:date="2021-10-03T14:15:00Z">
        <w:r w:rsidR="004A20E8">
          <w:rPr>
            <w:rFonts w:ascii="Times New Roman" w:hAnsi="Times New Roman" w:cs="Times New Roman"/>
            <w:sz w:val="24"/>
            <w:szCs w:val="24"/>
          </w:rPr>
          <w:t>An illustration of possible primary, secondary, and higher-order dispersal pathways for a hypothetical system of biotic and a</w:t>
        </w:r>
      </w:ins>
      <w:ins w:id="534" w:author="Trevor D." w:date="2021-10-03T14:16:00Z">
        <w:r w:rsidR="004A20E8">
          <w:rPr>
            <w:rFonts w:ascii="Times New Roman" w:hAnsi="Times New Roman" w:cs="Times New Roman"/>
            <w:sz w:val="24"/>
            <w:szCs w:val="24"/>
          </w:rPr>
          <w:t>biotic dispersal vectors.</w:t>
        </w:r>
      </w:ins>
    </w:p>
    <w:p w14:paraId="6C8B0480" w14:textId="0A796FF8" w:rsidR="0068119A" w:rsidRDefault="004A20E8">
      <w:pPr>
        <w:rPr>
          <w:ins w:id="535" w:author="Trevor D." w:date="2021-10-03T13:49:00Z"/>
          <w:rFonts w:ascii="Times New Roman" w:hAnsi="Times New Roman" w:cs="Times New Roman"/>
          <w:b/>
          <w:bCs/>
          <w:sz w:val="24"/>
          <w:szCs w:val="24"/>
        </w:rPr>
      </w:pPr>
      <w:ins w:id="536" w:author="Trevor D." w:date="2021-10-03T14:13:00Z">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9"/>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ins>
      <w:ins w:id="537" w:author="Trevor D." w:date="2021-10-03T13:49:00Z">
        <w:r w:rsidR="0068119A">
          <w:rPr>
            <w:rFonts w:ascii="Times New Roman" w:hAnsi="Times New Roman" w:cs="Times New Roman"/>
            <w:b/>
            <w:bCs/>
            <w:sz w:val="24"/>
            <w:szCs w:val="24"/>
          </w:rPr>
          <w:br w:type="page"/>
        </w:r>
      </w:ins>
    </w:p>
    <w:p w14:paraId="657CEC3E" w14:textId="51D4D20C"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38" w:author="Trevor D." w:date="2021-10-03T13:44:00Z">
        <w:r w:rsidRPr="008E002A" w:rsidDel="0068119A">
          <w:rPr>
            <w:rFonts w:ascii="Times New Roman" w:hAnsi="Times New Roman" w:cs="Times New Roman"/>
            <w:b/>
            <w:bCs/>
            <w:sz w:val="24"/>
            <w:szCs w:val="24"/>
          </w:rPr>
          <w:delText>1</w:delText>
        </w:r>
      </w:del>
      <w:ins w:id="539" w:author="Trevor D." w:date="2021-10-03T13:44:00Z">
        <w:r w:rsidR="0068119A">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Ant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(11:30).</w:t>
      </w:r>
    </w:p>
    <w:p w14:paraId="5EA696B0" w14:textId="181129CA" w:rsidR="00083B1D" w:rsidRDefault="00083B1D">
      <w:r>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63CFDBD" w14:textId="7FFA8067" w:rsidR="00AE15BF" w:rsidRPr="00AE15BF" w:rsidRDefault="00AE15BF" w:rsidP="00AE15BF">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40" w:author="Trevor D." w:date="2021-10-03T13:44:00Z">
        <w:r w:rsidDel="0068119A">
          <w:rPr>
            <w:rFonts w:ascii="Times New Roman" w:hAnsi="Times New Roman" w:cs="Times New Roman"/>
            <w:b/>
            <w:bCs/>
            <w:sz w:val="24"/>
            <w:szCs w:val="24"/>
          </w:rPr>
          <w:delText>2</w:delText>
        </w:r>
      </w:del>
      <w:ins w:id="541" w:author="Trevor D." w:date="2021-10-03T13:44:00Z">
        <w:r w:rsidR="0068119A">
          <w:rPr>
            <w:rFonts w:ascii="Times New Roman" w:hAnsi="Times New Roman" w:cs="Times New Roman"/>
            <w:b/>
            <w:bCs/>
            <w:sz w:val="24"/>
            <w:szCs w:val="24"/>
          </w:rPr>
          <w:t>3</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Pr>
          <w:rFonts w:ascii="Times New Roman" w:hAnsi="Times New Roman" w:cs="Times New Roman"/>
          <w:sz w:val="24"/>
          <w:szCs w:val="24"/>
        </w:rPr>
        <w:t xml:space="preserve">Cricket removing a </w:t>
      </w:r>
      <w:r>
        <w:rPr>
          <w:rFonts w:ascii="Times New Roman" w:hAnsi="Times New Roman" w:cs="Times New Roman"/>
          <w:i/>
          <w:iCs/>
          <w:sz w:val="24"/>
          <w:szCs w:val="24"/>
        </w:rPr>
        <w:t xml:space="preserve">C.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seed without an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(20:30).</w:t>
      </w:r>
    </w:p>
    <w:p w14:paraId="2134A0D4" w14:textId="44546651" w:rsidR="00F018BE" w:rsidRDefault="00AE15BF">
      <w:r>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p>
    <w:p w14:paraId="74E610F5" w14:textId="77777777" w:rsidR="00F018BE" w:rsidRDefault="00F018BE">
      <w:r>
        <w:br w:type="page"/>
      </w:r>
    </w:p>
    <w:p w14:paraId="62D34A37" w14:textId="5E9D502A"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42" w:author="Trevor D." w:date="2021-10-03T13:44:00Z">
        <w:r w:rsidDel="0068119A">
          <w:rPr>
            <w:rFonts w:ascii="Times New Roman" w:hAnsi="Times New Roman" w:cs="Times New Roman"/>
            <w:b/>
            <w:bCs/>
            <w:sz w:val="24"/>
            <w:szCs w:val="24"/>
          </w:rPr>
          <w:delText>3</w:delText>
        </w:r>
      </w:del>
      <w:ins w:id="543" w:author="Trevor D." w:date="2021-10-03T13:44:00Z">
        <w:r w:rsidR="0068119A">
          <w:rPr>
            <w:rFonts w:ascii="Times New Roman" w:hAnsi="Times New Roman" w:cs="Times New Roman"/>
            <w:b/>
            <w:bCs/>
            <w:sz w:val="24"/>
            <w:szCs w:val="24"/>
          </w:rPr>
          <w:t>4</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w:t>
      </w:r>
      <w:commentRangeStart w:id="544"/>
      <w:commentRangeStart w:id="545"/>
      <w:r w:rsidR="0081427D">
        <w:rPr>
          <w:rFonts w:ascii="Times New Roman" w:hAnsi="Times New Roman" w:cs="Times New Roman"/>
          <w:sz w:val="24"/>
          <w:szCs w:val="24"/>
        </w:rPr>
        <w:t>plant</w:t>
      </w:r>
      <w:commentRangeEnd w:id="544"/>
      <w:r w:rsidR="00625B53">
        <w:rPr>
          <w:rStyle w:val="CommentReference"/>
        </w:rPr>
        <w:commentReference w:id="544"/>
      </w:r>
      <w:commentRangeEnd w:id="545"/>
      <w:r w:rsidR="00681A1E">
        <w:rPr>
          <w:rStyle w:val="CommentReference"/>
        </w:rPr>
        <w:commentReference w:id="545"/>
      </w:r>
      <w:r>
        <w:rPr>
          <w:rFonts w:ascii="Times New Roman" w:hAnsi="Times New Roman" w:cs="Times New Roman"/>
          <w:sz w:val="24"/>
          <w:szCs w:val="24"/>
        </w:rPr>
        <w:t>.</w:t>
      </w:r>
      <w:ins w:id="546" w:author="Trevor D." w:date="2021-10-01T14:49:00Z">
        <w:r w:rsidR="00681A1E">
          <w:rPr>
            <w:rFonts w:ascii="Times New Roman" w:hAnsi="Times New Roman" w:cs="Times New Roman"/>
            <w:sz w:val="24"/>
            <w:szCs w:val="24"/>
          </w:rPr>
          <w:t xml:space="preserve"> </w:t>
        </w:r>
      </w:ins>
      <w:ins w:id="547" w:author="Trevor D." w:date="2021-10-01T17:32:00Z">
        <w:r w:rsidR="00757024">
          <w:rPr>
            <w:rFonts w:ascii="Times New Roman" w:hAnsi="Times New Roman" w:cs="Times New Roman"/>
            <w:sz w:val="24"/>
            <w:szCs w:val="24"/>
          </w:rPr>
          <w:t>Error</w:t>
        </w:r>
      </w:ins>
      <w:ins w:id="548" w:author="Trevor D." w:date="2021-10-01T14:49:00Z">
        <w:r w:rsidR="00681A1E">
          <w:rPr>
            <w:rFonts w:ascii="Times New Roman" w:hAnsi="Times New Roman" w:cs="Times New Roman"/>
            <w:sz w:val="24"/>
            <w:szCs w:val="24"/>
          </w:rPr>
          <w:t xml:space="preserve"> bars represent </w:t>
        </w:r>
      </w:ins>
      <m:oMath>
        <m:r>
          <w:ins w:id="549" w:author="Trevor D." w:date="2021-10-01T14:49:00Z">
            <w:rPr>
              <w:rFonts w:ascii="Cambria Math" w:hAnsi="Cambria Math" w:cs="Times New Roman"/>
              <w:sz w:val="24"/>
              <w:szCs w:val="24"/>
            </w:rPr>
            <m:t>±1</m:t>
          </w:ins>
        </m:r>
      </m:oMath>
      <w:ins w:id="550" w:author="Trevor D." w:date="2021-10-01T14:49:00Z">
        <w:r w:rsidR="00681A1E">
          <w:rPr>
            <w:rFonts w:ascii="Times New Roman" w:eastAsiaTheme="minorEastAsia" w:hAnsi="Times New Roman" w:cs="Times New Roman"/>
            <w:sz w:val="24"/>
            <w:szCs w:val="24"/>
          </w:rPr>
          <w:t xml:space="preserve"> standard error on the mean</w:t>
        </w:r>
      </w:ins>
      <w:ins w:id="551" w:author="Trevor D." w:date="2021-10-03T12:49:00Z">
        <w:r w:rsidR="00907C17">
          <w:rPr>
            <w:rFonts w:ascii="Times New Roman" w:eastAsiaTheme="minorEastAsia" w:hAnsi="Times New Roman" w:cs="Times New Roman"/>
            <w:sz w:val="24"/>
            <w:szCs w:val="24"/>
          </w:rPr>
          <w:t>;</w:t>
        </w:r>
      </w:ins>
      <w:ins w:id="552" w:author="Trevor D." w:date="2021-10-02T11:57:00Z">
        <w:r w:rsidR="000D514A">
          <w:rPr>
            <w:rFonts w:ascii="Times New Roman" w:eastAsiaTheme="minorEastAsia" w:hAnsi="Times New Roman" w:cs="Times New Roman"/>
            <w:sz w:val="24"/>
            <w:szCs w:val="24"/>
          </w:rPr>
          <w:t xml:space="preserve"> </w:t>
        </w:r>
      </w:ins>
      <m:oMath>
        <m:r>
          <w:ins w:id="553" w:author="Trevor D." w:date="2021-10-02T11:57:00Z">
            <w:rPr>
              <w:rFonts w:ascii="Cambria Math" w:eastAsiaTheme="minorEastAsia" w:hAnsi="Cambria Math" w:cs="Times New Roman"/>
              <w:sz w:val="24"/>
              <w:szCs w:val="24"/>
            </w:rPr>
            <m:t>p</m:t>
          </w:ins>
        </m:r>
      </m:oMath>
      <w:ins w:id="554" w:author="Trevor D." w:date="2021-10-02T11:57:00Z">
        <w:r w:rsidR="000D514A">
          <w:rPr>
            <w:rFonts w:ascii="Times New Roman" w:eastAsiaTheme="minorEastAsia" w:hAnsi="Times New Roman" w:cs="Times New Roman"/>
            <w:sz w:val="24"/>
            <w:szCs w:val="24"/>
          </w:rPr>
          <w:t xml:space="preserve">-values </w:t>
        </w:r>
      </w:ins>
      <w:ins w:id="555" w:author="Trevor D." w:date="2021-10-02T11:58:00Z">
        <w:r w:rsidR="000D514A">
          <w:rPr>
            <w:rFonts w:ascii="Times New Roman" w:eastAsiaTheme="minorEastAsia" w:hAnsi="Times New Roman" w:cs="Times New Roman"/>
            <w:sz w:val="24"/>
            <w:szCs w:val="24"/>
          </w:rPr>
          <w:t>are from Kolmogorov-Smirnov test</w:t>
        </w:r>
      </w:ins>
      <w:ins w:id="556" w:author="Trevor D." w:date="2021-10-03T12:48:00Z">
        <w:r w:rsidR="00907C17">
          <w:rPr>
            <w:rFonts w:ascii="Times New Roman" w:eastAsiaTheme="minorEastAsia" w:hAnsi="Times New Roman" w:cs="Times New Roman"/>
            <w:sz w:val="24"/>
            <w:szCs w:val="24"/>
          </w:rPr>
          <w:t>s</w:t>
        </w:r>
      </w:ins>
      <w:ins w:id="557" w:author="Trevor D." w:date="2021-10-03T12:49:00Z">
        <w:r w:rsidR="00907C17">
          <w:rPr>
            <w:rFonts w:ascii="Times New Roman" w:eastAsiaTheme="minorEastAsia" w:hAnsi="Times New Roman" w:cs="Times New Roman"/>
            <w:sz w:val="24"/>
            <w:szCs w:val="24"/>
          </w:rPr>
          <w:t xml:space="preserve">, with low </w:t>
        </w:r>
      </w:ins>
      <m:oMath>
        <m:r>
          <w:ins w:id="558" w:author="Trevor D." w:date="2021-10-03T12:49:00Z">
            <w:rPr>
              <w:rFonts w:ascii="Cambria Math" w:eastAsiaTheme="minorEastAsia" w:hAnsi="Cambria Math" w:cs="Times New Roman"/>
              <w:sz w:val="24"/>
              <w:szCs w:val="24"/>
            </w:rPr>
            <m:t>p</m:t>
          </w:ins>
        </m:r>
      </m:oMath>
      <w:ins w:id="559" w:author="Trevor D." w:date="2021-10-03T12:49:00Z">
        <w:r w:rsidR="00907C17">
          <w:rPr>
            <w:rFonts w:ascii="Times New Roman" w:eastAsiaTheme="minorEastAsia" w:hAnsi="Times New Roman" w:cs="Times New Roman"/>
            <w:sz w:val="24"/>
            <w:szCs w:val="24"/>
          </w:rPr>
          <w:t>-values indicating significant differences between the two survival curves</w:t>
        </w:r>
      </w:ins>
      <w:ins w:id="560" w:author="Trevor D." w:date="2021-10-02T11:58:00Z">
        <w:r w:rsidR="000D514A">
          <w:rPr>
            <w:rFonts w:ascii="Times New Roman" w:eastAsiaTheme="minorEastAsia" w:hAnsi="Times New Roman" w:cs="Times New Roman"/>
            <w:sz w:val="24"/>
            <w:szCs w:val="24"/>
          </w:rPr>
          <w:t>.</w:t>
        </w:r>
      </w:ins>
    </w:p>
    <w:p w14:paraId="3447DF75" w14:textId="1C8CB067" w:rsidR="00F018BE" w:rsidRDefault="00F018BE">
      <w:del w:id="561" w:author="Trevor D." w:date="2021-10-02T14:46:00Z">
        <w:r w:rsidDel="0048339C">
          <w:rPr>
            <w:noProof/>
          </w:rPr>
          <w:drawing>
            <wp:inline distT="0" distB="0" distL="0" distR="0" wp14:anchorId="5455926F" wp14:editId="0AB40150">
              <wp:extent cx="593407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62" w:author="Trevor D." w:date="2021-10-02T14:46:00Z">
        <w:r w:rsidR="0048339C">
          <w:rPr>
            <w:noProof/>
          </w:rPr>
          <w:drawing>
            <wp:inline distT="0" distB="0" distL="0" distR="0" wp14:anchorId="2DE5032B" wp14:editId="28124F90">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71CDA65F" w:rsidR="00F018BE" w:rsidRPr="00F018BE" w:rsidRDefault="00F018BE" w:rsidP="00F018BE">
      <w:pPr>
        <w:spacing w:line="240" w:lineRule="auto"/>
        <w:jc w:val="both"/>
        <w:rPr>
          <w:rFonts w:ascii="Times New Roman" w:hAnsi="Times New Roman" w:cs="Times New Roman"/>
          <w:sz w:val="24"/>
          <w:szCs w:val="24"/>
        </w:rPr>
      </w:pPr>
      <w:commentRangeStart w:id="563"/>
      <w:commentRangeStart w:id="564"/>
      <w:r w:rsidRPr="008E002A">
        <w:rPr>
          <w:rFonts w:ascii="Times New Roman" w:hAnsi="Times New Roman" w:cs="Times New Roman"/>
          <w:b/>
          <w:bCs/>
          <w:sz w:val="24"/>
          <w:szCs w:val="24"/>
        </w:rPr>
        <w:lastRenderedPageBreak/>
        <w:t xml:space="preserve">Figure </w:t>
      </w:r>
      <w:del w:id="565" w:author="Trevor D." w:date="2021-10-03T13:44:00Z">
        <w:r w:rsidDel="0068119A">
          <w:rPr>
            <w:rFonts w:ascii="Times New Roman" w:hAnsi="Times New Roman" w:cs="Times New Roman"/>
            <w:b/>
            <w:bCs/>
            <w:sz w:val="24"/>
            <w:szCs w:val="24"/>
          </w:rPr>
          <w:delText>4</w:delText>
        </w:r>
      </w:del>
      <w:ins w:id="566" w:author="Trevor D." w:date="2021-10-03T13:44:00Z">
        <w:r w:rsidR="0068119A">
          <w:rPr>
            <w:rFonts w:ascii="Times New Roman" w:hAnsi="Times New Roman" w:cs="Times New Roman"/>
            <w:b/>
            <w:bCs/>
            <w:sz w:val="24"/>
            <w:szCs w:val="24"/>
          </w:rPr>
          <w:t>5</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commentRangeEnd w:id="563"/>
      <w:r w:rsidR="00625B53">
        <w:rPr>
          <w:rStyle w:val="CommentReference"/>
        </w:rPr>
        <w:commentReference w:id="563"/>
      </w:r>
      <w:commentRangeEnd w:id="564"/>
      <w:r w:rsidR="00681A1E">
        <w:rPr>
          <w:rStyle w:val="CommentReference"/>
        </w:rPr>
        <w:commentReference w:id="564"/>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 xml:space="preserve">maternal plant is warmed or </w:t>
      </w:r>
      <w:proofErr w:type="spellStart"/>
      <w:r w:rsidR="0081427D">
        <w:rPr>
          <w:rFonts w:ascii="Times New Roman" w:hAnsi="Times New Roman" w:cs="Times New Roman"/>
          <w:sz w:val="24"/>
          <w:szCs w:val="24"/>
        </w:rPr>
        <w:t>unwarmed</w:t>
      </w:r>
      <w:proofErr w:type="spellEnd"/>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and </w:t>
      </w:r>
      <w:proofErr w:type="spellStart"/>
      <w:r w:rsidR="0081427D">
        <w:rPr>
          <w:rFonts w:ascii="Times New Roman" w:hAnsi="Times New Roman" w:cs="Times New Roman"/>
          <w:sz w:val="24"/>
          <w:szCs w:val="24"/>
        </w:rPr>
        <w:t>elaiosome</w:t>
      </w:r>
      <w:proofErr w:type="spellEnd"/>
      <w:r w:rsidR="0081427D">
        <w:rPr>
          <w:rFonts w:ascii="Times New Roman" w:hAnsi="Times New Roman" w:cs="Times New Roman"/>
          <w:sz w:val="24"/>
          <w:szCs w:val="24"/>
        </w:rPr>
        <w:t xml:space="preserve"> presence (E+ present, E- absent)</w:t>
      </w:r>
      <w:r>
        <w:rPr>
          <w:rFonts w:ascii="Times New Roman" w:hAnsi="Times New Roman" w:cs="Times New Roman"/>
          <w:sz w:val="24"/>
          <w:szCs w:val="24"/>
        </w:rPr>
        <w:t>.</w:t>
      </w:r>
      <w:ins w:id="567" w:author="Trevor D." w:date="2021-10-01T14:49:00Z">
        <w:r w:rsidR="00681A1E">
          <w:rPr>
            <w:rFonts w:ascii="Times New Roman" w:hAnsi="Times New Roman" w:cs="Times New Roman"/>
            <w:sz w:val="24"/>
            <w:szCs w:val="24"/>
          </w:rPr>
          <w:t xml:space="preserve"> </w:t>
        </w:r>
      </w:ins>
      <w:ins w:id="568" w:author="Trevor D." w:date="2021-10-03T12:49:00Z">
        <w:r w:rsidR="00907C17">
          <w:rPr>
            <w:rFonts w:ascii="Times New Roman" w:hAnsi="Times New Roman" w:cs="Times New Roman"/>
            <w:sz w:val="24"/>
            <w:szCs w:val="24"/>
          </w:rPr>
          <w:t xml:space="preserve">Error bars represent </w:t>
        </w:r>
      </w:ins>
      <m:oMath>
        <m:r>
          <w:ins w:id="569" w:author="Trevor D." w:date="2021-10-03T12:49:00Z">
            <w:rPr>
              <w:rFonts w:ascii="Cambria Math" w:hAnsi="Cambria Math" w:cs="Times New Roman"/>
              <w:sz w:val="24"/>
              <w:szCs w:val="24"/>
            </w:rPr>
            <m:t>±1</m:t>
          </w:ins>
        </m:r>
      </m:oMath>
      <w:ins w:id="570" w:author="Trevor D." w:date="2021-10-03T12:49:00Z">
        <w:r w:rsidR="00907C17">
          <w:rPr>
            <w:rFonts w:ascii="Times New Roman" w:eastAsiaTheme="minorEastAsia" w:hAnsi="Times New Roman" w:cs="Times New Roman"/>
            <w:sz w:val="24"/>
            <w:szCs w:val="24"/>
          </w:rPr>
          <w:t xml:space="preserve"> standard error on the mean; </w:t>
        </w:r>
      </w:ins>
      <m:oMath>
        <m:r>
          <w:ins w:id="571" w:author="Trevor D." w:date="2021-10-03T12:49:00Z">
            <w:rPr>
              <w:rFonts w:ascii="Cambria Math" w:eastAsiaTheme="minorEastAsia" w:hAnsi="Cambria Math" w:cs="Times New Roman"/>
              <w:sz w:val="24"/>
              <w:szCs w:val="24"/>
            </w:rPr>
            <m:t>p</m:t>
          </w:ins>
        </m:r>
      </m:oMath>
      <w:ins w:id="572" w:author="Trevor D." w:date="2021-10-03T12:49:00Z">
        <w:r w:rsidR="00907C17">
          <w:rPr>
            <w:rFonts w:ascii="Times New Roman" w:eastAsiaTheme="minorEastAsia" w:hAnsi="Times New Roman" w:cs="Times New Roman"/>
            <w:sz w:val="24"/>
            <w:szCs w:val="24"/>
          </w:rPr>
          <w:t xml:space="preserve">-values are from Kolmogorov-Smirnov tests, with low </w:t>
        </w:r>
      </w:ins>
      <m:oMath>
        <m:r>
          <w:ins w:id="573" w:author="Trevor D." w:date="2021-10-03T12:49:00Z">
            <w:rPr>
              <w:rFonts w:ascii="Cambria Math" w:eastAsiaTheme="minorEastAsia" w:hAnsi="Cambria Math" w:cs="Times New Roman"/>
              <w:sz w:val="24"/>
              <w:szCs w:val="24"/>
            </w:rPr>
            <m:t>p</m:t>
          </w:ins>
        </m:r>
      </m:oMath>
      <w:ins w:id="574" w:author="Trevor D." w:date="2021-10-03T12:49:00Z">
        <w:r w:rsidR="00907C17">
          <w:rPr>
            <w:rFonts w:ascii="Times New Roman" w:eastAsiaTheme="minorEastAsia" w:hAnsi="Times New Roman" w:cs="Times New Roman"/>
            <w:sz w:val="24"/>
            <w:szCs w:val="24"/>
          </w:rPr>
          <w:t>-values indicating significant differences between the two survival curves.</w:t>
        </w:r>
      </w:ins>
    </w:p>
    <w:p w14:paraId="5DABD4C4" w14:textId="2F03F4C6" w:rsidR="00F018BE" w:rsidRDefault="00F018BE">
      <w:del w:id="575" w:author="Trevor D." w:date="2021-10-02T14:47:00Z">
        <w:r w:rsidDel="0048339C">
          <w:rPr>
            <w:noProof/>
          </w:rPr>
          <w:drawing>
            <wp:inline distT="0" distB="0" distL="0" distR="0" wp14:anchorId="5FD266BD" wp14:editId="7CCFBB87">
              <wp:extent cx="5934075" cy="423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76" w:author="Trevor D." w:date="2021-10-02T14:47:00Z">
        <w:r w:rsidR="0048339C">
          <w:rPr>
            <w:noProof/>
          </w:rPr>
          <w:drawing>
            <wp:inline distT="0" distB="0" distL="0" distR="0" wp14:anchorId="0DF8E2F9" wp14:editId="776C9B14">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206F4ECB" w14:textId="77777777" w:rsidR="00F018BE" w:rsidRDefault="00F018BE">
      <w:r>
        <w:br w:type="page"/>
      </w:r>
    </w:p>
    <w:p w14:paraId="6053B354" w14:textId="7B8F665A" w:rsidR="0081427D" w:rsidRPr="0081427D" w:rsidRDefault="0081427D" w:rsidP="0081427D">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577" w:author="Trevor D." w:date="2021-10-03T13:44:00Z">
        <w:r w:rsidDel="0068119A">
          <w:rPr>
            <w:rFonts w:ascii="Times New Roman" w:hAnsi="Times New Roman" w:cs="Times New Roman"/>
            <w:b/>
            <w:bCs/>
            <w:sz w:val="24"/>
            <w:szCs w:val="24"/>
          </w:rPr>
          <w:delText>5</w:delText>
        </w:r>
      </w:del>
      <w:ins w:id="578" w:author="Trevor D." w:date="2021-10-03T13:44:00Z">
        <w:r w:rsidR="0068119A">
          <w:rPr>
            <w:rFonts w:ascii="Times New Roman" w:hAnsi="Times New Roman" w:cs="Times New Roman"/>
            <w:b/>
            <w:bCs/>
            <w:sz w:val="24"/>
            <w:szCs w:val="24"/>
          </w:rPr>
          <w:t>6</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between species </w:t>
      </w:r>
      <w:proofErr w:type="spellStart"/>
      <w:r>
        <w:rPr>
          <w:rFonts w:ascii="Times New Roman" w:hAnsi="Times New Roman" w:cs="Times New Roman"/>
          <w:sz w:val="24"/>
          <w:szCs w:val="24"/>
        </w:rPr>
        <w:t>species</w:t>
      </w:r>
      <w:proofErr w:type="spellEnd"/>
      <w:r>
        <w:rPr>
          <w:rFonts w:ascii="Times New Roman" w:hAnsi="Times New Roman" w:cs="Times New Roman"/>
          <w:sz w:val="24"/>
          <w:szCs w:val="24"/>
        </w:rPr>
        <w:t xml:space="preserve">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 xml:space="preserve">Carduus </w:t>
      </w:r>
      <w:proofErr w:type="spellStart"/>
      <w:r>
        <w:rPr>
          <w:rFonts w:ascii="Times New Roman" w:hAnsi="Times New Roman" w:cs="Times New Roman"/>
          <w:i/>
          <w:iCs/>
          <w:sz w:val="24"/>
          <w:szCs w:val="24"/>
        </w:rPr>
        <w:t>acanthoides</w:t>
      </w:r>
      <w:proofErr w:type="spellEnd"/>
      <w:r>
        <w:rPr>
          <w:rFonts w:ascii="Times New Roman" w:hAnsi="Times New Roman" w:cs="Times New Roman"/>
          <w:sz w:val="24"/>
          <w:szCs w:val="24"/>
        </w:rPr>
        <w:t xml:space="preserve">), conditioned on warming treatment applied to the maternal plant and </w:t>
      </w:r>
      <w:proofErr w:type="spellStart"/>
      <w:r>
        <w:rPr>
          <w:rFonts w:ascii="Times New Roman" w:hAnsi="Times New Roman" w:cs="Times New Roman"/>
          <w:sz w:val="24"/>
          <w:szCs w:val="24"/>
        </w:rPr>
        <w:t>elaiosome</w:t>
      </w:r>
      <w:proofErr w:type="spellEnd"/>
      <w:r>
        <w:rPr>
          <w:rFonts w:ascii="Times New Roman" w:hAnsi="Times New Roman" w:cs="Times New Roman"/>
          <w:sz w:val="24"/>
          <w:szCs w:val="24"/>
        </w:rPr>
        <w:t xml:space="preserve"> presence (E+ present, E- absent).</w:t>
      </w:r>
      <w:ins w:id="579" w:author="Trevor D." w:date="2021-10-01T14:49:00Z">
        <w:r w:rsidR="00681A1E">
          <w:rPr>
            <w:rFonts w:ascii="Times New Roman" w:hAnsi="Times New Roman" w:cs="Times New Roman"/>
            <w:sz w:val="24"/>
            <w:szCs w:val="24"/>
          </w:rPr>
          <w:t xml:space="preserve"> </w:t>
        </w:r>
      </w:ins>
      <w:ins w:id="580" w:author="Trevor D." w:date="2021-10-03T12:50:00Z">
        <w:r w:rsidR="00907C17">
          <w:rPr>
            <w:rFonts w:ascii="Times New Roman" w:hAnsi="Times New Roman" w:cs="Times New Roman"/>
            <w:sz w:val="24"/>
            <w:szCs w:val="24"/>
          </w:rPr>
          <w:t xml:space="preserve">Error bars represent </w:t>
        </w:r>
      </w:ins>
      <m:oMath>
        <m:r>
          <w:ins w:id="581" w:author="Trevor D." w:date="2021-10-03T12:50:00Z">
            <w:rPr>
              <w:rFonts w:ascii="Cambria Math" w:hAnsi="Cambria Math" w:cs="Times New Roman"/>
              <w:sz w:val="24"/>
              <w:szCs w:val="24"/>
            </w:rPr>
            <m:t>±1</m:t>
          </w:ins>
        </m:r>
      </m:oMath>
      <w:ins w:id="582" w:author="Trevor D." w:date="2021-10-03T12:50:00Z">
        <w:r w:rsidR="00907C17">
          <w:rPr>
            <w:rFonts w:ascii="Times New Roman" w:eastAsiaTheme="minorEastAsia" w:hAnsi="Times New Roman" w:cs="Times New Roman"/>
            <w:sz w:val="24"/>
            <w:szCs w:val="24"/>
          </w:rPr>
          <w:t xml:space="preserve"> standard error on the mean; </w:t>
        </w:r>
      </w:ins>
      <m:oMath>
        <m:r>
          <w:ins w:id="583" w:author="Trevor D." w:date="2021-10-03T12:50:00Z">
            <w:rPr>
              <w:rFonts w:ascii="Cambria Math" w:eastAsiaTheme="minorEastAsia" w:hAnsi="Cambria Math" w:cs="Times New Roman"/>
              <w:sz w:val="24"/>
              <w:szCs w:val="24"/>
            </w:rPr>
            <m:t>p</m:t>
          </w:ins>
        </m:r>
      </m:oMath>
      <w:ins w:id="584" w:author="Trevor D." w:date="2021-10-03T12:50:00Z">
        <w:r w:rsidR="00907C17">
          <w:rPr>
            <w:rFonts w:ascii="Times New Roman" w:eastAsiaTheme="minorEastAsia" w:hAnsi="Times New Roman" w:cs="Times New Roman"/>
            <w:sz w:val="24"/>
            <w:szCs w:val="24"/>
          </w:rPr>
          <w:t xml:space="preserve">-values are from Kolmogorov-Smirnov tests, with low </w:t>
        </w:r>
      </w:ins>
      <m:oMath>
        <m:r>
          <w:ins w:id="585" w:author="Trevor D." w:date="2021-10-03T12:50:00Z">
            <w:rPr>
              <w:rFonts w:ascii="Cambria Math" w:eastAsiaTheme="minorEastAsia" w:hAnsi="Cambria Math" w:cs="Times New Roman"/>
              <w:sz w:val="24"/>
              <w:szCs w:val="24"/>
            </w:rPr>
            <m:t>p</m:t>
          </w:ins>
        </m:r>
      </m:oMath>
      <w:ins w:id="586" w:author="Trevor D." w:date="2021-10-03T12:50:00Z">
        <w:r w:rsidR="00907C17">
          <w:rPr>
            <w:rFonts w:ascii="Times New Roman" w:eastAsiaTheme="minorEastAsia" w:hAnsi="Times New Roman" w:cs="Times New Roman"/>
            <w:sz w:val="24"/>
            <w:szCs w:val="24"/>
          </w:rPr>
          <w:t>-values indicating significant differences between the two survival curves.</w:t>
        </w:r>
      </w:ins>
    </w:p>
    <w:p w14:paraId="4C7316AD" w14:textId="37615FC3" w:rsidR="008C6470" w:rsidRDefault="00F018BE">
      <w:del w:id="587" w:author="Trevor D." w:date="2021-10-02T14:48:00Z">
        <w:r w:rsidDel="0048339C">
          <w:rPr>
            <w:noProof/>
          </w:rPr>
          <w:drawing>
            <wp:inline distT="0" distB="0" distL="0" distR="0" wp14:anchorId="70D4FBC5" wp14:editId="6494A4C2">
              <wp:extent cx="59340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del>
      <w:ins w:id="588" w:author="Trevor D." w:date="2021-10-02T14:48:00Z">
        <w:r w:rsidR="0048339C">
          <w:rPr>
            <w:noProof/>
          </w:rPr>
          <w:drawing>
            <wp:inline distT="0" distB="0" distL="0" distR="0" wp14:anchorId="756D0954" wp14:editId="6198C91B">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641262B5" w14:textId="30619970" w:rsidR="008C6470" w:rsidRDefault="008C6470"/>
    <w:p w14:paraId="2B4835CE" w14:textId="0C44EAB1" w:rsidR="008C6470" w:rsidRDefault="008C6470"/>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Shea, Katriona" w:date="2021-08-16T11:41:00Z" w:initials="SK">
    <w:p w14:paraId="7F226276" w14:textId="171B017D" w:rsidR="00AD46E0" w:rsidRDefault="00AD46E0">
      <w:pPr>
        <w:pStyle w:val="CommentText"/>
      </w:pPr>
      <w:r>
        <w:rPr>
          <w:rStyle w:val="CommentReference"/>
        </w:rPr>
        <w:annotationRef/>
      </w:r>
      <w:r>
        <w:t>Work to make this even more punchy…</w:t>
      </w:r>
    </w:p>
  </w:comment>
  <w:comment w:id="25" w:author="Trevor D." w:date="2021-10-02T19:11:00Z" w:initials="TD">
    <w:p w14:paraId="047433B3" w14:textId="74830E9B" w:rsidR="00860960" w:rsidRDefault="00860960">
      <w:pPr>
        <w:pStyle w:val="CommentText"/>
      </w:pPr>
      <w:r>
        <w:rPr>
          <w:rStyle w:val="CommentReference"/>
        </w:rPr>
        <w:annotationRef/>
      </w:r>
      <w:r>
        <w:t>Shortened it up a bit</w:t>
      </w:r>
      <w:r w:rsidR="006030AB">
        <w:t>, and put more emphasis on seed removal.</w:t>
      </w:r>
    </w:p>
  </w:comment>
  <w:comment w:id="26" w:author="Shea, Katriona" w:date="2021-08-16T11:09:00Z" w:initials="SK">
    <w:p w14:paraId="0F0A3275" w14:textId="0DD3689C" w:rsidR="00507E59" w:rsidRDefault="00507E59">
      <w:pPr>
        <w:pStyle w:val="CommentText"/>
      </w:pPr>
      <w:r>
        <w:rPr>
          <w:rStyle w:val="CommentReference"/>
        </w:rPr>
        <w:annotationRef/>
      </w:r>
      <w:r>
        <w:t>We need to be careful, as we don’t know if this is secondary dispersal or predation…</w:t>
      </w:r>
    </w:p>
  </w:comment>
  <w:comment w:id="27" w:author="Trevor D." w:date="2021-10-02T19:08:00Z" w:initials="TD">
    <w:p w14:paraId="427C6F16" w14:textId="4FE8744F" w:rsidR="00860960" w:rsidRDefault="00860960">
      <w:pPr>
        <w:pStyle w:val="CommentText"/>
      </w:pPr>
      <w:r>
        <w:rPr>
          <w:rStyle w:val="CommentReference"/>
        </w:rPr>
        <w:annotationRef/>
      </w:r>
      <w:r>
        <w:t>In this case, perhaps; but in general, ants do play an important role in the dispersal of seeds, so this statement is still valid.</w:t>
      </w:r>
    </w:p>
  </w:comment>
  <w:comment w:id="58" w:author="Shea, Katriona" w:date="2021-08-16T11:11:00Z" w:initials="SK">
    <w:p w14:paraId="66969000" w14:textId="5BB7DD86" w:rsidR="00507E59" w:rsidRDefault="00507E59">
      <w:pPr>
        <w:pStyle w:val="CommentText"/>
      </w:pPr>
      <w:r>
        <w:rPr>
          <w:rStyle w:val="CommentReference"/>
        </w:rPr>
        <w:annotationRef/>
      </w:r>
      <w:r>
        <w:t>In the title you had you used seed removal…</w:t>
      </w:r>
    </w:p>
  </w:comment>
  <w:comment w:id="59" w:author="Trevor D." w:date="2021-10-01T14:57:00Z" w:initials="TD">
    <w:p w14:paraId="25678870" w14:textId="56B91A76" w:rsidR="008A5B33" w:rsidRDefault="008A5B33">
      <w:pPr>
        <w:pStyle w:val="CommentText"/>
      </w:pPr>
      <w:r>
        <w:rPr>
          <w:rStyle w:val="CommentReference"/>
        </w:rPr>
        <w:annotationRef/>
      </w:r>
      <w:r>
        <w:t>Fixed this.</w:t>
      </w:r>
    </w:p>
  </w:comment>
  <w:comment w:id="98" w:author="Shea, Katriona" w:date="2021-08-16T11:16:00Z" w:initials="SK">
    <w:p w14:paraId="056881E3" w14:textId="7A3B08FD" w:rsidR="00507E59" w:rsidRDefault="00507E59">
      <w:pPr>
        <w:pStyle w:val="CommentText"/>
      </w:pPr>
      <w:r>
        <w:rPr>
          <w:rStyle w:val="CommentReference"/>
        </w:rPr>
        <w:annotationRef/>
      </w:r>
      <w:r>
        <w:t>I’ve written sentences like this so ofte</w:t>
      </w:r>
      <w:r w:rsidR="00AD46E0">
        <w:t>n – be careful we are not plagiarizing ourselves…</w:t>
      </w:r>
    </w:p>
  </w:comment>
  <w:comment w:id="107" w:author="Shea, Katriona" w:date="2021-08-16T11:38:00Z" w:initials="SK">
    <w:p w14:paraId="54CB3617" w14:textId="4772DB77" w:rsidR="00AD46E0" w:rsidRDefault="00AD46E0">
      <w:pPr>
        <w:pStyle w:val="CommentText"/>
      </w:pPr>
      <w:r>
        <w:rPr>
          <w:rStyle w:val="CommentReference"/>
        </w:rPr>
        <w:annotationRef/>
      </w:r>
      <w:r>
        <w:t>I would get to this detail later.  The most important thing is to get to the multiple pathway stuff nice and early as that is what is novel that you do</w:t>
      </w:r>
    </w:p>
  </w:comment>
  <w:comment w:id="113" w:author="Shea, Katriona" w:date="2021-08-16T11:39:00Z" w:initials="SK">
    <w:p w14:paraId="4FF8C2AF" w14:textId="65F1ABCC" w:rsidR="00AD46E0" w:rsidRDefault="00AD46E0">
      <w:pPr>
        <w:pStyle w:val="CommentText"/>
      </w:pPr>
      <w:r>
        <w:rPr>
          <w:rStyle w:val="CommentReference"/>
        </w:rPr>
        <w:annotationRef/>
      </w:r>
      <w:r>
        <w:t>Want to get to this more quickly – in para 1.</w:t>
      </w:r>
    </w:p>
  </w:comment>
  <w:comment w:id="114" w:author="Trevor D." w:date="2021-10-02T17:11:00Z" w:initials="TD">
    <w:p w14:paraId="087E3B68" w14:textId="2FDA99F5" w:rsidR="005F724A" w:rsidRDefault="005F724A">
      <w:pPr>
        <w:pStyle w:val="CommentText"/>
      </w:pPr>
      <w:r>
        <w:rPr>
          <w:rStyle w:val="CommentReference"/>
        </w:rPr>
        <w:annotationRef/>
      </w:r>
      <w:r>
        <w:t>This is now in the first paragraph.</w:t>
      </w:r>
    </w:p>
  </w:comment>
  <w:comment w:id="124" w:author="Shea, Katriona" w:date="2021-08-16T11:40:00Z" w:initials="SK">
    <w:p w14:paraId="035899CA" w14:textId="09B1A562" w:rsidR="00AD46E0" w:rsidRDefault="00AD46E0">
      <w:pPr>
        <w:pStyle w:val="CommentText"/>
      </w:pPr>
      <w:r>
        <w:rPr>
          <w:rStyle w:val="CommentReference"/>
        </w:rPr>
        <w:annotationRef/>
      </w:r>
      <w:r>
        <w:t>Is this why you don’t talk about predation?</w:t>
      </w:r>
    </w:p>
  </w:comment>
  <w:comment w:id="125" w:author="Trevor D." w:date="2021-10-02T18:50:00Z" w:initials="TD">
    <w:p w14:paraId="02566076" w14:textId="56DD14A0" w:rsidR="007F53B5" w:rsidRDefault="007F53B5">
      <w:pPr>
        <w:pStyle w:val="CommentText"/>
      </w:pPr>
      <w:r>
        <w:rPr>
          <w:rStyle w:val="CommentReference"/>
        </w:rPr>
        <w:annotationRef/>
      </w:r>
      <w:r>
        <w:t xml:space="preserve">Yes. While there are certain ants that can eat the seed, lots of ants will just eat the </w:t>
      </w:r>
      <w:proofErr w:type="spellStart"/>
      <w:r>
        <w:t>elaiosome</w:t>
      </w:r>
      <w:proofErr w:type="spellEnd"/>
      <w:r>
        <w:t xml:space="preserve"> and toss the rest of the seed in the midden.</w:t>
      </w:r>
    </w:p>
  </w:comment>
  <w:comment w:id="204" w:author="Shea, Katriona" w:date="2021-08-16T11:44:00Z" w:initials="SK">
    <w:p w14:paraId="2B6EC80C" w14:textId="76A50AE4" w:rsidR="00AD46E0" w:rsidRDefault="00AD46E0">
      <w:pPr>
        <w:pStyle w:val="CommentText"/>
      </w:pPr>
      <w:r>
        <w:rPr>
          <w:rStyle w:val="CommentReference"/>
        </w:rPr>
        <w:annotationRef/>
      </w:r>
      <w:r>
        <w:t>Delete?  We don’t address here…</w:t>
      </w:r>
    </w:p>
  </w:comment>
  <w:comment w:id="205" w:author="Trevor D." w:date="2021-10-01T14:30:00Z" w:initials="TD">
    <w:p w14:paraId="1373A72B" w14:textId="1469EF5A" w:rsidR="0061432F" w:rsidRDefault="0061432F">
      <w:pPr>
        <w:pStyle w:val="CommentText"/>
      </w:pPr>
      <w:r>
        <w:rPr>
          <w:rStyle w:val="CommentReference"/>
        </w:rPr>
        <w:annotationRef/>
      </w:r>
      <w:r>
        <w:t>Fixed.</w:t>
      </w:r>
    </w:p>
  </w:comment>
  <w:comment w:id="222" w:author="Shea, Katriona" w:date="2021-08-16T11:46:00Z" w:initials="SK">
    <w:p w14:paraId="76A1F76C" w14:textId="030584AF" w:rsidR="00AD46E0" w:rsidRDefault="00AD46E0">
      <w:pPr>
        <w:pStyle w:val="CommentText"/>
      </w:pPr>
      <w:r>
        <w:rPr>
          <w:rStyle w:val="CommentReference"/>
        </w:rPr>
        <w:annotationRef/>
      </w:r>
      <w:r>
        <w:t xml:space="preserve">And potential interactions between warming and </w:t>
      </w:r>
      <w:proofErr w:type="spellStart"/>
      <w:r>
        <w:t>eliaosome</w:t>
      </w:r>
      <w:proofErr w:type="spellEnd"/>
      <w:r>
        <w:t>…</w:t>
      </w:r>
    </w:p>
  </w:comment>
  <w:comment w:id="223" w:author="Trevor D." w:date="2021-10-01T21:25:00Z" w:initials="TD">
    <w:p w14:paraId="04B76B58" w14:textId="455BCA04" w:rsidR="00EE70CD" w:rsidRDefault="00EE70CD">
      <w:pPr>
        <w:pStyle w:val="CommentText"/>
      </w:pPr>
      <w:r>
        <w:rPr>
          <w:rStyle w:val="CommentReference"/>
        </w:rPr>
        <w:annotationRef/>
      </w:r>
      <w:r>
        <w:t>Added as a fourth question.</w:t>
      </w:r>
    </w:p>
  </w:comment>
  <w:comment w:id="315" w:author="Trevor D." w:date="2021-04-06T16:36:00Z" w:initials="TD">
    <w:p w14:paraId="62417F9F" w14:textId="77777777" w:rsidR="008546C5" w:rsidRDefault="008546C5" w:rsidP="008546C5">
      <w:pPr>
        <w:pStyle w:val="CommentText"/>
      </w:pPr>
      <w:r>
        <w:rPr>
          <w:rStyle w:val="CommentReference"/>
        </w:rPr>
        <w:annotationRef/>
      </w:r>
      <w:r>
        <w:t>Same as above.</w:t>
      </w:r>
    </w:p>
  </w:comment>
  <w:comment w:id="316" w:author="Trevor D." w:date="2021-10-03T11:53:00Z" w:initials="TD">
    <w:p w14:paraId="24BAB90C" w14:textId="4D52892C" w:rsidR="008546C5" w:rsidRDefault="008546C5">
      <w:pPr>
        <w:pStyle w:val="CommentText"/>
      </w:pPr>
      <w:r>
        <w:rPr>
          <w:rStyle w:val="CommentReference"/>
        </w:rPr>
        <w:annotationRef/>
      </w:r>
      <w:r>
        <w:t>Moved the things from the second paragraph into the first and made them more concise.</w:t>
      </w:r>
    </w:p>
  </w:comment>
  <w:comment w:id="230" w:author="Trevor D." w:date="2021-04-06T12:16:00Z" w:initials="TD">
    <w:p w14:paraId="6720980F" w14:textId="4D0ADFD7" w:rsidR="00507E59" w:rsidRDefault="00507E59">
      <w:pPr>
        <w:pStyle w:val="CommentText"/>
      </w:pPr>
      <w:r>
        <w:rPr>
          <w:rStyle w:val="CommentReference"/>
        </w:rPr>
        <w:annotationRef/>
      </w:r>
      <w:r>
        <w:t>Note: this is straight out of my other paper. Placeholder for now, but will have to find a creative way to reword it.</w:t>
      </w:r>
    </w:p>
  </w:comment>
  <w:comment w:id="231" w:author="Shea, Katriona" w:date="2021-08-16T11:46:00Z" w:initials="SK">
    <w:p w14:paraId="2FB6040B" w14:textId="157349CD" w:rsidR="00AD46E0" w:rsidRDefault="00AD46E0">
      <w:pPr>
        <w:pStyle w:val="CommentText"/>
      </w:pPr>
      <w:r>
        <w:rPr>
          <w:rStyle w:val="CommentReference"/>
        </w:rPr>
        <w:annotationRef/>
      </w:r>
      <w:r>
        <w:t>Yes!</w:t>
      </w:r>
    </w:p>
  </w:comment>
  <w:comment w:id="232" w:author="Trevor D." w:date="2021-10-03T11:53:00Z" w:initials="TD">
    <w:p w14:paraId="72654103" w14:textId="75123692" w:rsidR="008546C5" w:rsidRDefault="008546C5">
      <w:pPr>
        <w:pStyle w:val="CommentText"/>
      </w:pPr>
      <w:r>
        <w:rPr>
          <w:rStyle w:val="CommentReference"/>
        </w:rPr>
        <w:annotationRef/>
      </w:r>
      <w:r>
        <w:t>Reworded it, cutting content to keep things brief but still descriptive enough.</w:t>
      </w:r>
    </w:p>
  </w:comment>
  <w:comment w:id="321" w:author="Trevor D." w:date="2021-04-06T16:36:00Z" w:initials="TD">
    <w:p w14:paraId="36683F5B" w14:textId="78B6DD23" w:rsidR="00507E59" w:rsidRDefault="00507E59">
      <w:pPr>
        <w:pStyle w:val="CommentText"/>
      </w:pPr>
      <w:r>
        <w:rPr>
          <w:rStyle w:val="CommentReference"/>
        </w:rPr>
        <w:annotationRef/>
      </w:r>
      <w:r>
        <w:t>Same as above.</w:t>
      </w:r>
    </w:p>
  </w:comment>
  <w:comment w:id="333" w:author="Shea, Katriona" w:date="2021-08-16T11:47:00Z" w:initials="SK">
    <w:p w14:paraId="7B1C8495" w14:textId="02564650" w:rsidR="00E95559" w:rsidRDefault="00E95559">
      <w:pPr>
        <w:pStyle w:val="CommentText"/>
      </w:pPr>
      <w:r>
        <w:rPr>
          <w:rStyle w:val="CommentReference"/>
        </w:rPr>
        <w:annotationRef/>
      </w:r>
      <w:r>
        <w:t>And it’s an invasive species!</w:t>
      </w:r>
    </w:p>
  </w:comment>
  <w:comment w:id="334" w:author="Trevor D." w:date="2021-10-01T14:30:00Z" w:initials="TD">
    <w:p w14:paraId="3F100B1D" w14:textId="42437A59" w:rsidR="0061432F" w:rsidRDefault="0061432F">
      <w:pPr>
        <w:pStyle w:val="CommentText"/>
      </w:pPr>
      <w:r>
        <w:rPr>
          <w:rStyle w:val="CommentReference"/>
        </w:rPr>
        <w:annotationRef/>
      </w:r>
      <w:r>
        <w:t>Added.</w:t>
      </w:r>
    </w:p>
  </w:comment>
  <w:comment w:id="344" w:author="Shea, Katriona" w:date="2021-08-16T11:51:00Z" w:initials="SK">
    <w:p w14:paraId="1F6B7275" w14:textId="69B1DF1A" w:rsidR="00E95559" w:rsidRDefault="00E95559">
      <w:pPr>
        <w:pStyle w:val="CommentText"/>
      </w:pPr>
      <w:r>
        <w:rPr>
          <w:rStyle w:val="CommentReference"/>
        </w:rPr>
        <w:annotationRef/>
      </w:r>
      <w:r>
        <w:t>Cafeteria or depot? Or both?</w:t>
      </w:r>
    </w:p>
  </w:comment>
  <w:comment w:id="345" w:author="Trevor D." w:date="2021-10-01T19:33:00Z" w:initials="TD">
    <w:p w14:paraId="68DEAE5E" w14:textId="59A2AEA9" w:rsidR="00AA33F4" w:rsidRDefault="00AA33F4">
      <w:pPr>
        <w:pStyle w:val="CommentText"/>
      </w:pPr>
      <w:r>
        <w:rPr>
          <w:rStyle w:val="CommentReference"/>
        </w:rPr>
        <w:annotationRef/>
      </w:r>
      <w:r>
        <w:t>Fixed this; they’re more “depots” than they are “cafeterias”.</w:t>
      </w:r>
    </w:p>
  </w:comment>
  <w:comment w:id="353" w:author="Shea, Katriona" w:date="2021-08-16T11:52:00Z" w:initials="SK">
    <w:p w14:paraId="42A83645" w14:textId="1F1CAC23" w:rsidR="00E95559" w:rsidRDefault="00E95559">
      <w:pPr>
        <w:pStyle w:val="CommentText"/>
      </w:pPr>
      <w:r>
        <w:rPr>
          <w:rStyle w:val="CommentReference"/>
        </w:rPr>
        <w:annotationRef/>
      </w:r>
      <w:r>
        <w:t>Need to state number of replicates, and that the study was blocked</w:t>
      </w:r>
    </w:p>
  </w:comment>
  <w:comment w:id="354" w:author="Trevor D." w:date="2021-10-01T14:42:00Z" w:initials="TD">
    <w:p w14:paraId="64EB7396" w14:textId="5A1740E6" w:rsidR="00681A1E" w:rsidRDefault="00681A1E">
      <w:pPr>
        <w:pStyle w:val="CommentText"/>
      </w:pPr>
      <w:r>
        <w:rPr>
          <w:rStyle w:val="CommentReference"/>
        </w:rPr>
        <w:annotationRef/>
      </w:r>
      <w:r>
        <w:t>Added.</w:t>
      </w:r>
    </w:p>
  </w:comment>
  <w:comment w:id="365" w:author="Shea, Katriona" w:date="2021-08-16T11:59:00Z" w:initials="SK">
    <w:p w14:paraId="31D0D1D9" w14:textId="427C6215" w:rsidR="00AF2BF2" w:rsidRDefault="00AF2BF2">
      <w:pPr>
        <w:pStyle w:val="CommentText"/>
      </w:pPr>
      <w:r>
        <w:rPr>
          <w:rStyle w:val="CommentReference"/>
        </w:rPr>
        <w:annotationRef/>
      </w:r>
      <w:r>
        <w:t>Different observers?  Or same observer with independent scoring?</w:t>
      </w:r>
    </w:p>
  </w:comment>
  <w:comment w:id="366" w:author="Trevor D." w:date="2021-10-01T14:43:00Z" w:initials="TD">
    <w:p w14:paraId="754AB20D" w14:textId="4988DAFC" w:rsidR="00681A1E" w:rsidRDefault="00681A1E">
      <w:pPr>
        <w:pStyle w:val="CommentText"/>
      </w:pPr>
      <w:r>
        <w:rPr>
          <w:rStyle w:val="CommentReference"/>
        </w:rPr>
        <w:annotationRef/>
      </w:r>
      <w:r>
        <w:t>Addressed this.</w:t>
      </w:r>
    </w:p>
  </w:comment>
  <w:comment w:id="367" w:author="Shea, Katriona" w:date="2021-09-10T09:03:00Z" w:initials="SK">
    <w:p w14:paraId="52BA6A42" w14:textId="223D057E" w:rsidR="00625B53" w:rsidRDefault="00625B53">
      <w:pPr>
        <w:pStyle w:val="CommentText"/>
      </w:pPr>
      <w:r>
        <w:rPr>
          <w:rStyle w:val="CommentReference"/>
        </w:rPr>
        <w:annotationRef/>
      </w:r>
      <w:r>
        <w:t>How did his relate to the stats in our earlier paper?</w:t>
      </w:r>
    </w:p>
  </w:comment>
  <w:comment w:id="368" w:author="Trevor D." w:date="2021-10-01T19:14:00Z" w:initials="TD">
    <w:p w14:paraId="4BAB5BAF" w14:textId="193C664D" w:rsidR="00EC4D93" w:rsidRPr="00EC4D93" w:rsidRDefault="00EC4D93">
      <w:pPr>
        <w:pStyle w:val="CommentText"/>
      </w:pPr>
      <w:r>
        <w:rPr>
          <w:rStyle w:val="CommentReference"/>
        </w:rPr>
        <w:annotationRef/>
      </w:r>
      <w:r>
        <w:t xml:space="preserve">If by “earlier paper”, you mean </w:t>
      </w:r>
      <w:proofErr w:type="spellStart"/>
      <w:r>
        <w:t>Jongejans</w:t>
      </w:r>
      <w:proofErr w:type="spellEnd"/>
      <w:r>
        <w:t xml:space="preserve"> </w:t>
      </w:r>
      <w:r>
        <w:rPr>
          <w:i/>
          <w:iCs/>
        </w:rPr>
        <w:t>et al</w:t>
      </w:r>
      <w:r>
        <w:t>., then I have elaborated on that here.</w:t>
      </w:r>
    </w:p>
  </w:comment>
  <w:comment w:id="371" w:author="Shea, Katriona" w:date="2021-09-10T09:09:00Z" w:initials="SK">
    <w:p w14:paraId="1469CD24" w14:textId="71207B64" w:rsidR="00625B53" w:rsidRDefault="00625B53">
      <w:pPr>
        <w:pStyle w:val="CommentText"/>
      </w:pPr>
      <w:r>
        <w:rPr>
          <w:rStyle w:val="CommentReference"/>
        </w:rPr>
        <w:annotationRef/>
      </w:r>
      <w:r>
        <w:t>Was this for final outcome?  I am not sure what variable you are trying to explain in this analysis</w:t>
      </w:r>
    </w:p>
  </w:comment>
  <w:comment w:id="372" w:author="Trevor D." w:date="2021-10-01T14:45:00Z" w:initials="TD">
    <w:p w14:paraId="1133687D" w14:textId="639E76BB" w:rsidR="00681A1E" w:rsidRDefault="00681A1E">
      <w:pPr>
        <w:pStyle w:val="CommentText"/>
      </w:pPr>
      <w:r>
        <w:rPr>
          <w:rStyle w:val="CommentReference"/>
        </w:rPr>
        <w:annotationRef/>
      </w:r>
      <w:r>
        <w:t>Differences at different times, as you mentioned below.</w:t>
      </w:r>
    </w:p>
  </w:comment>
  <w:comment w:id="373" w:author="Shea, Katriona" w:date="2021-09-10T09:07:00Z" w:initials="SK">
    <w:p w14:paraId="7752423F" w14:textId="77777777" w:rsidR="00625B53" w:rsidRDefault="00625B53">
      <w:pPr>
        <w:pStyle w:val="CommentText"/>
      </w:pPr>
      <w:r>
        <w:rPr>
          <w:rStyle w:val="CommentReference"/>
        </w:rPr>
        <w:annotationRef/>
      </w:r>
      <w:r>
        <w:t>Oh, ok – differences at different times.</w:t>
      </w:r>
    </w:p>
    <w:p w14:paraId="70096AAB" w14:textId="77777777" w:rsidR="00625B53" w:rsidRDefault="00625B53">
      <w:pPr>
        <w:pStyle w:val="CommentText"/>
      </w:pPr>
    </w:p>
    <w:p w14:paraId="035FBFE6" w14:textId="77777777" w:rsidR="00625B53" w:rsidRDefault="00625B53">
      <w:pPr>
        <w:pStyle w:val="CommentText"/>
      </w:pPr>
      <w:r>
        <w:t>Good to look at the whole distribution, too.</w:t>
      </w:r>
    </w:p>
    <w:p w14:paraId="2E8B0511" w14:textId="4B908C36" w:rsidR="00625B53" w:rsidRDefault="00625B53">
      <w:pPr>
        <w:pStyle w:val="CommentText"/>
      </w:pPr>
      <w:r>
        <w:t>Could do a Kolmogorov-Smirnov test to look at the entire distribution</w:t>
      </w:r>
    </w:p>
    <w:p w14:paraId="008BCDEC" w14:textId="0648080F" w:rsidR="00625B53" w:rsidRDefault="00625B53">
      <w:pPr>
        <w:pStyle w:val="CommentText"/>
      </w:pPr>
      <w:r>
        <w:t xml:space="preserve">Or better yet, a survival analysis (Weibull distribution) – see </w:t>
      </w:r>
      <w:proofErr w:type="spellStart"/>
      <w:r>
        <w:t>crawley’s</w:t>
      </w:r>
      <w:proofErr w:type="spellEnd"/>
      <w:r>
        <w:t xml:space="preserve"> book for how to do these analyses.</w:t>
      </w:r>
    </w:p>
  </w:comment>
  <w:comment w:id="374" w:author="Trevor D." w:date="2021-10-01T14:46:00Z" w:initials="TD">
    <w:p w14:paraId="513DD453" w14:textId="22C53124" w:rsidR="00681A1E" w:rsidRDefault="00681A1E">
      <w:pPr>
        <w:pStyle w:val="CommentText"/>
      </w:pPr>
      <w:r>
        <w:rPr>
          <w:rStyle w:val="CommentReference"/>
        </w:rPr>
        <w:annotationRef/>
      </w:r>
      <w:r>
        <w:t>Added some text here about using K-S tests to examine whether or not survival curves are different.</w:t>
      </w:r>
      <w:r w:rsidR="00E14F87">
        <w:t xml:space="preserve"> Figures now include p-values from the K-S test to back up the statements made in the last half of the third results paragraph.</w:t>
      </w:r>
    </w:p>
  </w:comment>
  <w:comment w:id="379" w:author="Shea, Katriona" w:date="2021-09-10T09:13:00Z" w:initials="SK">
    <w:p w14:paraId="4CEE98B2" w14:textId="0A21167F" w:rsidR="009C0227" w:rsidRDefault="009C0227">
      <w:pPr>
        <w:pStyle w:val="CommentText"/>
      </w:pPr>
      <w:r>
        <w:rPr>
          <w:rStyle w:val="CommentReference"/>
        </w:rPr>
        <w:annotationRef/>
      </w:r>
      <w:r>
        <w:t>Time points are interesting but might be better to look at the whole curve via survival analysis</w:t>
      </w:r>
    </w:p>
  </w:comment>
  <w:comment w:id="380" w:author="Trevor D." w:date="2021-10-01T20:49:00Z" w:initials="TD">
    <w:p w14:paraId="01FAE69B" w14:textId="42A1D74A" w:rsidR="00E14F87" w:rsidRDefault="00E14F87">
      <w:pPr>
        <w:pStyle w:val="CommentText"/>
      </w:pPr>
      <w:r>
        <w:rPr>
          <w:rStyle w:val="CommentReference"/>
        </w:rPr>
        <w:annotationRef/>
      </w:r>
      <w:r>
        <w:t>See above comment; I have used K-S tests to demonstrate whether the entire survival curves are different or not.</w:t>
      </w:r>
    </w:p>
  </w:comment>
  <w:comment w:id="393" w:author="Shea, Katriona" w:date="2021-09-10T09:05:00Z" w:initials="SK">
    <w:p w14:paraId="557AFB5B" w14:textId="3B1CDB0A" w:rsidR="00625B53" w:rsidRDefault="00625B53">
      <w:pPr>
        <w:pStyle w:val="CommentText"/>
      </w:pPr>
      <w:r>
        <w:rPr>
          <w:rStyle w:val="CommentReference"/>
        </w:rPr>
        <w:annotationRef/>
      </w:r>
      <w:r>
        <w:t>How did you observe this?</w:t>
      </w:r>
    </w:p>
  </w:comment>
  <w:comment w:id="394" w:author="Trevor D." w:date="2021-10-01T21:36:00Z" w:initials="TD">
    <w:p w14:paraId="79B1983A" w14:textId="5299C716" w:rsidR="00120277" w:rsidRDefault="00120277">
      <w:pPr>
        <w:pStyle w:val="CommentText"/>
      </w:pPr>
      <w:r>
        <w:rPr>
          <w:rStyle w:val="CommentReference"/>
        </w:rPr>
        <w:annotationRef/>
      </w:r>
      <w:r>
        <w:t>Briefly addressed this.</w:t>
      </w:r>
    </w:p>
  </w:comment>
  <w:comment w:id="399" w:author="Shea, Katriona" w:date="2021-09-10T09:05:00Z" w:initials="SK">
    <w:p w14:paraId="5D0BCF38" w14:textId="72A8F9E8" w:rsidR="00625B53" w:rsidRDefault="00625B53">
      <w:pPr>
        <w:pStyle w:val="CommentText"/>
      </w:pPr>
      <w:r>
        <w:rPr>
          <w:rStyle w:val="CommentReference"/>
        </w:rPr>
        <w:annotationRef/>
      </w:r>
      <w:r>
        <w:t>So this is consumption, not dispersal.</w:t>
      </w:r>
    </w:p>
  </w:comment>
  <w:comment w:id="400" w:author="Trevor D." w:date="2021-10-01T14:59:00Z" w:initials="TD">
    <w:p w14:paraId="362B58BB" w14:textId="0AB11485" w:rsidR="008A5B33" w:rsidRDefault="008A5B33">
      <w:pPr>
        <w:pStyle w:val="CommentText"/>
      </w:pPr>
      <w:r>
        <w:rPr>
          <w:rStyle w:val="CommentReference"/>
        </w:rPr>
        <w:annotationRef/>
      </w:r>
      <w:r>
        <w:t>For the crickets, yes.</w:t>
      </w:r>
    </w:p>
  </w:comment>
  <w:comment w:id="401" w:author="Shea, Katriona" w:date="2021-09-10T09:05:00Z" w:initials="SK">
    <w:p w14:paraId="57883E21" w14:textId="43EC20F3" w:rsidR="00625B53" w:rsidRDefault="00625B53">
      <w:pPr>
        <w:pStyle w:val="CommentText"/>
      </w:pPr>
      <w:r>
        <w:rPr>
          <w:rStyle w:val="CommentReference"/>
        </w:rPr>
        <w:annotationRef/>
      </w:r>
      <w:r>
        <w:t>? how odd!</w:t>
      </w:r>
    </w:p>
  </w:comment>
  <w:comment w:id="402" w:author="Trevor D." w:date="2021-10-01T14:48:00Z" w:initials="TD">
    <w:p w14:paraId="669381DE" w14:textId="6DBDF93D" w:rsidR="00681A1E" w:rsidRDefault="00681A1E">
      <w:pPr>
        <w:pStyle w:val="CommentText"/>
      </w:pPr>
      <w:r>
        <w:rPr>
          <w:rStyle w:val="CommentReference"/>
        </w:rPr>
        <w:annotationRef/>
      </w:r>
      <w:r>
        <w:t>I know, right?</w:t>
      </w:r>
    </w:p>
  </w:comment>
  <w:comment w:id="418" w:author="Shea, Katriona" w:date="2021-08-16T11:38:00Z" w:initials="SK">
    <w:p w14:paraId="3A9FCA31" w14:textId="77777777" w:rsidR="00696987" w:rsidRDefault="00696987" w:rsidP="00696987">
      <w:pPr>
        <w:pStyle w:val="CommentText"/>
      </w:pPr>
      <w:r>
        <w:rPr>
          <w:rStyle w:val="CommentReference"/>
        </w:rPr>
        <w:annotationRef/>
      </w:r>
      <w:r>
        <w:t>I would get to this detail later.  The most important thing is to get to the multiple pathway stuff nice and early as that is what is novel that you do</w:t>
      </w:r>
    </w:p>
  </w:comment>
  <w:comment w:id="419" w:author="Trevor D." w:date="2021-10-02T17:11:00Z" w:initials="TD">
    <w:p w14:paraId="1F1C9271" w14:textId="77777777" w:rsidR="00696987" w:rsidRDefault="00696987" w:rsidP="00696987">
      <w:pPr>
        <w:pStyle w:val="CommentText"/>
      </w:pPr>
      <w:r>
        <w:rPr>
          <w:rStyle w:val="CommentReference"/>
        </w:rPr>
        <w:annotationRef/>
      </w:r>
      <w:r>
        <w:t>Took this from the first paragraph and moved it to where it is now.</w:t>
      </w:r>
    </w:p>
  </w:comment>
  <w:comment w:id="423" w:author="Trevor D." w:date="2021-10-02T17:15:00Z" w:initials="TD">
    <w:p w14:paraId="248EED12" w14:textId="027870AA" w:rsidR="00860960" w:rsidRDefault="00860960" w:rsidP="00860960">
      <w:pPr>
        <w:pStyle w:val="CommentText"/>
      </w:pPr>
      <w:r>
        <w:rPr>
          <w:rStyle w:val="CommentReference"/>
        </w:rPr>
        <w:annotationRef/>
      </w:r>
      <w:r>
        <w:t xml:space="preserve">Moved this from the first paragraph to </w:t>
      </w:r>
      <w:r w:rsidR="00696987">
        <w:t>this paragraph,</w:t>
      </w:r>
      <w:r>
        <w:t xml:space="preserve"> then moved this entire paragraph to the discussion since it seems to fit a bit better </w:t>
      </w:r>
      <w:r w:rsidR="00696987">
        <w:t>here</w:t>
      </w:r>
      <w:r>
        <w:t>.</w:t>
      </w:r>
      <w:r w:rsidR="00696987">
        <w:t xml:space="preserve"> Now, the discussion starts off with how seed removal and secondary dispersal has been observed in many systems, and we provide another example of it.</w:t>
      </w:r>
    </w:p>
  </w:comment>
  <w:comment w:id="439" w:author="Shea, Katriona" w:date="2021-09-10T09:16:00Z" w:initials="SK">
    <w:p w14:paraId="6097689C" w14:textId="01C61DCD" w:rsidR="009C0227" w:rsidRDefault="009C0227">
      <w:pPr>
        <w:pStyle w:val="CommentText"/>
      </w:pPr>
      <w:r>
        <w:rPr>
          <w:rStyle w:val="CommentReference"/>
        </w:rPr>
        <w:annotationRef/>
      </w:r>
      <w:r>
        <w:t>?  more info needed here</w:t>
      </w:r>
    </w:p>
  </w:comment>
  <w:comment w:id="440" w:author="Trevor D." w:date="2021-10-01T21:01:00Z" w:initials="TD">
    <w:p w14:paraId="0C34C7BF" w14:textId="63C5FA78" w:rsidR="003C03C7" w:rsidRDefault="003C03C7">
      <w:pPr>
        <w:pStyle w:val="CommentText"/>
      </w:pPr>
      <w:r>
        <w:rPr>
          <w:rStyle w:val="CommentReference"/>
        </w:rPr>
        <w:annotationRef/>
      </w:r>
      <w:r>
        <w:t>Reworded this to make it a little more clear.</w:t>
      </w:r>
    </w:p>
  </w:comment>
  <w:comment w:id="428" w:author="Trevor D." w:date="2021-10-01T21:08:00Z" w:initials="TD">
    <w:p w14:paraId="76CEEF52" w14:textId="50C2B878" w:rsidR="00147A50" w:rsidRDefault="00147A50">
      <w:pPr>
        <w:pStyle w:val="CommentText"/>
      </w:pPr>
      <w:r>
        <w:rPr>
          <w:rStyle w:val="CommentReference"/>
        </w:rPr>
        <w:annotationRef/>
      </w:r>
      <w:r>
        <w:t>Reworded this to make it more clear how our study supports previous suggestions that these thistles can be dispersed by ants.</w:t>
      </w:r>
    </w:p>
  </w:comment>
  <w:comment w:id="449" w:author="Shea, Katriona" w:date="2021-09-10T09:16:00Z" w:initials="SK">
    <w:p w14:paraId="2871F9D2" w14:textId="500414B5" w:rsidR="009C0227" w:rsidRDefault="009C0227">
      <w:pPr>
        <w:pStyle w:val="CommentText"/>
      </w:pPr>
      <w:r>
        <w:rPr>
          <w:rStyle w:val="CommentReference"/>
        </w:rPr>
        <w:annotationRef/>
      </w:r>
      <w:r>
        <w:t xml:space="preserve">Diane Thomson marked </w:t>
      </w:r>
      <w:proofErr w:type="spellStart"/>
      <w:r>
        <w:t>goatgrass</w:t>
      </w:r>
      <w:proofErr w:type="spellEnd"/>
      <w:r>
        <w:t xml:space="preserve"> seeds w sharpie pens – I always liked that study</w:t>
      </w:r>
    </w:p>
  </w:comment>
  <w:comment w:id="450" w:author="Shea, Katriona" w:date="2021-09-10T09:17:00Z" w:initials="SK">
    <w:p w14:paraId="479B416A" w14:textId="6F47FC90" w:rsidR="009C0227" w:rsidRDefault="009C0227">
      <w:pPr>
        <w:pStyle w:val="CommentText"/>
      </w:pPr>
      <w:r>
        <w:rPr>
          <w:rStyle w:val="CommentReference"/>
        </w:rPr>
        <w:annotationRef/>
      </w:r>
      <w:r>
        <w:t>And might change scent or taste</w:t>
      </w:r>
    </w:p>
  </w:comment>
  <w:comment w:id="451" w:author="Trevor D." w:date="2021-10-01T15:10:00Z" w:initials="TD">
    <w:p w14:paraId="3800EC55" w14:textId="0EFA1E11" w:rsidR="0093614E" w:rsidRDefault="0093614E">
      <w:pPr>
        <w:pStyle w:val="CommentText"/>
      </w:pPr>
      <w:r>
        <w:rPr>
          <w:rStyle w:val="CommentReference"/>
        </w:rPr>
        <w:annotationRef/>
      </w:r>
      <w:r w:rsidR="00757024">
        <w:t>Made a note about this.</w:t>
      </w:r>
    </w:p>
  </w:comment>
  <w:comment w:id="455" w:author="Shea, Katriona" w:date="2021-09-10T09:18:00Z" w:initials="SK">
    <w:p w14:paraId="37B10577" w14:textId="29666F8B" w:rsidR="009C0227" w:rsidRDefault="009C0227">
      <w:pPr>
        <w:pStyle w:val="CommentText"/>
      </w:pPr>
      <w:r>
        <w:rPr>
          <w:rStyle w:val="CommentReference"/>
        </w:rPr>
        <w:annotationRef/>
      </w:r>
      <w:r>
        <w:t xml:space="preserve">Hence irradiated </w:t>
      </w:r>
    </w:p>
  </w:comment>
  <w:comment w:id="456" w:author="Trevor D." w:date="2021-10-01T15:01:00Z" w:initials="TD">
    <w:p w14:paraId="31E85BB8" w14:textId="49976EE5" w:rsidR="005F3411" w:rsidRDefault="005F3411">
      <w:pPr>
        <w:pStyle w:val="CommentText"/>
      </w:pPr>
      <w:r>
        <w:rPr>
          <w:rStyle w:val="CommentReference"/>
        </w:rPr>
        <w:annotationRef/>
      </w:r>
      <w:r>
        <w:t>Added</w:t>
      </w:r>
      <w:r w:rsidR="00147A50">
        <w:t xml:space="preserve"> some text on this</w:t>
      </w:r>
      <w:r>
        <w:t>.</w:t>
      </w:r>
    </w:p>
  </w:comment>
  <w:comment w:id="458" w:author="Shea, Katriona" w:date="2021-09-10T09:18:00Z" w:initials="SK">
    <w:p w14:paraId="7720FD06" w14:textId="77777777" w:rsidR="009C0227" w:rsidRDefault="009C0227">
      <w:pPr>
        <w:pStyle w:val="CommentText"/>
      </w:pPr>
      <w:r>
        <w:rPr>
          <w:rStyle w:val="CommentReference"/>
        </w:rPr>
        <w:annotationRef/>
      </w:r>
      <w:r>
        <w:t xml:space="preserve">Initiation of secondary dispersal.  See </w:t>
      </w:r>
      <w:proofErr w:type="spellStart"/>
      <w:r>
        <w:t>Jongejans</w:t>
      </w:r>
      <w:proofErr w:type="spellEnd"/>
      <w:r>
        <w:t xml:space="preserve"> gravity model review.  Also Katie’s paper on initiation of seed release from flower heads as a key missing part of dispersal pathway, to which you now add</w:t>
      </w:r>
    </w:p>
    <w:p w14:paraId="59D1F2F3" w14:textId="6E99BE6D" w:rsidR="00167F4F" w:rsidRDefault="00167F4F">
      <w:pPr>
        <w:pStyle w:val="CommentText"/>
      </w:pPr>
      <w:r>
        <w:t>Teller Zhang and Shea also</w:t>
      </w:r>
    </w:p>
  </w:comment>
  <w:comment w:id="459" w:author="Trevor D." w:date="2021-10-02T18:36:00Z" w:initials="TD">
    <w:p w14:paraId="3026D3DD" w14:textId="0DEBB5FB" w:rsidR="00226663" w:rsidRDefault="00226663">
      <w:pPr>
        <w:pStyle w:val="CommentText"/>
      </w:pPr>
      <w:r>
        <w:rPr>
          <w:rStyle w:val="CommentReference"/>
        </w:rPr>
        <w:annotationRef/>
      </w:r>
      <w:r>
        <w:t>I’m not quite sure what this comment is saying. Perhaps we can discuss it more next time we meet?</w:t>
      </w:r>
    </w:p>
  </w:comment>
  <w:comment w:id="463" w:author="Shea, Katriona" w:date="2021-09-10T09:19:00Z" w:initials="SK">
    <w:p w14:paraId="699B9726" w14:textId="77777777" w:rsidR="009C0227" w:rsidRDefault="009C0227">
      <w:pPr>
        <w:pStyle w:val="CommentText"/>
      </w:pPr>
      <w:r>
        <w:rPr>
          <w:rStyle w:val="CommentReference"/>
        </w:rPr>
        <w:annotationRef/>
      </w:r>
      <w:r>
        <w:t>Yes but a lot of your intro seems to be about dispersal</w:t>
      </w:r>
    </w:p>
    <w:p w14:paraId="26C09BBE" w14:textId="77777777" w:rsidR="00167F4F" w:rsidRDefault="00167F4F">
      <w:pPr>
        <w:pStyle w:val="CommentText"/>
      </w:pPr>
    </w:p>
    <w:p w14:paraId="6628398B" w14:textId="77777777" w:rsidR="00167F4F" w:rsidRDefault="00167F4F">
      <w:pPr>
        <w:pStyle w:val="CommentText"/>
      </w:pPr>
      <w:r>
        <w:t>Choices are:</w:t>
      </w:r>
    </w:p>
    <w:p w14:paraId="2FA9EA7A" w14:textId="1DC55E0C" w:rsidR="00167F4F" w:rsidRDefault="00167F4F">
      <w:pPr>
        <w:pStyle w:val="CommentText"/>
      </w:pPr>
      <w:r>
        <w:t>Seed Removal</w:t>
      </w:r>
    </w:p>
    <w:p w14:paraId="4A2B5933" w14:textId="7E5EB8B5" w:rsidR="00167F4F" w:rsidRDefault="00167F4F">
      <w:pPr>
        <w:pStyle w:val="CommentText"/>
      </w:pPr>
      <w:r>
        <w:t>Seed Dispersal</w:t>
      </w:r>
    </w:p>
    <w:p w14:paraId="1D7806BA" w14:textId="77777777" w:rsidR="00167F4F" w:rsidRDefault="00167F4F">
      <w:pPr>
        <w:pStyle w:val="CommentText"/>
      </w:pPr>
      <w:r>
        <w:t>Seed Predation</w:t>
      </w:r>
    </w:p>
    <w:p w14:paraId="7FF961ED" w14:textId="77777777" w:rsidR="00167F4F" w:rsidRDefault="00167F4F">
      <w:pPr>
        <w:pStyle w:val="CommentText"/>
      </w:pPr>
      <w:r>
        <w:t>Initiation of secondary dispersal?</w:t>
      </w:r>
    </w:p>
    <w:p w14:paraId="336FAF78" w14:textId="018F3713" w:rsidR="00167F4F" w:rsidRDefault="00167F4F">
      <w:pPr>
        <w:pStyle w:val="CommentText"/>
      </w:pPr>
      <w:r>
        <w:t>More?</w:t>
      </w:r>
    </w:p>
  </w:comment>
  <w:comment w:id="464" w:author="Trevor D." w:date="2021-10-02T17:28:00Z" w:initials="TD">
    <w:p w14:paraId="22B07719" w14:textId="185FE755" w:rsidR="002278B7" w:rsidRDefault="002278B7">
      <w:pPr>
        <w:pStyle w:val="CommentText"/>
      </w:pPr>
      <w:r>
        <w:rPr>
          <w:rStyle w:val="CommentReference"/>
        </w:rPr>
        <w:annotationRef/>
      </w:r>
      <w:r>
        <w:t xml:space="preserve">Made the introduction more about seed removal. However, I have </w:t>
      </w:r>
      <w:r w:rsidR="00226663">
        <w:t>kep</w:t>
      </w:r>
      <w:r w:rsidR="0049206F">
        <w:t>t</w:t>
      </w:r>
      <w:r w:rsidR="00226663">
        <w:t xml:space="preserve"> some of the emphasis on</w:t>
      </w:r>
      <w:r>
        <w:t xml:space="preserve"> dispersal paragraphs because they set the stage for </w:t>
      </w:r>
      <w:r w:rsidRPr="002278B7">
        <w:rPr>
          <w:b/>
          <w:bCs/>
          <w:i/>
          <w:iCs/>
        </w:rPr>
        <w:t>why</w:t>
      </w:r>
      <w:r>
        <w:t xml:space="preserve"> we are even interested in seed removal in the first place.</w:t>
      </w:r>
    </w:p>
    <w:p w14:paraId="2F6FED1D" w14:textId="77777777" w:rsidR="0049206F" w:rsidRDefault="0049206F">
      <w:pPr>
        <w:pStyle w:val="CommentText"/>
      </w:pPr>
    </w:p>
    <w:p w14:paraId="2A52E3CC" w14:textId="70A8F74F" w:rsidR="0049206F" w:rsidRPr="002278B7" w:rsidRDefault="0049206F">
      <w:pPr>
        <w:pStyle w:val="CommentText"/>
      </w:pPr>
      <w:r>
        <w:t>I don’t use “seed predation” much because we just don’t know how often seeds are consumed after removal. As such, removal of seeds might not be “initiation of secondary dispersal” for all seeds because some may be consumed.</w:t>
      </w:r>
    </w:p>
  </w:comment>
  <w:comment w:id="465" w:author="Shea, Katriona" w:date="2021-09-10T09:27:00Z" w:initials="SK">
    <w:p w14:paraId="6E40748F" w14:textId="33099278" w:rsidR="00167F4F" w:rsidRDefault="00167F4F">
      <w:pPr>
        <w:pStyle w:val="CommentText"/>
      </w:pPr>
      <w:r>
        <w:rPr>
          <w:rStyle w:val="CommentReference"/>
        </w:rPr>
        <w:annotationRef/>
      </w:r>
      <w:r>
        <w:t>Teller Zhang and Shea 2016 D&amp;D</w:t>
      </w:r>
    </w:p>
  </w:comment>
  <w:comment w:id="466" w:author="Trevor D." w:date="2021-10-01T17:40:00Z" w:initials="TD">
    <w:p w14:paraId="1773900E" w14:textId="03285ADF" w:rsidR="00757024" w:rsidRDefault="00757024">
      <w:pPr>
        <w:pStyle w:val="CommentText"/>
      </w:pPr>
      <w:r>
        <w:rPr>
          <w:rStyle w:val="CommentReference"/>
        </w:rPr>
        <w:annotationRef/>
      </w:r>
      <w:r>
        <w:t>Added citation.</w:t>
      </w:r>
    </w:p>
  </w:comment>
  <w:comment w:id="471" w:author="Trevor D." w:date="2021-06-24T14:47:00Z" w:initials="TD">
    <w:p w14:paraId="198ED02B" w14:textId="24DC6EED" w:rsidR="00507E59" w:rsidRDefault="00507E59">
      <w:pPr>
        <w:pStyle w:val="CommentText"/>
      </w:pPr>
      <w:r>
        <w:rPr>
          <w:rStyle w:val="CommentReference"/>
        </w:rPr>
        <w:annotationRef/>
      </w:r>
      <w:r>
        <w:t>Placeholder says it all.</w:t>
      </w:r>
    </w:p>
  </w:comment>
  <w:comment w:id="472" w:author="Shea, Katriona" w:date="2021-09-10T09:20:00Z" w:initials="SK">
    <w:p w14:paraId="01E05C68" w14:textId="7BD6559C" w:rsidR="009C0227" w:rsidRDefault="009C0227">
      <w:pPr>
        <w:pStyle w:val="CommentText"/>
      </w:pPr>
      <w:r>
        <w:rPr>
          <w:rStyle w:val="CommentReference"/>
        </w:rPr>
        <w:annotationRef/>
      </w:r>
      <w:r>
        <w:t xml:space="preserve">Yes, excellent start </w:t>
      </w:r>
      <w:r w:rsidR="00167F4F">
        <w:t xml:space="preserve">to </w:t>
      </w:r>
      <w:proofErr w:type="spellStart"/>
      <w:r w:rsidR="00167F4F">
        <w:t>ms</w:t>
      </w:r>
      <w:proofErr w:type="spellEnd"/>
      <w:r w:rsidR="00167F4F">
        <w:t xml:space="preserve"> </w:t>
      </w:r>
      <w:r>
        <w:t>and we can brainstorm the best punchline(s)</w:t>
      </w:r>
    </w:p>
  </w:comment>
  <w:comment w:id="469" w:author="Trevor D." w:date="2021-10-08T21:55:00Z" w:initials="TD">
    <w:p w14:paraId="489A5D3C" w14:textId="0755CB51" w:rsidR="008773C6" w:rsidRDefault="008773C6">
      <w:pPr>
        <w:pStyle w:val="CommentText"/>
      </w:pPr>
      <w:r>
        <w:rPr>
          <w:rStyle w:val="CommentReference"/>
        </w:rPr>
        <w:annotationRef/>
      </w:r>
      <w:r>
        <w:t>Added in a concluding sentence.</w:t>
      </w:r>
    </w:p>
  </w:comment>
  <w:comment w:id="490" w:author="Trevor D." w:date="2021-10-08T21:54:00Z" w:initials="TD">
    <w:p w14:paraId="4E8C9882" w14:textId="13E30B47" w:rsidR="001C3C05" w:rsidRDefault="001C3C05">
      <w:pPr>
        <w:pStyle w:val="CommentText"/>
      </w:pPr>
      <w:r>
        <w:rPr>
          <w:rStyle w:val="CommentReference"/>
        </w:rPr>
        <w:annotationRef/>
      </w:r>
      <w:r>
        <w:t>Professor? Doctor? Or both?</w:t>
      </w:r>
    </w:p>
  </w:comment>
  <w:comment w:id="544" w:author="Shea, Katriona" w:date="2021-09-10T09:07:00Z" w:initials="SK">
    <w:p w14:paraId="54B8E550" w14:textId="2BE5FC9D" w:rsidR="00625B53" w:rsidRDefault="00625B53">
      <w:pPr>
        <w:pStyle w:val="CommentText"/>
      </w:pPr>
      <w:r>
        <w:rPr>
          <w:rStyle w:val="CommentReference"/>
        </w:rPr>
        <w:annotationRef/>
      </w:r>
      <w:r>
        <w:t>Explain vertical lines</w:t>
      </w:r>
    </w:p>
  </w:comment>
  <w:comment w:id="545" w:author="Trevor D." w:date="2021-10-01T14:49:00Z" w:initials="TD">
    <w:p w14:paraId="2C0F8236" w14:textId="21942B05" w:rsidR="00681A1E" w:rsidRDefault="00681A1E">
      <w:pPr>
        <w:pStyle w:val="CommentText"/>
      </w:pPr>
      <w:r>
        <w:rPr>
          <w:rStyle w:val="CommentReference"/>
        </w:rPr>
        <w:annotationRef/>
      </w:r>
      <w:r>
        <w:t>Fixed this.</w:t>
      </w:r>
    </w:p>
  </w:comment>
  <w:comment w:id="563" w:author="Shea, Katriona" w:date="2021-09-10T09:07:00Z" w:initials="SK">
    <w:p w14:paraId="3118D5A6" w14:textId="3CF7913E" w:rsidR="00625B53" w:rsidRDefault="00625B53">
      <w:pPr>
        <w:pStyle w:val="CommentText"/>
      </w:pPr>
      <w:r>
        <w:rPr>
          <w:rStyle w:val="CommentReference"/>
        </w:rPr>
        <w:annotationRef/>
      </w:r>
      <w:r>
        <w:t>Ditto</w:t>
      </w:r>
    </w:p>
  </w:comment>
  <w:comment w:id="564" w:author="Trevor D." w:date="2021-10-01T14:49:00Z" w:initials="TD">
    <w:p w14:paraId="4C43270C" w14:textId="125BCEC1" w:rsidR="00681A1E" w:rsidRDefault="00681A1E">
      <w:pPr>
        <w:pStyle w:val="CommentText"/>
      </w:pPr>
      <w:r>
        <w:rPr>
          <w:rStyle w:val="CommentReference"/>
        </w:rPr>
        <w:annotationRef/>
      </w:r>
      <w:r>
        <w:t>Fixed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226276" w15:done="0"/>
  <w15:commentEx w15:paraId="047433B3" w15:paraIdParent="7F226276" w15:done="0"/>
  <w15:commentEx w15:paraId="0F0A3275" w15:done="0"/>
  <w15:commentEx w15:paraId="427C6F16" w15:paraIdParent="0F0A3275" w15:done="0"/>
  <w15:commentEx w15:paraId="66969000" w15:done="0"/>
  <w15:commentEx w15:paraId="25678870" w15:paraIdParent="66969000" w15:done="0"/>
  <w15:commentEx w15:paraId="056881E3" w15:done="0"/>
  <w15:commentEx w15:paraId="54CB3617" w15:done="0"/>
  <w15:commentEx w15:paraId="4FF8C2AF" w15:done="0"/>
  <w15:commentEx w15:paraId="087E3B68" w15:paraIdParent="4FF8C2AF" w15:done="0"/>
  <w15:commentEx w15:paraId="035899CA" w15:done="0"/>
  <w15:commentEx w15:paraId="02566076" w15:paraIdParent="035899CA" w15:done="0"/>
  <w15:commentEx w15:paraId="2B6EC80C" w15:done="0"/>
  <w15:commentEx w15:paraId="1373A72B" w15:paraIdParent="2B6EC80C" w15:done="0"/>
  <w15:commentEx w15:paraId="76A1F76C" w15:done="0"/>
  <w15:commentEx w15:paraId="04B76B58" w15:paraIdParent="76A1F76C" w15:done="0"/>
  <w15:commentEx w15:paraId="62417F9F" w15:done="0"/>
  <w15:commentEx w15:paraId="24BAB90C" w15:paraIdParent="62417F9F" w15:done="0"/>
  <w15:commentEx w15:paraId="6720980F" w15:done="0"/>
  <w15:commentEx w15:paraId="2FB6040B" w15:paraIdParent="6720980F" w15:done="0"/>
  <w15:commentEx w15:paraId="72654103" w15:paraIdParent="6720980F" w15:done="0"/>
  <w15:commentEx w15:paraId="36683F5B" w15:done="0"/>
  <w15:commentEx w15:paraId="7B1C8495" w15:done="0"/>
  <w15:commentEx w15:paraId="3F100B1D" w15:paraIdParent="7B1C8495" w15:done="0"/>
  <w15:commentEx w15:paraId="1F6B7275" w15:done="0"/>
  <w15:commentEx w15:paraId="68DEAE5E" w15:paraIdParent="1F6B7275" w15:done="0"/>
  <w15:commentEx w15:paraId="42A83645" w15:done="0"/>
  <w15:commentEx w15:paraId="64EB7396" w15:paraIdParent="42A83645" w15:done="0"/>
  <w15:commentEx w15:paraId="31D0D1D9" w15:done="0"/>
  <w15:commentEx w15:paraId="754AB20D" w15:paraIdParent="31D0D1D9" w15:done="0"/>
  <w15:commentEx w15:paraId="52BA6A42" w15:done="0"/>
  <w15:commentEx w15:paraId="4BAB5BAF" w15:paraIdParent="52BA6A42" w15:done="0"/>
  <w15:commentEx w15:paraId="1469CD24" w15:done="0"/>
  <w15:commentEx w15:paraId="1133687D" w15:paraIdParent="1469CD24" w15:done="0"/>
  <w15:commentEx w15:paraId="008BCDEC" w15:done="0"/>
  <w15:commentEx w15:paraId="513DD453" w15:paraIdParent="008BCDEC" w15:done="0"/>
  <w15:commentEx w15:paraId="4CEE98B2" w15:done="0"/>
  <w15:commentEx w15:paraId="01FAE69B" w15:paraIdParent="4CEE98B2" w15:done="0"/>
  <w15:commentEx w15:paraId="557AFB5B" w15:done="0"/>
  <w15:commentEx w15:paraId="79B1983A" w15:paraIdParent="557AFB5B" w15:done="0"/>
  <w15:commentEx w15:paraId="5D0BCF38" w15:done="0"/>
  <w15:commentEx w15:paraId="362B58BB" w15:paraIdParent="5D0BCF38" w15:done="0"/>
  <w15:commentEx w15:paraId="57883E21" w15:done="0"/>
  <w15:commentEx w15:paraId="669381DE" w15:paraIdParent="57883E21" w15:done="0"/>
  <w15:commentEx w15:paraId="3A9FCA31" w15:done="0"/>
  <w15:commentEx w15:paraId="1F1C9271" w15:paraIdParent="3A9FCA31" w15:done="0"/>
  <w15:commentEx w15:paraId="248EED12" w15:done="0"/>
  <w15:commentEx w15:paraId="6097689C" w15:done="0"/>
  <w15:commentEx w15:paraId="0C34C7BF" w15:paraIdParent="6097689C" w15:done="0"/>
  <w15:commentEx w15:paraId="76CEEF52" w15:done="0"/>
  <w15:commentEx w15:paraId="2871F9D2" w15:done="0"/>
  <w15:commentEx w15:paraId="479B416A" w15:done="0"/>
  <w15:commentEx w15:paraId="3800EC55" w15:paraIdParent="479B416A" w15:done="0"/>
  <w15:commentEx w15:paraId="37B10577" w15:done="0"/>
  <w15:commentEx w15:paraId="31E85BB8" w15:paraIdParent="37B10577" w15:done="0"/>
  <w15:commentEx w15:paraId="59D1F2F3" w15:done="0"/>
  <w15:commentEx w15:paraId="3026D3DD" w15:paraIdParent="59D1F2F3" w15:done="0"/>
  <w15:commentEx w15:paraId="336FAF78" w15:done="0"/>
  <w15:commentEx w15:paraId="2A52E3CC" w15:paraIdParent="336FAF78" w15:done="0"/>
  <w15:commentEx w15:paraId="6E40748F" w15:done="0"/>
  <w15:commentEx w15:paraId="1773900E" w15:paraIdParent="6E40748F" w15:done="0"/>
  <w15:commentEx w15:paraId="198ED02B" w15:done="0"/>
  <w15:commentEx w15:paraId="01E05C68" w15:paraIdParent="198ED02B" w15:done="0"/>
  <w15:commentEx w15:paraId="489A5D3C" w15:done="0"/>
  <w15:commentEx w15:paraId="4E8C9882" w15:done="0"/>
  <w15:commentEx w15:paraId="54B8E550" w15:done="0"/>
  <w15:commentEx w15:paraId="2C0F8236" w15:paraIdParent="54B8E550" w15:done="0"/>
  <w15:commentEx w15:paraId="3118D5A6" w15:done="0"/>
  <w15:commentEx w15:paraId="4C43270C" w15:paraIdParent="3118D5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521CE" w16cex:dateUtc="2021-08-16T15:41:00Z"/>
  <w16cex:commentExtensible w16cex:durableId="25032D55" w16cex:dateUtc="2021-10-02T23:11:00Z"/>
  <w16cex:commentExtensible w16cex:durableId="24C51A5F" w16cex:dateUtc="2021-08-16T15:09:00Z"/>
  <w16cex:commentExtensible w16cex:durableId="25032CB7" w16cex:dateUtc="2021-10-02T23:08:00Z"/>
  <w16cex:commentExtensible w16cex:durableId="24C51AB6" w16cex:dateUtc="2021-08-16T15:11:00Z"/>
  <w16cex:commentExtensible w16cex:durableId="2501A054" w16cex:dateUtc="2021-10-01T18:57:00Z"/>
  <w16cex:commentExtensible w16cex:durableId="24C51BFD" w16cex:dateUtc="2021-08-16T15:16:00Z"/>
  <w16cex:commentExtensible w16cex:durableId="24C52124" w16cex:dateUtc="2021-08-16T15:38:00Z"/>
  <w16cex:commentExtensible w16cex:durableId="24C5216A" w16cex:dateUtc="2021-08-16T15:39:00Z"/>
  <w16cex:commentExtensible w16cex:durableId="2503113F" w16cex:dateUtc="2021-10-02T21:11:00Z"/>
  <w16cex:commentExtensible w16cex:durableId="24C521A5" w16cex:dateUtc="2021-08-16T15:40:00Z"/>
  <w16cex:commentExtensible w16cex:durableId="2503286A" w16cex:dateUtc="2021-10-02T22:50:00Z"/>
  <w16cex:commentExtensible w16cex:durableId="24C5227C" w16cex:dateUtc="2021-08-16T15:44:00Z"/>
  <w16cex:commentExtensible w16cex:durableId="25019A0C" w16cex:dateUtc="2021-10-01T18:30:00Z"/>
  <w16cex:commentExtensible w16cex:durableId="24C522DD" w16cex:dateUtc="2021-08-16T15:46:00Z"/>
  <w16cex:commentExtensible w16cex:durableId="2501FB3E" w16cex:dateUtc="2021-10-02T01:25:00Z"/>
  <w16cex:commentExtensible w16cex:durableId="25041810" w16cex:dateUtc="2021-04-06T20:36:00Z"/>
  <w16cex:commentExtensible w16cex:durableId="2504182A" w16cex:dateUtc="2021-10-03T15:53:00Z"/>
  <w16cex:commentExtensible w16cex:durableId="2416CFAB" w16cex:dateUtc="2021-04-06T16:16:00Z"/>
  <w16cex:commentExtensible w16cex:durableId="24C522F4" w16cex:dateUtc="2021-08-16T15:46:00Z"/>
  <w16cex:commentExtensible w16cex:durableId="2504184C" w16cex:dateUtc="2021-10-03T15:53:00Z"/>
  <w16cex:commentExtensible w16cex:durableId="24170C77" w16cex:dateUtc="2021-04-06T20:36:00Z"/>
  <w16cex:commentExtensible w16cex:durableId="24C52333" w16cex:dateUtc="2021-08-16T15:47:00Z"/>
  <w16cex:commentExtensible w16cex:durableId="25019A1E" w16cex:dateUtc="2021-10-01T18:30:00Z"/>
  <w16cex:commentExtensible w16cex:durableId="24C52406" w16cex:dateUtc="2021-08-16T15:51:00Z"/>
  <w16cex:commentExtensible w16cex:durableId="2501E104" w16cex:dateUtc="2021-10-01T23:33:00Z"/>
  <w16cex:commentExtensible w16cex:durableId="24C52470" w16cex:dateUtc="2021-08-16T15:52:00Z"/>
  <w16cex:commentExtensible w16cex:durableId="25019CEB" w16cex:dateUtc="2021-10-01T18:42:00Z"/>
  <w16cex:commentExtensible w16cex:durableId="24C525E6" w16cex:dateUtc="2021-08-16T15:59:00Z"/>
  <w16cex:commentExtensible w16cex:durableId="25019D24" w16cex:dateUtc="2021-10-01T18:43:00Z"/>
  <w16cex:commentExtensible w16cex:durableId="24E59DF9" w16cex:dateUtc="2021-09-10T13:03:00Z"/>
  <w16cex:commentExtensible w16cex:durableId="2501DCAF" w16cex:dateUtc="2021-10-01T23:14:00Z"/>
  <w16cex:commentExtensible w16cex:durableId="24E59F3B" w16cex:dateUtc="2021-09-10T13:09:00Z"/>
  <w16cex:commentExtensible w16cex:durableId="25019D76" w16cex:dateUtc="2021-10-01T18:45:00Z"/>
  <w16cex:commentExtensible w16cex:durableId="24E59EEB" w16cex:dateUtc="2021-09-10T13:07:00Z"/>
  <w16cex:commentExtensible w16cex:durableId="25019DAB" w16cex:dateUtc="2021-10-01T18:46:00Z"/>
  <w16cex:commentExtensible w16cex:durableId="24E5A056" w16cex:dateUtc="2021-09-10T13:13:00Z"/>
  <w16cex:commentExtensible w16cex:durableId="2501F2BC" w16cex:dateUtc="2021-10-02T00:49:00Z"/>
  <w16cex:commentExtensible w16cex:durableId="24E59E44" w16cex:dateUtc="2021-09-10T13:05:00Z"/>
  <w16cex:commentExtensible w16cex:durableId="2501FDE4" w16cex:dateUtc="2021-10-02T01:36:00Z"/>
  <w16cex:commentExtensible w16cex:durableId="24E59E57" w16cex:dateUtc="2021-09-10T13:05:00Z"/>
  <w16cex:commentExtensible w16cex:durableId="2501A0CA" w16cex:dateUtc="2021-10-01T18:59:00Z"/>
  <w16cex:commentExtensible w16cex:durableId="24E59E77" w16cex:dateUtc="2021-09-10T13:05:00Z"/>
  <w16cex:commentExtensible w16cex:durableId="25019E51" w16cex:dateUtc="2021-10-01T18:48:00Z"/>
  <w16cex:commentExtensible w16cex:durableId="25031127" w16cex:dateUtc="2021-08-16T15:38:00Z"/>
  <w16cex:commentExtensible w16cex:durableId="2503112C" w16cex:dateUtc="2021-10-02T21:11:00Z"/>
  <w16cex:commentExtensible w16cex:durableId="2503124C" w16cex:dateUtc="2021-10-02T21:15:00Z"/>
  <w16cex:commentExtensible w16cex:durableId="24E5A0D3" w16cex:dateUtc="2021-09-10T13:16:00Z"/>
  <w16cex:commentExtensible w16cex:durableId="2501F59C" w16cex:dateUtc="2021-10-02T01:01:00Z"/>
  <w16cex:commentExtensible w16cex:durableId="2501F756" w16cex:dateUtc="2021-10-02T01:08:00Z"/>
  <w16cex:commentExtensible w16cex:durableId="24E5A102" w16cex:dateUtc="2021-09-10T13:16:00Z"/>
  <w16cex:commentExtensible w16cex:durableId="24E5A130" w16cex:dateUtc="2021-09-10T13:17:00Z"/>
  <w16cex:commentExtensible w16cex:durableId="2501A367" w16cex:dateUtc="2021-10-01T19:10:00Z"/>
  <w16cex:commentExtensible w16cex:durableId="24E5A14F" w16cex:dateUtc="2021-09-10T13:18:00Z"/>
  <w16cex:commentExtensible w16cex:durableId="2501A161" w16cex:dateUtc="2021-10-01T19:01:00Z"/>
  <w16cex:commentExtensible w16cex:durableId="24E5A16F" w16cex:dateUtc="2021-09-10T13:18:00Z"/>
  <w16cex:commentExtensible w16cex:durableId="25032511" w16cex:dateUtc="2021-10-02T22:36:00Z"/>
  <w16cex:commentExtensible w16cex:durableId="24E5A1BE" w16cex:dateUtc="2021-09-10T13:19:00Z"/>
  <w16cex:commentExtensible w16cex:durableId="25031559" w16cex:dateUtc="2021-10-02T21:28:00Z"/>
  <w16cex:commentExtensible w16cex:durableId="24E5A396" w16cex:dateUtc="2021-09-10T13:27:00Z"/>
  <w16cex:commentExtensible w16cex:durableId="2501C693" w16cex:dateUtc="2021-10-01T21:40:00Z"/>
  <w16cex:commentExtensible w16cex:durableId="247F1979" w16cex:dateUtc="2021-06-24T18:47:00Z"/>
  <w16cex:commentExtensible w16cex:durableId="24E5A1DF" w16cex:dateUtc="2021-09-10T13:20:00Z"/>
  <w16cex:commentExtensible w16cex:durableId="250B3CD3" w16cex:dateUtc="2021-10-09T01:55:00Z"/>
  <w16cex:commentExtensible w16cex:durableId="250B3C9F" w16cex:dateUtc="2021-10-09T01:54:00Z"/>
  <w16cex:commentExtensible w16cex:durableId="24E59EB9" w16cex:dateUtc="2021-09-10T13:07:00Z"/>
  <w16cex:commentExtensible w16cex:durableId="25019E60" w16cex:dateUtc="2021-10-01T18:49:00Z"/>
  <w16cex:commentExtensible w16cex:durableId="24E59EC7" w16cex:dateUtc="2021-09-10T13:07:00Z"/>
  <w16cex:commentExtensible w16cex:durableId="25019E66" w16cex:dateUtc="2021-10-01T1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226276" w16cid:durableId="24C521CE"/>
  <w16cid:commentId w16cid:paraId="047433B3" w16cid:durableId="25032D55"/>
  <w16cid:commentId w16cid:paraId="0F0A3275" w16cid:durableId="24C51A5F"/>
  <w16cid:commentId w16cid:paraId="427C6F16" w16cid:durableId="25032CB7"/>
  <w16cid:commentId w16cid:paraId="66969000" w16cid:durableId="24C51AB6"/>
  <w16cid:commentId w16cid:paraId="25678870" w16cid:durableId="2501A054"/>
  <w16cid:commentId w16cid:paraId="056881E3" w16cid:durableId="24C51BFD"/>
  <w16cid:commentId w16cid:paraId="54CB3617" w16cid:durableId="24C52124"/>
  <w16cid:commentId w16cid:paraId="4FF8C2AF" w16cid:durableId="24C5216A"/>
  <w16cid:commentId w16cid:paraId="087E3B68" w16cid:durableId="2503113F"/>
  <w16cid:commentId w16cid:paraId="035899CA" w16cid:durableId="24C521A5"/>
  <w16cid:commentId w16cid:paraId="02566076" w16cid:durableId="2503286A"/>
  <w16cid:commentId w16cid:paraId="2B6EC80C" w16cid:durableId="24C5227C"/>
  <w16cid:commentId w16cid:paraId="1373A72B" w16cid:durableId="25019A0C"/>
  <w16cid:commentId w16cid:paraId="76A1F76C" w16cid:durableId="24C522DD"/>
  <w16cid:commentId w16cid:paraId="04B76B58" w16cid:durableId="2501FB3E"/>
  <w16cid:commentId w16cid:paraId="62417F9F" w16cid:durableId="25041810"/>
  <w16cid:commentId w16cid:paraId="24BAB90C" w16cid:durableId="2504182A"/>
  <w16cid:commentId w16cid:paraId="6720980F" w16cid:durableId="2416CFAB"/>
  <w16cid:commentId w16cid:paraId="2FB6040B" w16cid:durableId="24C522F4"/>
  <w16cid:commentId w16cid:paraId="72654103" w16cid:durableId="2504184C"/>
  <w16cid:commentId w16cid:paraId="36683F5B" w16cid:durableId="24170C77"/>
  <w16cid:commentId w16cid:paraId="7B1C8495" w16cid:durableId="24C52333"/>
  <w16cid:commentId w16cid:paraId="3F100B1D" w16cid:durableId="25019A1E"/>
  <w16cid:commentId w16cid:paraId="1F6B7275" w16cid:durableId="24C52406"/>
  <w16cid:commentId w16cid:paraId="68DEAE5E" w16cid:durableId="2501E104"/>
  <w16cid:commentId w16cid:paraId="42A83645" w16cid:durableId="24C52470"/>
  <w16cid:commentId w16cid:paraId="64EB7396" w16cid:durableId="25019CEB"/>
  <w16cid:commentId w16cid:paraId="31D0D1D9" w16cid:durableId="24C525E6"/>
  <w16cid:commentId w16cid:paraId="754AB20D" w16cid:durableId="25019D24"/>
  <w16cid:commentId w16cid:paraId="52BA6A42" w16cid:durableId="24E59DF9"/>
  <w16cid:commentId w16cid:paraId="4BAB5BAF" w16cid:durableId="2501DCAF"/>
  <w16cid:commentId w16cid:paraId="1469CD24" w16cid:durableId="24E59F3B"/>
  <w16cid:commentId w16cid:paraId="1133687D" w16cid:durableId="25019D76"/>
  <w16cid:commentId w16cid:paraId="008BCDEC" w16cid:durableId="24E59EEB"/>
  <w16cid:commentId w16cid:paraId="513DD453" w16cid:durableId="25019DAB"/>
  <w16cid:commentId w16cid:paraId="4CEE98B2" w16cid:durableId="24E5A056"/>
  <w16cid:commentId w16cid:paraId="01FAE69B" w16cid:durableId="2501F2BC"/>
  <w16cid:commentId w16cid:paraId="557AFB5B" w16cid:durableId="24E59E44"/>
  <w16cid:commentId w16cid:paraId="79B1983A" w16cid:durableId="2501FDE4"/>
  <w16cid:commentId w16cid:paraId="5D0BCF38" w16cid:durableId="24E59E57"/>
  <w16cid:commentId w16cid:paraId="362B58BB" w16cid:durableId="2501A0CA"/>
  <w16cid:commentId w16cid:paraId="57883E21" w16cid:durableId="24E59E77"/>
  <w16cid:commentId w16cid:paraId="669381DE" w16cid:durableId="25019E51"/>
  <w16cid:commentId w16cid:paraId="3A9FCA31" w16cid:durableId="25031127"/>
  <w16cid:commentId w16cid:paraId="1F1C9271" w16cid:durableId="2503112C"/>
  <w16cid:commentId w16cid:paraId="248EED12" w16cid:durableId="2503124C"/>
  <w16cid:commentId w16cid:paraId="6097689C" w16cid:durableId="24E5A0D3"/>
  <w16cid:commentId w16cid:paraId="0C34C7BF" w16cid:durableId="2501F59C"/>
  <w16cid:commentId w16cid:paraId="76CEEF52" w16cid:durableId="2501F756"/>
  <w16cid:commentId w16cid:paraId="2871F9D2" w16cid:durableId="24E5A102"/>
  <w16cid:commentId w16cid:paraId="479B416A" w16cid:durableId="24E5A130"/>
  <w16cid:commentId w16cid:paraId="3800EC55" w16cid:durableId="2501A367"/>
  <w16cid:commentId w16cid:paraId="37B10577" w16cid:durableId="24E5A14F"/>
  <w16cid:commentId w16cid:paraId="31E85BB8" w16cid:durableId="2501A161"/>
  <w16cid:commentId w16cid:paraId="59D1F2F3" w16cid:durableId="24E5A16F"/>
  <w16cid:commentId w16cid:paraId="3026D3DD" w16cid:durableId="25032511"/>
  <w16cid:commentId w16cid:paraId="336FAF78" w16cid:durableId="24E5A1BE"/>
  <w16cid:commentId w16cid:paraId="2A52E3CC" w16cid:durableId="25031559"/>
  <w16cid:commentId w16cid:paraId="6E40748F" w16cid:durableId="24E5A396"/>
  <w16cid:commentId w16cid:paraId="1773900E" w16cid:durableId="2501C693"/>
  <w16cid:commentId w16cid:paraId="198ED02B" w16cid:durableId="247F1979"/>
  <w16cid:commentId w16cid:paraId="01E05C68" w16cid:durableId="24E5A1DF"/>
  <w16cid:commentId w16cid:paraId="489A5D3C" w16cid:durableId="250B3CD3"/>
  <w16cid:commentId w16cid:paraId="4E8C9882" w16cid:durableId="250B3C9F"/>
  <w16cid:commentId w16cid:paraId="54B8E550" w16cid:durableId="24E59EB9"/>
  <w16cid:commentId w16cid:paraId="2C0F8236" w16cid:durableId="25019E60"/>
  <w16cid:commentId w16cid:paraId="3118D5A6" w16cid:durableId="24E59EC7"/>
  <w16cid:commentId w16cid:paraId="4C43270C" w16cid:durableId="25019E6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2"/>
  </w:num>
  <w:num w:numId="4">
    <w:abstractNumId w:val="3"/>
  </w:num>
  <w:num w:numId="5">
    <w:abstractNumId w:val="6"/>
  </w:num>
  <w:num w:numId="6">
    <w:abstractNumId w:val="8"/>
  </w:num>
  <w:num w:numId="7">
    <w:abstractNumId w:val="9"/>
  </w:num>
  <w:num w:numId="8">
    <w:abstractNumId w:val="5"/>
  </w:num>
  <w:num w:numId="9">
    <w:abstractNumId w:val="4"/>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evor D.">
    <w15:presenceInfo w15:providerId="Windows Live" w15:userId="e4666eeaa5b7951d"/>
  </w15:person>
  <w15:person w15:author="Shea, Katriona">
    <w15:presenceInfo w15:providerId="AD" w15:userId="S::kus3@psu.edu::4f61b47b-7e2f-4101-890b-e3a900e202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30EBE"/>
    <w:rsid w:val="000363AA"/>
    <w:rsid w:val="000474BC"/>
    <w:rsid w:val="00050DDB"/>
    <w:rsid w:val="00050EEE"/>
    <w:rsid w:val="00071C42"/>
    <w:rsid w:val="00083B1D"/>
    <w:rsid w:val="000A2425"/>
    <w:rsid w:val="000B02F9"/>
    <w:rsid w:val="000B0D23"/>
    <w:rsid w:val="000B63BA"/>
    <w:rsid w:val="000D4928"/>
    <w:rsid w:val="000D514A"/>
    <w:rsid w:val="0010506E"/>
    <w:rsid w:val="00120277"/>
    <w:rsid w:val="00131573"/>
    <w:rsid w:val="001318CD"/>
    <w:rsid w:val="00147A50"/>
    <w:rsid w:val="00147B4A"/>
    <w:rsid w:val="00151874"/>
    <w:rsid w:val="00152286"/>
    <w:rsid w:val="001536F2"/>
    <w:rsid w:val="001543AE"/>
    <w:rsid w:val="00165110"/>
    <w:rsid w:val="001653B5"/>
    <w:rsid w:val="00167F4F"/>
    <w:rsid w:val="00170229"/>
    <w:rsid w:val="0018488E"/>
    <w:rsid w:val="00196CCD"/>
    <w:rsid w:val="001C3C05"/>
    <w:rsid w:val="001C7AE8"/>
    <w:rsid w:val="00204FAB"/>
    <w:rsid w:val="00216120"/>
    <w:rsid w:val="00222C0F"/>
    <w:rsid w:val="00223EE0"/>
    <w:rsid w:val="00226663"/>
    <w:rsid w:val="00226FD9"/>
    <w:rsid w:val="002278B7"/>
    <w:rsid w:val="00236781"/>
    <w:rsid w:val="002375B4"/>
    <w:rsid w:val="00286EBE"/>
    <w:rsid w:val="00290B07"/>
    <w:rsid w:val="0029647E"/>
    <w:rsid w:val="002C5462"/>
    <w:rsid w:val="002D7B86"/>
    <w:rsid w:val="002F73EA"/>
    <w:rsid w:val="00301B99"/>
    <w:rsid w:val="003056AF"/>
    <w:rsid w:val="00313C1E"/>
    <w:rsid w:val="00334F10"/>
    <w:rsid w:val="00346C6D"/>
    <w:rsid w:val="00352A50"/>
    <w:rsid w:val="0035456F"/>
    <w:rsid w:val="00356DD3"/>
    <w:rsid w:val="00361261"/>
    <w:rsid w:val="00374ACA"/>
    <w:rsid w:val="003835BB"/>
    <w:rsid w:val="00385CA2"/>
    <w:rsid w:val="003909FF"/>
    <w:rsid w:val="00394E95"/>
    <w:rsid w:val="003A1447"/>
    <w:rsid w:val="003B4F50"/>
    <w:rsid w:val="003C03C7"/>
    <w:rsid w:val="003C0C62"/>
    <w:rsid w:val="003C2041"/>
    <w:rsid w:val="003C78ED"/>
    <w:rsid w:val="003D5A17"/>
    <w:rsid w:val="003E2536"/>
    <w:rsid w:val="00415ECC"/>
    <w:rsid w:val="0043340B"/>
    <w:rsid w:val="004659BE"/>
    <w:rsid w:val="00466778"/>
    <w:rsid w:val="004802DF"/>
    <w:rsid w:val="0048339C"/>
    <w:rsid w:val="0049206F"/>
    <w:rsid w:val="00497079"/>
    <w:rsid w:val="004A20E8"/>
    <w:rsid w:val="004A475B"/>
    <w:rsid w:val="004C2AB5"/>
    <w:rsid w:val="004C4CE7"/>
    <w:rsid w:val="004F3F90"/>
    <w:rsid w:val="00507E59"/>
    <w:rsid w:val="00510833"/>
    <w:rsid w:val="005132FF"/>
    <w:rsid w:val="00520BB0"/>
    <w:rsid w:val="00542FAD"/>
    <w:rsid w:val="0055327E"/>
    <w:rsid w:val="005545D4"/>
    <w:rsid w:val="00562CE0"/>
    <w:rsid w:val="005758F8"/>
    <w:rsid w:val="0058649C"/>
    <w:rsid w:val="005955CF"/>
    <w:rsid w:val="005C7EE5"/>
    <w:rsid w:val="005D2A3F"/>
    <w:rsid w:val="005D3FBE"/>
    <w:rsid w:val="005E17EF"/>
    <w:rsid w:val="005F3411"/>
    <w:rsid w:val="005F553C"/>
    <w:rsid w:val="005F724A"/>
    <w:rsid w:val="006026E0"/>
    <w:rsid w:val="006030AB"/>
    <w:rsid w:val="00604CAC"/>
    <w:rsid w:val="006141CE"/>
    <w:rsid w:val="0061432F"/>
    <w:rsid w:val="00625B53"/>
    <w:rsid w:val="00630934"/>
    <w:rsid w:val="0063420F"/>
    <w:rsid w:val="006357A6"/>
    <w:rsid w:val="00646635"/>
    <w:rsid w:val="0065549E"/>
    <w:rsid w:val="00663AF0"/>
    <w:rsid w:val="00676238"/>
    <w:rsid w:val="0068119A"/>
    <w:rsid w:val="0068123F"/>
    <w:rsid w:val="00681A1E"/>
    <w:rsid w:val="00694466"/>
    <w:rsid w:val="00696987"/>
    <w:rsid w:val="006C2638"/>
    <w:rsid w:val="006D0C19"/>
    <w:rsid w:val="006D2E4D"/>
    <w:rsid w:val="006F3305"/>
    <w:rsid w:val="00706007"/>
    <w:rsid w:val="00713078"/>
    <w:rsid w:val="00757024"/>
    <w:rsid w:val="007800D5"/>
    <w:rsid w:val="007C1F05"/>
    <w:rsid w:val="007C3DF0"/>
    <w:rsid w:val="007E4380"/>
    <w:rsid w:val="007F53B5"/>
    <w:rsid w:val="00801ED4"/>
    <w:rsid w:val="00803CE3"/>
    <w:rsid w:val="00813613"/>
    <w:rsid w:val="008141A4"/>
    <w:rsid w:val="0081427D"/>
    <w:rsid w:val="00815542"/>
    <w:rsid w:val="00831A17"/>
    <w:rsid w:val="00835A4F"/>
    <w:rsid w:val="00845B59"/>
    <w:rsid w:val="008546C5"/>
    <w:rsid w:val="00860960"/>
    <w:rsid w:val="008644D3"/>
    <w:rsid w:val="008712A6"/>
    <w:rsid w:val="008773C6"/>
    <w:rsid w:val="008A5B33"/>
    <w:rsid w:val="008B2AE6"/>
    <w:rsid w:val="008C4F57"/>
    <w:rsid w:val="008C6470"/>
    <w:rsid w:val="008C6725"/>
    <w:rsid w:val="008C6F4A"/>
    <w:rsid w:val="008D2F68"/>
    <w:rsid w:val="008E279E"/>
    <w:rsid w:val="008F1D04"/>
    <w:rsid w:val="009024E3"/>
    <w:rsid w:val="00904F00"/>
    <w:rsid w:val="00907C17"/>
    <w:rsid w:val="0093614E"/>
    <w:rsid w:val="00945490"/>
    <w:rsid w:val="00951781"/>
    <w:rsid w:val="009532F2"/>
    <w:rsid w:val="0097676B"/>
    <w:rsid w:val="009A2816"/>
    <w:rsid w:val="009C0227"/>
    <w:rsid w:val="009D1071"/>
    <w:rsid w:val="009D3FC2"/>
    <w:rsid w:val="009D5A7E"/>
    <w:rsid w:val="009D5E60"/>
    <w:rsid w:val="009D6535"/>
    <w:rsid w:val="009E2499"/>
    <w:rsid w:val="009E31A2"/>
    <w:rsid w:val="009E6A5E"/>
    <w:rsid w:val="009F3B69"/>
    <w:rsid w:val="00A02EDA"/>
    <w:rsid w:val="00A33D14"/>
    <w:rsid w:val="00A50152"/>
    <w:rsid w:val="00A51B0E"/>
    <w:rsid w:val="00A527CB"/>
    <w:rsid w:val="00A70DC5"/>
    <w:rsid w:val="00A838EB"/>
    <w:rsid w:val="00A90D75"/>
    <w:rsid w:val="00AA33F4"/>
    <w:rsid w:val="00AC3BA0"/>
    <w:rsid w:val="00AD46E0"/>
    <w:rsid w:val="00AD5A9B"/>
    <w:rsid w:val="00AE15BF"/>
    <w:rsid w:val="00AE26CE"/>
    <w:rsid w:val="00AE3CF1"/>
    <w:rsid w:val="00AE7BB7"/>
    <w:rsid w:val="00AF2BF2"/>
    <w:rsid w:val="00B0257B"/>
    <w:rsid w:val="00B26FC5"/>
    <w:rsid w:val="00B31113"/>
    <w:rsid w:val="00B435B5"/>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5542"/>
    <w:rsid w:val="00BE773F"/>
    <w:rsid w:val="00C04157"/>
    <w:rsid w:val="00C05AC4"/>
    <w:rsid w:val="00C1549D"/>
    <w:rsid w:val="00C25D2F"/>
    <w:rsid w:val="00C302CA"/>
    <w:rsid w:val="00C5252C"/>
    <w:rsid w:val="00C71007"/>
    <w:rsid w:val="00C77B70"/>
    <w:rsid w:val="00C91512"/>
    <w:rsid w:val="00C93440"/>
    <w:rsid w:val="00C939BE"/>
    <w:rsid w:val="00CB742C"/>
    <w:rsid w:val="00CC4AE9"/>
    <w:rsid w:val="00CF4EA1"/>
    <w:rsid w:val="00CF6E1C"/>
    <w:rsid w:val="00D1188E"/>
    <w:rsid w:val="00D15DF0"/>
    <w:rsid w:val="00D17587"/>
    <w:rsid w:val="00D34C40"/>
    <w:rsid w:val="00D40D3C"/>
    <w:rsid w:val="00D53D74"/>
    <w:rsid w:val="00D72390"/>
    <w:rsid w:val="00D812A8"/>
    <w:rsid w:val="00D90B9C"/>
    <w:rsid w:val="00D94430"/>
    <w:rsid w:val="00D9723C"/>
    <w:rsid w:val="00DC45D5"/>
    <w:rsid w:val="00DC5051"/>
    <w:rsid w:val="00DC526F"/>
    <w:rsid w:val="00DD0619"/>
    <w:rsid w:val="00DD1A42"/>
    <w:rsid w:val="00DD549F"/>
    <w:rsid w:val="00DE6D73"/>
    <w:rsid w:val="00DF037A"/>
    <w:rsid w:val="00DF7ED0"/>
    <w:rsid w:val="00E0031A"/>
    <w:rsid w:val="00E00891"/>
    <w:rsid w:val="00E0434D"/>
    <w:rsid w:val="00E14F87"/>
    <w:rsid w:val="00E41751"/>
    <w:rsid w:val="00E57197"/>
    <w:rsid w:val="00E57B27"/>
    <w:rsid w:val="00E63DEA"/>
    <w:rsid w:val="00E77CD3"/>
    <w:rsid w:val="00E906F4"/>
    <w:rsid w:val="00E95559"/>
    <w:rsid w:val="00EA3282"/>
    <w:rsid w:val="00EC4D93"/>
    <w:rsid w:val="00ED00F1"/>
    <w:rsid w:val="00EE70CD"/>
    <w:rsid w:val="00EF0441"/>
    <w:rsid w:val="00EF5383"/>
    <w:rsid w:val="00F018BE"/>
    <w:rsid w:val="00F208D5"/>
    <w:rsid w:val="00F26B09"/>
    <w:rsid w:val="00F30DC8"/>
    <w:rsid w:val="00F36D35"/>
    <w:rsid w:val="00F423B1"/>
    <w:rsid w:val="00F6155A"/>
    <w:rsid w:val="00F65A3F"/>
    <w:rsid w:val="00F70A4D"/>
    <w:rsid w:val="00F95BD7"/>
    <w:rsid w:val="00FA1D5A"/>
    <w:rsid w:val="00FA1FCE"/>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8D2F68"/>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jpeg"/><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5" Type="http://schemas.openxmlformats.org/officeDocument/2006/relationships/image" Target="media/image7.tiff"/><Relationship Id="rId10" Type="http://schemas.openxmlformats.org/officeDocument/2006/relationships/image" Target="media/image2.jpe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2522</TotalTime>
  <Pages>21</Pages>
  <Words>8068</Words>
  <Characters>45991</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Trevor D.</cp:lastModifiedBy>
  <cp:revision>33</cp:revision>
  <dcterms:created xsi:type="dcterms:W3CDTF">2021-10-02T01:15:00Z</dcterms:created>
  <dcterms:modified xsi:type="dcterms:W3CDTF">2021-12-16T17:21:00Z</dcterms:modified>
</cp:coreProperties>
</file>