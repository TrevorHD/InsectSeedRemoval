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Change w:id="1" w:author="Trevor D." w:date="2021-10-01T17:33:00Z">
            <w:rPr>
              <w:del w:id="2" w:author="Trevor D." w:date="2021-10-01T17:33:00Z"/>
              <w:rFonts w:ascii="Times New Roman" w:hAnsi="Times New Roman" w:cs="Times New Roman"/>
              <w:sz w:val="24"/>
              <w:szCs w:val="24"/>
            </w:rPr>
          </w:rPrChange>
        </w:rPr>
      </w:pPr>
      <w:del w:id="3"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Change w:id="4" w:author="Trevor D." w:date="2021-10-01T17:33:00Z">
              <w:rPr>
                <w:rFonts w:ascii="Times New Roman" w:hAnsi="Times New Roman" w:cs="Times New Roman"/>
                <w:sz w:val="24"/>
                <w:szCs w:val="24"/>
              </w:rPr>
            </w:rPrChange>
          </w:rPr>
          <w:delText>and increased growing temperature affect</w:delText>
        </w:r>
        <w:r w:rsidRPr="00757024" w:rsidDel="00757024">
          <w:rPr>
            <w:rFonts w:ascii="Times New Roman" w:hAnsi="Times New Roman" w:cs="Times New Roman"/>
            <w:sz w:val="24"/>
            <w:szCs w:val="24"/>
            <w:rPrChange w:id="5" w:author="Trevor D." w:date="2021-10-01T17:33:00Z">
              <w:rPr>
                <w:rFonts w:ascii="Times New Roman" w:hAnsi="Times New Roman" w:cs="Times New Roman"/>
                <w:sz w:val="24"/>
                <w:szCs w:val="24"/>
              </w:rPr>
            </w:rPrChange>
          </w:rPr>
          <w:delText xml:space="preserve"> rate</w:delText>
        </w:r>
        <w:r w:rsidR="00FA1D5A" w:rsidRPr="00757024" w:rsidDel="00757024">
          <w:rPr>
            <w:rFonts w:ascii="Times New Roman" w:hAnsi="Times New Roman" w:cs="Times New Roman"/>
            <w:sz w:val="24"/>
            <w:szCs w:val="24"/>
            <w:rPrChange w:id="6" w:author="Trevor D." w:date="2021-10-01T17:33:00Z">
              <w:rPr>
                <w:rFonts w:ascii="Times New Roman" w:hAnsi="Times New Roman" w:cs="Times New Roman"/>
                <w:sz w:val="24"/>
                <w:szCs w:val="24"/>
              </w:rPr>
            </w:rPrChange>
          </w:rPr>
          <w:delText>s</w:delText>
        </w:r>
        <w:r w:rsidRPr="00757024" w:rsidDel="00757024">
          <w:rPr>
            <w:rFonts w:ascii="Times New Roman" w:hAnsi="Times New Roman" w:cs="Times New Roman"/>
            <w:sz w:val="24"/>
            <w:szCs w:val="24"/>
            <w:rPrChange w:id="7" w:author="Trevor D." w:date="2021-10-01T17:33:00Z">
              <w:rPr>
                <w:rFonts w:ascii="Times New Roman" w:hAnsi="Times New Roman" w:cs="Times New Roman"/>
                <w:sz w:val="24"/>
                <w:szCs w:val="24"/>
              </w:rPr>
            </w:rPrChange>
          </w:rPr>
          <w:delText xml:space="preserve"> of insect-</w:delText>
        </w:r>
        <w:r w:rsidR="00FA1D5A" w:rsidRPr="00757024" w:rsidDel="00757024">
          <w:rPr>
            <w:rFonts w:ascii="Times New Roman" w:hAnsi="Times New Roman" w:cs="Times New Roman"/>
            <w:sz w:val="24"/>
            <w:szCs w:val="24"/>
            <w:rPrChange w:id="8" w:author="Trevor D." w:date="2021-10-01T17:33:00Z">
              <w:rPr>
                <w:rFonts w:ascii="Times New Roman" w:hAnsi="Times New Roman" w:cs="Times New Roman"/>
                <w:sz w:val="24"/>
                <w:szCs w:val="24"/>
              </w:rPr>
            </w:rPrChange>
          </w:rPr>
          <w:delText>driven</w:delText>
        </w:r>
        <w:r w:rsidRPr="00757024" w:rsidDel="00757024">
          <w:rPr>
            <w:rFonts w:ascii="Times New Roman" w:hAnsi="Times New Roman" w:cs="Times New Roman"/>
            <w:sz w:val="24"/>
            <w:szCs w:val="24"/>
            <w:rPrChange w:id="9" w:author="Trevor D." w:date="2021-10-01T17:33:00Z">
              <w:rPr>
                <w:rFonts w:ascii="Times New Roman" w:hAnsi="Times New Roman" w:cs="Times New Roman"/>
                <w:sz w:val="24"/>
                <w:szCs w:val="24"/>
              </w:rPr>
            </w:rPrChange>
          </w:rPr>
          <w:delText xml:space="preserve"> seed </w:delText>
        </w:r>
        <w:r w:rsidR="00FA1D5A" w:rsidRPr="00757024" w:rsidDel="00757024">
          <w:rPr>
            <w:rFonts w:ascii="Times New Roman" w:hAnsi="Times New Roman" w:cs="Times New Roman"/>
            <w:sz w:val="24"/>
            <w:szCs w:val="24"/>
            <w:rPrChange w:id="10" w:author="Trevor D." w:date="2021-10-01T17:33:00Z">
              <w:rPr>
                <w:rFonts w:ascii="Times New Roman" w:hAnsi="Times New Roman" w:cs="Times New Roman"/>
                <w:sz w:val="24"/>
                <w:szCs w:val="24"/>
              </w:rPr>
            </w:rPrChange>
          </w:rPr>
          <w:delText>removal</w:delText>
        </w:r>
        <w:r w:rsidRPr="00757024" w:rsidDel="00757024">
          <w:rPr>
            <w:rFonts w:ascii="Times New Roman" w:hAnsi="Times New Roman" w:cs="Times New Roman"/>
            <w:sz w:val="24"/>
            <w:szCs w:val="24"/>
            <w:rPrChange w:id="11" w:author="Trevor D." w:date="2021-10-01T17:33:00Z">
              <w:rPr>
                <w:rFonts w:ascii="Times New Roman" w:hAnsi="Times New Roman" w:cs="Times New Roman"/>
                <w:sz w:val="24"/>
                <w:szCs w:val="24"/>
              </w:rPr>
            </w:rPrChange>
          </w:rPr>
          <w:delText xml:space="preserve"> in invasive thistles</w:delText>
        </w:r>
      </w:del>
    </w:p>
    <w:p w14:paraId="79F85975" w14:textId="00529CE5" w:rsidR="00F95BD7" w:rsidRPr="00757024" w:rsidRDefault="003E2536" w:rsidP="00F95BD7">
      <w:pPr>
        <w:spacing w:after="120" w:line="240" w:lineRule="auto"/>
        <w:jc w:val="both"/>
        <w:rPr>
          <w:ins w:id="12" w:author="Trevor D." w:date="2021-10-01T17:33:00Z"/>
          <w:rFonts w:ascii="Times New Roman" w:hAnsi="Times New Roman" w:cs="Times New Roman"/>
          <w:sz w:val="24"/>
          <w:szCs w:val="24"/>
          <w:rPrChange w:id="13" w:author="Trevor D." w:date="2021-10-01T17:33:00Z">
            <w:rPr>
              <w:ins w:id="14" w:author="Trevor D." w:date="2021-10-01T17:33:00Z"/>
              <w:rFonts w:ascii="Times New Roman" w:hAnsi="Times New Roman" w:cs="Times New Roman"/>
              <w:b/>
              <w:bCs/>
              <w:sz w:val="24"/>
              <w:szCs w:val="24"/>
            </w:rPr>
          </w:rPrChange>
        </w:rPr>
      </w:pPr>
      <w:ins w:id="15" w:author="Shea, Katriona" w:date="2021-08-16T17:07:00Z">
        <w:r w:rsidRPr="00757024">
          <w:rPr>
            <w:rFonts w:ascii="Times New Roman" w:hAnsi="Times New Roman" w:cs="Times New Roman"/>
            <w:sz w:val="24"/>
            <w:szCs w:val="24"/>
            <w:rPrChange w:id="16" w:author="Trevor D." w:date="2021-10-01T17:33:00Z">
              <w:rPr>
                <w:rFonts w:ascii="Times New Roman" w:hAnsi="Times New Roman" w:cs="Times New Roman"/>
                <w:b/>
                <w:bCs/>
                <w:sz w:val="24"/>
                <w:szCs w:val="24"/>
              </w:rPr>
            </w:rPrChange>
          </w:rPr>
          <w:t>Cli</w:t>
        </w:r>
      </w:ins>
      <w:ins w:id="17" w:author="Shea, Katriona" w:date="2021-08-16T17:08:00Z">
        <w:r w:rsidRPr="00757024">
          <w:rPr>
            <w:rFonts w:ascii="Times New Roman" w:hAnsi="Times New Roman" w:cs="Times New Roman"/>
            <w:sz w:val="24"/>
            <w:szCs w:val="24"/>
            <w:rPrChange w:id="18" w:author="Trevor D." w:date="2021-10-01T17:33:00Z">
              <w:rPr>
                <w:rFonts w:ascii="Times New Roman" w:hAnsi="Times New Roman" w:cs="Times New Roman"/>
                <w:b/>
                <w:bCs/>
                <w:sz w:val="24"/>
                <w:szCs w:val="24"/>
              </w:rPr>
            </w:rPrChange>
          </w:rPr>
          <w:t xml:space="preserve">mate warming increases insect-driven seed removal of </w:t>
        </w:r>
      </w:ins>
      <w:ins w:id="19" w:author="Shea, Katriona" w:date="2021-08-16T17:13:00Z">
        <w:r w:rsidR="00507E59" w:rsidRPr="00757024">
          <w:rPr>
            <w:rFonts w:ascii="Times New Roman" w:hAnsi="Times New Roman" w:cs="Times New Roman"/>
            <w:sz w:val="24"/>
            <w:szCs w:val="24"/>
            <w:rPrChange w:id="20" w:author="Trevor D." w:date="2021-10-01T17:33:00Z">
              <w:rPr>
                <w:rFonts w:ascii="Times New Roman" w:hAnsi="Times New Roman" w:cs="Times New Roman"/>
                <w:b/>
                <w:bCs/>
                <w:sz w:val="24"/>
                <w:szCs w:val="24"/>
              </w:rPr>
            </w:rPrChange>
          </w:rPr>
          <w:t>two</w:t>
        </w:r>
      </w:ins>
      <w:ins w:id="21" w:author="Shea, Katriona" w:date="2021-08-16T17:08:00Z">
        <w:r w:rsidRPr="00757024">
          <w:rPr>
            <w:rFonts w:ascii="Times New Roman" w:hAnsi="Times New Roman" w:cs="Times New Roman"/>
            <w:sz w:val="24"/>
            <w:szCs w:val="24"/>
            <w:rPrChange w:id="2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23" w:author="Trevor D." w:date="2021-10-01T17:33:00Z">
              <w:rPr>
                <w:rFonts w:ascii="Times New Roman" w:hAnsi="Times New Roman" w:cs="Times New Roman"/>
                <w:b/>
                <w:bCs/>
                <w:sz w:val="24"/>
                <w:szCs w:val="24"/>
              </w:rPr>
            </w:rPrChange>
          </w:rPr>
          <w:t>eliaosome</w:t>
        </w:r>
        <w:proofErr w:type="spellEnd"/>
        <w:r w:rsidRPr="00757024">
          <w:rPr>
            <w:rFonts w:ascii="Times New Roman" w:hAnsi="Times New Roman" w:cs="Times New Roman"/>
            <w:sz w:val="24"/>
            <w:szCs w:val="24"/>
            <w:rPrChange w:id="24" w:author="Trevor D." w:date="2021-10-01T17:33:00Z">
              <w:rPr>
                <w:rFonts w:ascii="Times New Roman" w:hAnsi="Times New Roman" w:cs="Times New Roman"/>
                <w:b/>
                <w:bCs/>
                <w:sz w:val="24"/>
                <w:szCs w:val="24"/>
              </w:rPr>
            </w:rPrChange>
          </w:rPr>
          <w:t>-bearing invasive thistle</w:t>
        </w:r>
      </w:ins>
      <w:ins w:id="25" w:author="Shea, Katriona" w:date="2021-08-16T17:13:00Z">
        <w:r w:rsidR="00507E59" w:rsidRPr="00757024">
          <w:rPr>
            <w:rFonts w:ascii="Times New Roman" w:hAnsi="Times New Roman" w:cs="Times New Roman"/>
            <w:sz w:val="24"/>
            <w:szCs w:val="24"/>
            <w:rPrChange w:id="26"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27"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28"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29"/>
      <w:r>
        <w:rPr>
          <w:rFonts w:ascii="Times New Roman" w:hAnsi="Times New Roman" w:cs="Times New Roman"/>
          <w:b/>
          <w:bCs/>
          <w:sz w:val="32"/>
          <w:szCs w:val="32"/>
        </w:rPr>
        <w:t>Abstract</w:t>
      </w:r>
      <w:commentRangeEnd w:id="29"/>
      <w:r w:rsidR="00AD46E0">
        <w:rPr>
          <w:rStyle w:val="CommentReference"/>
        </w:rPr>
        <w:commentReference w:id="29"/>
      </w:r>
    </w:p>
    <w:p w14:paraId="06FB8501" w14:textId="7A7AB1D9" w:rsidR="00A50152" w:rsidRPr="005955CF" w:rsidRDefault="005955CF" w:rsidP="005955CF">
      <w:pPr>
        <w:spacing w:line="240" w:lineRule="auto"/>
        <w:ind w:firstLine="284"/>
        <w:jc w:val="both"/>
        <w:rPr>
          <w:rFonts w:ascii="Times New Roman" w:hAnsi="Times New Roman" w:cs="Times New Roman"/>
          <w:sz w:val="24"/>
          <w:szCs w:val="24"/>
        </w:rPr>
      </w:pPr>
      <w:commentRangeStart w:id="30"/>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t>
      </w:r>
      <w:commentRangeEnd w:id="30"/>
      <w:r w:rsidR="003E2536">
        <w:rPr>
          <w:rStyle w:val="CommentReference"/>
        </w:rPr>
        <w:commentReference w:id="30"/>
      </w:r>
      <w:r>
        <w:rPr>
          <w:rFonts w:ascii="Times New Roman" w:hAnsi="Times New Roman" w:cs="Times New Roman"/>
          <w:sz w:val="24"/>
          <w:szCs w:val="24"/>
        </w:rPr>
        <w:t xml:space="preserve">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del w:id="31" w:author="Shea, Katriona" w:date="2021-08-16T17:10:00Z">
        <w:r w:rsidR="00B435B5" w:rsidDel="003E2536">
          <w:rPr>
            <w:rFonts w:ascii="Times New Roman" w:hAnsi="Times New Roman" w:cs="Times New Roman"/>
            <w:sz w:val="24"/>
            <w:szCs w:val="24"/>
          </w:rPr>
          <w:delText>it</w:delText>
        </w:r>
      </w:del>
      <w:ins w:id="32" w:author="Shea, Katriona" w:date="2021-08-16T17:10:00Z">
        <w:r w:rsidR="003E2536">
          <w:rPr>
            <w:rFonts w:ascii="Times New Roman" w:hAnsi="Times New Roman" w:cs="Times New Roman"/>
            <w:sz w:val="24"/>
            <w:szCs w:val="24"/>
          </w:rPr>
          <w:t>such dispersal</w:t>
        </w:r>
      </w:ins>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w:t>
      </w:r>
      <w:del w:id="33"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the effects of climate change on insect-mediated </w:t>
      </w:r>
      <w:commentRangeStart w:id="34"/>
      <w:commentRangeStart w:id="35"/>
      <w:del w:id="36" w:author="Trevor D." w:date="2021-10-01T14:57:00Z">
        <w:r w:rsidR="00CB742C" w:rsidDel="008A5B33">
          <w:rPr>
            <w:rFonts w:ascii="Times New Roman" w:hAnsi="Times New Roman" w:cs="Times New Roman"/>
            <w:sz w:val="24"/>
            <w:szCs w:val="24"/>
          </w:rPr>
          <w:delText>secondary dispersal</w:delText>
        </w:r>
      </w:del>
      <w:ins w:id="37" w:author="Trevor D." w:date="2021-10-01T14:57:00Z">
        <w:r w:rsidR="008A5B33">
          <w:rPr>
            <w:rFonts w:ascii="Times New Roman" w:hAnsi="Times New Roman" w:cs="Times New Roman"/>
            <w:sz w:val="24"/>
            <w:szCs w:val="24"/>
          </w:rPr>
          <w:t>seed removal</w:t>
        </w:r>
      </w:ins>
      <w:r w:rsidR="00B435B5">
        <w:rPr>
          <w:rFonts w:ascii="Times New Roman" w:hAnsi="Times New Roman" w:cs="Times New Roman"/>
          <w:sz w:val="24"/>
          <w:szCs w:val="24"/>
        </w:rPr>
        <w:t xml:space="preserve"> </w:t>
      </w:r>
      <w:commentRangeEnd w:id="34"/>
      <w:r w:rsidR="003E2536">
        <w:rPr>
          <w:rStyle w:val="CommentReference"/>
        </w:rPr>
        <w:commentReference w:id="34"/>
      </w:r>
      <w:commentRangeEnd w:id="35"/>
      <w:r w:rsidR="008A5B33">
        <w:rPr>
          <w:rStyle w:val="CommentReference"/>
        </w:rPr>
        <w:commentReference w:id="35"/>
      </w:r>
      <w:r w:rsidR="00B435B5">
        <w:rPr>
          <w:rFonts w:ascii="Times New Roman" w:hAnsi="Times New Roman" w:cs="Times New Roman"/>
          <w:sz w:val="24"/>
          <w:szCs w:val="24"/>
        </w:rPr>
        <w:t>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w:t>
      </w:r>
      <w:del w:id="38"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ins w:id="39" w:author="Trevor D." w:date="2021-10-01T19:35:00Z">
        <w:r w:rsidR="00AA33F4">
          <w:rPr>
            <w:rFonts w:ascii="Times New Roman" w:hAnsi="Times New Roman" w:cs="Times New Roman"/>
            <w:sz w:val="24"/>
            <w:szCs w:val="24"/>
          </w:rPr>
          <w:t xml:space="preserve">run an </w:t>
        </w:r>
        <w:r w:rsidR="00AA33F4">
          <w:rPr>
            <w:rFonts w:ascii="Times New Roman" w:hAnsi="Times New Roman" w:cs="Times New Roman"/>
            <w:i/>
            <w:iCs/>
            <w:sz w:val="24"/>
            <w:szCs w:val="24"/>
          </w:rPr>
          <w:t>in-situ</w:t>
        </w:r>
        <w:r w:rsidR="00AA33F4">
          <w:rPr>
            <w:rFonts w:ascii="Times New Roman" w:hAnsi="Times New Roman" w:cs="Times New Roman"/>
            <w:sz w:val="24"/>
            <w:szCs w:val="24"/>
          </w:rPr>
          <w:t xml:space="preserve"> seed removal</w:t>
        </w:r>
      </w:ins>
      <w:r w:rsidR="00B435B5">
        <w:rPr>
          <w:rFonts w:ascii="Times New Roman" w:hAnsi="Times New Roman" w:cs="Times New Roman"/>
          <w:sz w:val="24"/>
          <w:szCs w:val="24"/>
        </w:rPr>
        <w:t xml:space="preserve"> experiment</w:t>
      </w:r>
      <w:del w:id="40" w:author="Trevor D." w:date="2021-10-01T19:35:00Z">
        <w:r w:rsidR="00B435B5" w:rsidDel="00AA33F4">
          <w:rPr>
            <w:rFonts w:ascii="Times New Roman" w:hAnsi="Times New Roman" w:cs="Times New Roman"/>
            <w:sz w:val="24"/>
            <w:szCs w:val="24"/>
          </w:rPr>
          <w:delText>s</w:delText>
        </w:r>
      </w:del>
      <w:r w:rsidR="00B435B5">
        <w:rPr>
          <w:rFonts w:ascii="Times New Roman" w:hAnsi="Times New Roman" w:cs="Times New Roman"/>
          <w:sz w:val="24"/>
          <w:szCs w:val="24"/>
        </w:rPr>
        <w:t xml:space="preserve">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41"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42"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43" w:author="Shea, Katriona" w:date="2021-08-16T17:14:00Z">
        <w:r w:rsidR="00507E59">
          <w:rPr>
            <w:rFonts w:ascii="Times New Roman" w:hAnsi="Times New Roman" w:cs="Times New Roman"/>
            <w:sz w:val="24"/>
            <w:szCs w:val="24"/>
          </w:rPr>
          <w:t xml:space="preserve">removed at higher rates </w:t>
        </w:r>
      </w:ins>
      <w:del w:id="44" w:author="Shea, Katriona" w:date="2021-08-16T17:14:00Z">
        <w:r w:rsidR="00B435B5" w:rsidDel="00507E59">
          <w:rPr>
            <w:rFonts w:ascii="Times New Roman" w:hAnsi="Times New Roman" w:cs="Times New Roman"/>
            <w:sz w:val="24"/>
            <w:szCs w:val="24"/>
          </w:rPr>
          <w:delText xml:space="preserve">more attractive to </w:delText>
        </w:r>
      </w:del>
      <w:ins w:id="45"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46"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47" w:author="Shea, Katriona" w:date="2021-08-16T17:15:00Z">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time period</w:t>
        </w:r>
      </w:ins>
      <w:proofErr w:type="gramEnd"/>
      <w:r w:rsidR="00CB742C">
        <w:rPr>
          <w:rFonts w:ascii="Times New Roman" w:hAnsi="Times New Roman" w:cs="Times New Roman"/>
          <w:sz w:val="24"/>
          <w:szCs w:val="24"/>
        </w:rPr>
        <w:t>.</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167C3B2" w:rsidR="00B705D6" w:rsidRDefault="00B705D6" w:rsidP="000B0D23">
      <w:pPr>
        <w:spacing w:line="240" w:lineRule="auto"/>
        <w:ind w:firstLine="360"/>
        <w:jc w:val="both"/>
        <w:rPr>
          <w:rFonts w:ascii="Times New Roman" w:hAnsi="Times New Roman" w:cs="Times New Roman"/>
          <w:sz w:val="24"/>
          <w:szCs w:val="24"/>
        </w:rPr>
      </w:pPr>
      <w:commentRangeStart w:id="48"/>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t>
      </w:r>
      <w:commentRangeEnd w:id="48"/>
      <w:r w:rsidR="00507E59">
        <w:rPr>
          <w:rStyle w:val="CommentReference"/>
        </w:rPr>
        <w:commentReference w:id="48"/>
      </w:r>
      <w:r w:rsidR="00165110">
        <w:rPr>
          <w:rFonts w:ascii="Times New Roman" w:hAnsi="Times New Roman" w:cs="Times New Roman"/>
          <w:sz w:val="24"/>
          <w:szCs w:val="24"/>
        </w:rPr>
        <w:t xml:space="preserve">While plant propagules are often dispersed by abiotic vectors such as wind, water, and gravity, they are </w:t>
      </w:r>
      <w:ins w:id="49" w:author="Shea, Katriona" w:date="2021-08-16T17:15:00Z">
        <w:r w:rsidR="00507E59">
          <w:rPr>
            <w:rFonts w:ascii="Times New Roman" w:hAnsi="Times New Roman" w:cs="Times New Roman"/>
            <w:sz w:val="24"/>
            <w:szCs w:val="24"/>
          </w:rPr>
          <w:t xml:space="preserve">also </w:t>
        </w:r>
      </w:ins>
      <w:r w:rsidR="00165110">
        <w:rPr>
          <w:rFonts w:ascii="Times New Roman" w:hAnsi="Times New Roman" w:cs="Times New Roman"/>
          <w:sz w:val="24"/>
          <w:szCs w:val="24"/>
        </w:rPr>
        <w:t xml:space="preserve">often dispersed biotically by organisms such as insects, birds, and mammals. </w:t>
      </w:r>
      <w:commentRangeStart w:id="50"/>
      <w:r w:rsidR="00165110">
        <w:rPr>
          <w:rFonts w:ascii="Times New Roman" w:hAnsi="Times New Roman" w:cs="Times New Roman"/>
          <w:sz w:val="24"/>
          <w:szCs w:val="24"/>
        </w:rPr>
        <w:t xml:space="preserve">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 xml:space="preserve">can </w:t>
      </w:r>
      <w:r w:rsidR="0010506E">
        <w:rPr>
          <w:rFonts w:ascii="Times New Roman" w:hAnsi="Times New Roman" w:cs="Times New Roman"/>
          <w:sz w:val="24"/>
          <w:szCs w:val="24"/>
        </w:rPr>
        <w:lastRenderedPageBreak/>
        <w:t>even be</w:t>
      </w:r>
      <w:r w:rsidR="00E57B27">
        <w:rPr>
          <w:rFonts w:ascii="Times New Roman" w:hAnsi="Times New Roman" w:cs="Times New Roman"/>
          <w:sz w:val="24"/>
          <w:szCs w:val="24"/>
        </w:rPr>
        <w:t xml:space="preserve"> dispersed by carnivores when they prey on frugivores or granivores with seeds in their digestive tract (</w:t>
      </w:r>
      <w:proofErr w:type="spellStart"/>
      <w:r w:rsidR="00E57B27" w:rsidRPr="00E57B27">
        <w:rPr>
          <w:rFonts w:ascii="Times New Roman" w:hAnsi="Times New Roman" w:cs="Times New Roman"/>
          <w:sz w:val="24"/>
          <w:szCs w:val="24"/>
        </w:rPr>
        <w:t>Hämäläinen</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 xml:space="preserve">Humans are </w:t>
      </w:r>
      <w:del w:id="51" w:author="Shea, Katriona" w:date="2021-08-16T17:38:00Z">
        <w:r w:rsidR="0068123F" w:rsidDel="00AD46E0">
          <w:rPr>
            <w:rFonts w:ascii="Times New Roman" w:hAnsi="Times New Roman" w:cs="Times New Roman"/>
            <w:sz w:val="24"/>
            <w:szCs w:val="24"/>
          </w:rPr>
          <w:delText xml:space="preserve">even </w:delText>
        </w:r>
      </w:del>
      <w:ins w:id="52" w:author="Shea, Katriona" w:date="2021-08-16T17:38:00Z">
        <w:r w:rsidR="00AD46E0">
          <w:rPr>
            <w:rFonts w:ascii="Times New Roman" w:hAnsi="Times New Roman" w:cs="Times New Roman"/>
            <w:sz w:val="24"/>
            <w:szCs w:val="24"/>
          </w:rPr>
          <w:t xml:space="preserve">also often </w:t>
        </w:r>
      </w:ins>
      <w:r w:rsidR="0068123F">
        <w:rPr>
          <w:rFonts w:ascii="Times New Roman" w:hAnsi="Times New Roman" w:cs="Times New Roman"/>
          <w:sz w:val="24"/>
          <w:szCs w:val="24"/>
        </w:rPr>
        <w:t>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commentRangeEnd w:id="50"/>
      <w:r w:rsidR="00AD46E0">
        <w:rPr>
          <w:rStyle w:val="CommentReference"/>
        </w:rPr>
        <w:commentReference w:id="50"/>
      </w:r>
    </w:p>
    <w:p w14:paraId="21090A04" w14:textId="4E849945" w:rsidR="00C04157" w:rsidRDefault="0065549E" w:rsidP="00676238">
      <w:pPr>
        <w:spacing w:line="240" w:lineRule="auto"/>
        <w:ind w:firstLine="360"/>
        <w:jc w:val="both"/>
        <w:rPr>
          <w:rFonts w:ascii="Times New Roman" w:hAnsi="Times New Roman" w:cs="Times New Roman"/>
          <w:sz w:val="24"/>
          <w:szCs w:val="24"/>
        </w:rPr>
      </w:pPr>
      <w:commentRangeStart w:id="53"/>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commentRangeEnd w:id="53"/>
      <w:r w:rsidR="00AD46E0">
        <w:rPr>
          <w:rStyle w:val="CommentReference"/>
        </w:rPr>
        <w:commentReference w:id="53"/>
      </w:r>
      <w:r w:rsidR="00346C6D">
        <w:rPr>
          <w:rFonts w:ascii="Times New Roman" w:hAnsi="Times New Roman" w:cs="Times New Roman"/>
          <w:sz w:val="24"/>
          <w:szCs w:val="24"/>
        </w:rPr>
        <w:t>For example, in the 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del w:id="54" w:author="Shea, Katriona" w:date="2021-08-16T17:39:00Z">
        <w:r w:rsidR="00AD5A9B" w:rsidDel="00AD46E0">
          <w:rPr>
            <w:rFonts w:ascii="Times New Roman" w:hAnsi="Times New Roman" w:cs="Times New Roman"/>
            <w:sz w:val="24"/>
            <w:szCs w:val="24"/>
          </w:rPr>
          <w:delText xml:space="preserve"> listed earlier</w:delText>
        </w:r>
      </w:del>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55"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56"/>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56"/>
      <w:r w:rsidR="00AD46E0">
        <w:rPr>
          <w:rStyle w:val="CommentReference"/>
        </w:rPr>
        <w:commentReference w:id="56"/>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74AB808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w:t>
      </w:r>
      <w:ins w:id="57" w:author="Shea, Katriona" w:date="2021-08-16T17:41:00Z">
        <w:r w:rsidR="00AD46E0">
          <w:rPr>
            <w:rFonts w:ascii="Times New Roman" w:hAnsi="Times New Roman" w:cs="Times New Roman"/>
            <w:sz w:val="24"/>
            <w:szCs w:val="24"/>
          </w:rPr>
          <w:t>is</w:t>
        </w:r>
      </w:ins>
      <w:ins w:id="58" w:author="Shea, Katriona" w:date="2021-08-16T17:42:00Z">
        <w:r w:rsidR="00AD46E0">
          <w:rPr>
            <w:rFonts w:ascii="Times New Roman" w:hAnsi="Times New Roman" w:cs="Times New Roman"/>
            <w:sz w:val="24"/>
            <w:szCs w:val="24"/>
          </w:rPr>
          <w:t xml:space="preserve"> </w:t>
        </w:r>
        <w:proofErr w:type="gramStart"/>
        <w:r w:rsidR="00AD46E0">
          <w:rPr>
            <w:rFonts w:ascii="Times New Roman" w:hAnsi="Times New Roman" w:cs="Times New Roman"/>
            <w:sz w:val="24"/>
            <w:szCs w:val="24"/>
          </w:rPr>
          <w:t>challenging in its own right</w:t>
        </w:r>
        <w:proofErr w:type="gramEnd"/>
        <w:r w:rsidR="00AD46E0">
          <w:rPr>
            <w:rFonts w:ascii="Times New Roman" w:hAnsi="Times New Roman" w:cs="Times New Roman"/>
            <w:sz w:val="24"/>
            <w:szCs w:val="24"/>
          </w:rPr>
          <w:t xml:space="preserve">.  Even more complicated it to investigate how such processes are </w:t>
        </w:r>
      </w:ins>
      <w:del w:id="59" w:author="Shea, Katriona" w:date="2021-08-16T17:42:00Z">
        <w:r w:rsidDel="00AD46E0">
          <w:rPr>
            <w:rFonts w:ascii="Times New Roman" w:hAnsi="Times New Roman" w:cs="Times New Roman"/>
            <w:sz w:val="24"/>
            <w:szCs w:val="24"/>
          </w:rPr>
          <w:delText>can be</w:delText>
        </w:r>
        <w:r w:rsidR="00BE773F" w:rsidDel="00AD46E0">
          <w:rPr>
            <w:rFonts w:ascii="Times New Roman" w:hAnsi="Times New Roman" w:cs="Times New Roman"/>
            <w:sz w:val="24"/>
            <w:szCs w:val="24"/>
          </w:rPr>
          <w:delText xml:space="preserve"> possibly</w:delText>
        </w:r>
        <w:r w:rsidDel="00AD46E0">
          <w:rPr>
            <w:rFonts w:ascii="Times New Roman" w:hAnsi="Times New Roman" w:cs="Times New Roman"/>
            <w:sz w:val="24"/>
            <w:szCs w:val="24"/>
          </w:rPr>
          <w:delText xml:space="preserve"> complicated </w:delText>
        </w:r>
      </w:del>
      <w:ins w:id="60" w:author="Shea, Katriona" w:date="2021-08-16T17:42:00Z">
        <w:r w:rsidR="00AD46E0">
          <w:rPr>
            <w:rFonts w:ascii="Times New Roman" w:hAnsi="Times New Roman" w:cs="Times New Roman"/>
            <w:sz w:val="24"/>
            <w:szCs w:val="24"/>
          </w:rPr>
          <w:t xml:space="preserve">modified </w:t>
        </w:r>
      </w:ins>
      <w:r>
        <w:rPr>
          <w:rFonts w:ascii="Times New Roman" w:hAnsi="Times New Roman" w:cs="Times New Roman"/>
          <w:sz w:val="24"/>
          <w:szCs w:val="24"/>
        </w:rPr>
        <w:t xml:space="preserve">by climate change, </w:t>
      </w:r>
      <w:ins w:id="61" w:author="Shea, Katriona" w:date="2021-08-16T17:42:00Z">
        <w:r w:rsidR="00AD46E0">
          <w:rPr>
            <w:rFonts w:ascii="Times New Roman" w:hAnsi="Times New Roman" w:cs="Times New Roman"/>
            <w:sz w:val="24"/>
            <w:szCs w:val="24"/>
          </w:rPr>
          <w:t xml:space="preserve">such as climate warming, </w:t>
        </w:r>
      </w:ins>
      <w:r>
        <w:rPr>
          <w:rFonts w:ascii="Times New Roman" w:hAnsi="Times New Roman" w:cs="Times New Roman"/>
          <w:sz w:val="24"/>
          <w:szCs w:val="24"/>
        </w:rPr>
        <w:t xml:space="preserve">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62"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 xml:space="preserve">Climate change </w:t>
      </w:r>
      <w:r w:rsidR="003835BB">
        <w:rPr>
          <w:rFonts w:ascii="Times New Roman" w:hAnsi="Times New Roman" w:cs="Times New Roman"/>
          <w:sz w:val="24"/>
          <w:szCs w:val="24"/>
        </w:rPr>
        <w:lastRenderedPageBreak/>
        <w:t>also has the potential to affect seed nutrient content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63"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w:t>
      </w:r>
      <w:del w:id="64" w:author="Shea, Katriona" w:date="2021-08-16T17:43:00Z">
        <w:r w:rsidR="00A70DC5" w:rsidDel="00AD46E0">
          <w:rPr>
            <w:rFonts w:ascii="Times New Roman" w:hAnsi="Times New Roman" w:cs="Times New Roman"/>
            <w:sz w:val="24"/>
            <w:szCs w:val="24"/>
          </w:rPr>
          <w:delText xml:space="preserve">more </w:delText>
        </w:r>
      </w:del>
      <w:proofErr w:type="gramStart"/>
      <w:ins w:id="65"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of</w:t>
      </w:r>
      <w:proofErr w:type="gramEnd"/>
      <w:r w:rsidR="00A70DC5">
        <w:rPr>
          <w:rFonts w:ascii="Times New Roman" w:hAnsi="Times New Roman" w:cs="Times New Roman"/>
          <w:sz w:val="24"/>
          <w:szCs w:val="24"/>
        </w:rPr>
        <w:t xml:space="preserve">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1A6FEDF8"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66" w:author="Shea, Katriona" w:date="2021-08-16T17:44:00Z">
        <w:del w:id="67" w:author="Trevor D." w:date="2021-10-01T14:30:00Z">
          <w:r w:rsidR="00AD46E0" w:rsidDel="0061432F">
            <w:rPr>
              <w:rFonts w:ascii="Times New Roman" w:hAnsi="Times New Roman" w:cs="Times New Roman"/>
              <w:sz w:val="24"/>
              <w:szCs w:val="24"/>
            </w:rPr>
            <w:delText>,</w:delText>
          </w:r>
        </w:del>
      </w:ins>
      <w:del w:id="68" w:author="Trevor D." w:date="2021-10-01T14:30:00Z">
        <w:r w:rsidRPr="000B63BA" w:rsidDel="0061432F">
          <w:rPr>
            <w:rFonts w:ascii="Times New Roman" w:hAnsi="Times New Roman" w:cs="Times New Roman"/>
            <w:sz w:val="24"/>
            <w:szCs w:val="24"/>
          </w:rPr>
          <w:delText xml:space="preserve"> </w:delText>
        </w:r>
        <w:commentRangeStart w:id="69"/>
        <w:commentRangeStart w:id="70"/>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71" w:author="Shea, Katriona" w:date="2021-08-16T17:44:00Z">
        <w:del w:id="72"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69"/>
      <w:r w:rsidR="00AD46E0">
        <w:rPr>
          <w:rStyle w:val="CommentReference"/>
        </w:rPr>
        <w:commentReference w:id="69"/>
      </w:r>
      <w:commentRangeEnd w:id="70"/>
      <w:r w:rsidR="0061432F">
        <w:rPr>
          <w:rStyle w:val="CommentReference"/>
        </w:rPr>
        <w:commentReference w:id="70"/>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73" w:author="Trevor D." w:date="2021-10-01T19:37:00Z">
        <w:r w:rsidR="00AA33F4">
          <w:rPr>
            <w:rFonts w:ascii="Times New Roman" w:hAnsi="Times New Roman" w:cs="Times New Roman"/>
            <w:sz w:val="24"/>
            <w:szCs w:val="24"/>
          </w:rPr>
          <w:t xml:space="preserve"> or “</w:t>
        </w:r>
      </w:ins>
      <w:ins w:id="74"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del w:id="75"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76"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77"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78"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79" w:author="Trevor D." w:date="2021-10-01T19:32:00Z">
        <w:r w:rsidR="00AA33F4">
          <w:rPr>
            <w:rFonts w:ascii="Times New Roman" w:hAnsi="Times New Roman" w:cs="Times New Roman"/>
            <w:sz w:val="24"/>
            <w:szCs w:val="24"/>
          </w:rPr>
          <w:t>sort of seed removal</w:t>
        </w:r>
        <w:r w:rsidR="00AA33F4">
          <w:rPr>
            <w:rFonts w:ascii="Times New Roman" w:hAnsi="Times New Roman" w:cs="Times New Roman"/>
            <w:sz w:val="24"/>
            <w:szCs w:val="24"/>
          </w:rPr>
          <w:t xml:space="preserve">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80" w:author="Trevor D." w:date="2021-10-01T19:19:00Z">
        <w:r w:rsidR="00EC4D93">
          <w:rPr>
            <w:rFonts w:ascii="Times New Roman" w:hAnsi="Times New Roman" w:cs="Times New Roman"/>
            <w:sz w:val="24"/>
            <w:szCs w:val="24"/>
          </w:rPr>
          <w:t>4</w:t>
        </w:r>
      </w:ins>
      <w:del w:id="81"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82" w:author="Trevor D." w:date="2021-10-01T21:22:00Z">
        <w:r w:rsidR="00E00891" w:rsidDel="00CF6E1C">
          <w:rPr>
            <w:rFonts w:ascii="Times New Roman" w:hAnsi="Times New Roman" w:cs="Times New Roman"/>
            <w:sz w:val="24"/>
            <w:szCs w:val="24"/>
          </w:rPr>
          <w:delText xml:space="preserve">three </w:delText>
        </w:r>
      </w:del>
      <w:ins w:id="83" w:author="Trevor D." w:date="2021-10-01T21:22:00Z">
        <w:r w:rsidR="00CF6E1C">
          <w:rPr>
            <w:rFonts w:ascii="Times New Roman" w:hAnsi="Times New Roman" w:cs="Times New Roman"/>
            <w:sz w:val="24"/>
            <w:szCs w:val="24"/>
          </w:rPr>
          <w:t>four</w:t>
        </w:r>
        <w:r w:rsidR="00CF6E1C">
          <w:rPr>
            <w:rFonts w:ascii="Times New Roman" w:hAnsi="Times New Roman" w:cs="Times New Roman"/>
            <w:sz w:val="24"/>
            <w:szCs w:val="24"/>
          </w:rPr>
          <w:t xml:space="preserve">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84"/>
      <w:commentRangeStart w:id="85"/>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86" w:author="Trevor D." w:date="2021-10-01T21:23:00Z">
        <w:r w:rsidR="00E00891" w:rsidDel="00CF6E1C">
          <w:rPr>
            <w:rFonts w:ascii="Times New Roman" w:hAnsi="Times New Roman" w:cs="Times New Roman"/>
            <w:sz w:val="24"/>
            <w:szCs w:val="24"/>
          </w:rPr>
          <w:delText>And third</w:delText>
        </w:r>
      </w:del>
      <w:ins w:id="87"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84"/>
      <w:r w:rsidR="00AD46E0">
        <w:rPr>
          <w:rStyle w:val="CommentReference"/>
        </w:rPr>
        <w:commentReference w:id="84"/>
      </w:r>
      <w:commentRangeEnd w:id="85"/>
      <w:r w:rsidR="00EE70CD">
        <w:rPr>
          <w:rStyle w:val="CommentReference"/>
        </w:rPr>
        <w:commentReference w:id="85"/>
      </w:r>
      <w:ins w:id="88" w:author="Trevor D." w:date="2021-10-01T21:23:00Z">
        <w:r w:rsidR="00CF6E1C">
          <w:rPr>
            <w:rFonts w:ascii="Times New Roman" w:hAnsi="Times New Roman" w:cs="Times New Roman"/>
            <w:sz w:val="24"/>
            <w:szCs w:val="24"/>
          </w:rPr>
          <w:t xml:space="preserve"> And fourth, </w:t>
        </w:r>
      </w:ins>
      <w:ins w:id="89"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90"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5FCA7C7D"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91"/>
      <w:commentRangeStart w:id="92"/>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2012), reproduce exclusively by seed, and have monocarpic perennial life cycles that have been demonstrated to shift from biennial towards annual under warming conditions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w:t>
      </w:r>
      <w:r w:rsidRPr="00283B6D">
        <w:rPr>
          <w:rFonts w:ascii="Times New Roman" w:hAnsi="Times New Roman" w:cs="Times New Roman"/>
          <w:sz w:val="24"/>
          <w:szCs w:val="24"/>
        </w:rPr>
        <w:lastRenderedPageBreak/>
        <w:t xml:space="preserve">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91"/>
      <w:r>
        <w:rPr>
          <w:rStyle w:val="CommentReference"/>
        </w:rPr>
        <w:commentReference w:id="91"/>
      </w:r>
      <w:commentRangeEnd w:id="92"/>
      <w:r w:rsidR="00AD46E0">
        <w:rPr>
          <w:rStyle w:val="CommentReference"/>
        </w:rPr>
        <w:commentReference w:id="92"/>
      </w:r>
    </w:p>
    <w:p w14:paraId="7190D22D" w14:textId="0F9CF678" w:rsidR="00F70A4D" w:rsidRPr="00F70A4D" w:rsidRDefault="007C1F05" w:rsidP="007C1F05">
      <w:pPr>
        <w:spacing w:line="240" w:lineRule="auto"/>
        <w:ind w:firstLine="284"/>
        <w:jc w:val="both"/>
      </w:pPr>
      <w:commentRangeStart w:id="93"/>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w:t>
      </w:r>
      <w:ins w:id="94" w:author="Trevor D." w:date="2021-10-01T19:19:00Z">
        <w:r w:rsidR="00EC4D93">
          <w:rPr>
            <w:rFonts w:ascii="Times New Roman" w:hAnsi="Times New Roman" w:cs="Times New Roman"/>
            <w:sz w:val="24"/>
            <w:szCs w:val="24"/>
          </w:rPr>
          <w:t>4</w:t>
        </w:r>
      </w:ins>
      <w:del w:id="95" w:author="Trevor D." w:date="2021-10-01T19:19:00Z">
        <w:r w:rsidRPr="007C1F05" w:rsidDel="00EC4D93">
          <w:rPr>
            <w:rFonts w:ascii="Times New Roman" w:hAnsi="Times New Roman" w:cs="Times New Roman"/>
            <w:sz w:val="24"/>
            <w:szCs w:val="24"/>
          </w:rPr>
          <w:delText>5</w:delText>
        </w:r>
      </w:del>
      <w:r w:rsidRPr="007C1F05">
        <w:rPr>
          <w:rFonts w:ascii="Times New Roman" w:hAnsi="Times New Roman" w:cs="Times New Roman"/>
          <w:sz w:val="24"/>
          <w:szCs w:val="24"/>
        </w:rPr>
        <w:t>).</w:t>
      </w:r>
      <w:commentRangeEnd w:id="93"/>
      <w:r>
        <w:rPr>
          <w:rStyle w:val="CommentReference"/>
        </w:rPr>
        <w:commentReference w:id="93"/>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65F452E"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96"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w:t>
      </w:r>
      <w:proofErr w:type="gramStart"/>
      <w:r w:rsidR="00B503AC">
        <w:rPr>
          <w:rFonts w:ascii="Times New Roman" w:hAnsi="Times New Roman" w:cs="Times New Roman"/>
          <w:sz w:val="24"/>
          <w:szCs w:val="24"/>
        </w:rPr>
        <w:t>that seeds</w:t>
      </w:r>
      <w:proofErr w:type="gramEnd"/>
      <w:r w:rsidR="00B503AC">
        <w:rPr>
          <w:rFonts w:ascii="Times New Roman" w:hAnsi="Times New Roman" w:cs="Times New Roman"/>
          <w:sz w:val="24"/>
          <w:szCs w:val="24"/>
        </w:rPr>
        <w:t xml:space="preserve"> from these invasive thistles did not escape and contaminate other parts of the study area, as seeds</w:t>
      </w:r>
      <w:ins w:id="97"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98"/>
      <w:commentRangeStart w:id="99"/>
      <w:r w:rsidR="00B503AC">
        <w:rPr>
          <w:rFonts w:ascii="Times New Roman" w:hAnsi="Times New Roman" w:cs="Times New Roman"/>
          <w:sz w:val="24"/>
          <w:szCs w:val="24"/>
        </w:rPr>
        <w:t>and could pose problems for future experiments once germination occurs</w:t>
      </w:r>
      <w:commentRangeEnd w:id="98"/>
      <w:r w:rsidR="00E95559">
        <w:rPr>
          <w:rStyle w:val="CommentReference"/>
        </w:rPr>
        <w:commentReference w:id="98"/>
      </w:r>
      <w:commentRangeEnd w:id="99"/>
      <w:r w:rsidR="0061432F">
        <w:rPr>
          <w:rStyle w:val="CommentReference"/>
        </w:rPr>
        <w:commentReference w:id="99"/>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100"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w:t>
      </w:r>
      <w:r>
        <w:rPr>
          <w:rFonts w:ascii="Times New Roman" w:hAnsi="Times New Roman" w:cs="Times New Roman"/>
          <w:sz w:val="24"/>
          <w:szCs w:val="24"/>
        </w:rPr>
        <w:lastRenderedPageBreak/>
        <w:t xml:space="preserve">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029EC154"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101" w:author="Shea, Katriona" w:date="2021-08-16T17:50:00Z">
        <w:r w:rsidR="00E95559">
          <w:rPr>
            <w:rFonts w:ascii="Times New Roman" w:hAnsi="Times New Roman" w:cs="Times New Roman"/>
            <w:sz w:val="24"/>
            <w:szCs w:val="24"/>
          </w:rPr>
          <w:t>b</w:t>
        </w:r>
      </w:ins>
      <w:del w:id="102"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103"/>
      <w:commentRangeStart w:id="104"/>
      <w:r>
        <w:rPr>
          <w:rFonts w:ascii="Times New Roman" w:hAnsi="Times New Roman" w:cs="Times New Roman"/>
          <w:sz w:val="24"/>
          <w:szCs w:val="24"/>
        </w:rPr>
        <w:t>depots</w:t>
      </w:r>
      <w:commentRangeEnd w:id="103"/>
      <w:r w:rsidR="00E95559">
        <w:rPr>
          <w:rStyle w:val="CommentReference"/>
        </w:rPr>
        <w:commentReference w:id="103"/>
      </w:r>
      <w:commentRangeEnd w:id="104"/>
      <w:r w:rsidR="00AA33F4">
        <w:rPr>
          <w:rStyle w:val="CommentReference"/>
        </w:rPr>
        <w:commentReference w:id="104"/>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105"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106"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107" w:author="Trevor D." w:date="2021-10-01T14:43:00Z">
        <w:r w:rsidR="00681A1E">
          <w:rPr>
            <w:rFonts w:ascii="Times New Roman" w:hAnsi="Times New Roman" w:cs="Times New Roman"/>
            <w:sz w:val="24"/>
            <w:szCs w:val="24"/>
          </w:rPr>
          <w:t xml:space="preserve">; </w:t>
        </w:r>
      </w:ins>
      <w:del w:id="108"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109" w:author="Trevor D." w:date="2021-10-01T14:42:00Z">
        <w:r w:rsidR="00681A1E">
          <w:rPr>
            <w:rFonts w:ascii="Times New Roman" w:hAnsi="Times New Roman" w:cs="Times New Roman"/>
            <w:sz w:val="24"/>
            <w:szCs w:val="24"/>
          </w:rPr>
          <w:t xml:space="preserve">, </w:t>
        </w:r>
      </w:ins>
      <w:ins w:id="110" w:author="Trevor D." w:date="2021-10-01T14:43:00Z">
        <w:r w:rsidR="00681A1E">
          <w:rPr>
            <w:rFonts w:ascii="Times New Roman" w:hAnsi="Times New Roman" w:cs="Times New Roman"/>
            <w:sz w:val="24"/>
            <w:szCs w:val="24"/>
          </w:rPr>
          <w:t>for</w:t>
        </w:r>
      </w:ins>
      <w:ins w:id="111"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112"/>
      <w:commentRangeStart w:id="113"/>
      <w:r w:rsidR="00A90D75">
        <w:rPr>
          <w:rFonts w:ascii="Times New Roman" w:hAnsi="Times New Roman" w:cs="Times New Roman"/>
          <w:sz w:val="24"/>
          <w:szCs w:val="24"/>
        </w:rPr>
        <w:t>Before</w:t>
      </w:r>
      <w:commentRangeEnd w:id="112"/>
      <w:r w:rsidR="00E95559">
        <w:rPr>
          <w:rStyle w:val="CommentReference"/>
        </w:rPr>
        <w:commentReference w:id="112"/>
      </w:r>
      <w:commentRangeEnd w:id="113"/>
      <w:r w:rsidR="00681A1E">
        <w:rPr>
          <w:rStyle w:val="CommentReference"/>
        </w:rPr>
        <w:commentReference w:id="113"/>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114"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115"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116" w:author="Shea, Katriona" w:date="2021-08-16T17:53:00Z">
        <w:r w:rsidDel="00E95559">
          <w:rPr>
            <w:rFonts w:ascii="Times New Roman" w:hAnsi="Times New Roman" w:cs="Times New Roman"/>
            <w:sz w:val="24"/>
            <w:szCs w:val="24"/>
          </w:rPr>
          <w:delText xml:space="preserve">in </w:delText>
        </w:r>
      </w:del>
      <w:ins w:id="117"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 xml:space="preserve">In instances where the sandpaper bottom of the dish was disturbed, it was fixed to the bottom of the petri dish again, and the remaining seeds gently placed </w:t>
      </w:r>
      <w:r w:rsidRPr="009A2816">
        <w:rPr>
          <w:rFonts w:ascii="Times New Roman" w:hAnsi="Times New Roman" w:cs="Times New Roman"/>
          <w:sz w:val="24"/>
          <w:szCs w:val="24"/>
        </w:rPr>
        <w:lastRenderedPageBreak/>
        <w:t>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120277">
      <w:pPr>
        <w:spacing w:line="240" w:lineRule="auto"/>
        <w:jc w:val="both"/>
        <w:rPr>
          <w:b/>
          <w:bCs/>
        </w:rPr>
        <w:pPrChange w:id="118"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119"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120"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121" w:author="Shea, Katriona" w:date="2021-08-16T17:58:00Z">
        <w:r w:rsidDel="00AF2BF2">
          <w:rPr>
            <w:rFonts w:ascii="Times New Roman" w:hAnsi="Times New Roman" w:cs="Times New Roman"/>
            <w:sz w:val="24"/>
            <w:szCs w:val="24"/>
          </w:rPr>
          <w:delText xml:space="preserve">or </w:delText>
        </w:r>
      </w:del>
      <w:ins w:id="122"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123"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124"/>
      <w:commentRangeStart w:id="125"/>
      <w:r w:rsidR="00083B1D">
        <w:rPr>
          <w:rFonts w:ascii="Times New Roman" w:hAnsi="Times New Roman" w:cs="Times New Roman"/>
          <w:sz w:val="24"/>
          <w:szCs w:val="24"/>
        </w:rPr>
        <w:t>the data</w:t>
      </w:r>
      <w:commentRangeEnd w:id="124"/>
      <w:r w:rsidR="00AF2BF2">
        <w:rPr>
          <w:rStyle w:val="CommentReference"/>
        </w:rPr>
        <w:commentReference w:id="124"/>
      </w:r>
      <w:commentRangeEnd w:id="125"/>
      <w:r w:rsidR="00681A1E">
        <w:rPr>
          <w:rStyle w:val="CommentReference"/>
        </w:rPr>
        <w:commentReference w:id="125"/>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126"/>
      <w:commentRangeStart w:id="127"/>
      <w:r>
        <w:rPr>
          <w:rFonts w:ascii="Times New Roman" w:hAnsi="Times New Roman" w:cs="Times New Roman"/>
          <w:sz w:val="24"/>
          <w:szCs w:val="24"/>
        </w:rPr>
        <w:t>All</w:t>
      </w:r>
      <w:commentRangeEnd w:id="126"/>
      <w:r w:rsidR="00625B53">
        <w:rPr>
          <w:rStyle w:val="CommentReference"/>
        </w:rPr>
        <w:commentReference w:id="126"/>
      </w:r>
      <w:commentRangeEnd w:id="127"/>
      <w:r w:rsidR="00EC4D93">
        <w:rPr>
          <w:rStyle w:val="CommentReference"/>
        </w:rPr>
        <w:commentReference w:id="127"/>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128" w:author="Trevor D." w:date="2021-10-01T14:44:00Z">
        <w:r w:rsidR="00681A1E">
          <w:rPr>
            <w:rFonts w:ascii="Times New Roman" w:hAnsi="Times New Roman" w:cs="Times New Roman"/>
            <w:sz w:val="24"/>
            <w:szCs w:val="24"/>
          </w:rPr>
          <w:t xml:space="preserve"> removed at a given </w:t>
        </w:r>
      </w:ins>
      <w:ins w:id="129"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130"/>
      <w:commentRangeStart w:id="131"/>
      <w:r w:rsidR="000B02F9">
        <w:rPr>
          <w:rFonts w:ascii="Times New Roman" w:hAnsi="Times New Roman" w:cs="Times New Roman"/>
          <w:sz w:val="24"/>
          <w:szCs w:val="24"/>
        </w:rPr>
        <w:t>response</w:t>
      </w:r>
      <w:commentRangeEnd w:id="130"/>
      <w:r w:rsidR="00625B53">
        <w:rPr>
          <w:rStyle w:val="CommentReference"/>
        </w:rPr>
        <w:commentReference w:id="130"/>
      </w:r>
      <w:commentRangeEnd w:id="131"/>
      <w:r w:rsidR="00681A1E">
        <w:rPr>
          <w:rStyle w:val="CommentReference"/>
        </w:rPr>
        <w:commentReference w:id="131"/>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132"/>
      <w:commentRangeStart w:id="133"/>
      <w:r w:rsidR="000B02F9">
        <w:rPr>
          <w:rFonts w:ascii="Times New Roman" w:hAnsi="Times New Roman" w:cs="Times New Roman"/>
          <w:sz w:val="24"/>
          <w:szCs w:val="24"/>
        </w:rPr>
        <w:t xml:space="preserve">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ins w:id="134" w:author="Trevor D." w:date="2021-10-01T19:20:00Z">
        <w:r w:rsidR="00EC4D93">
          <w:rPr>
            <w:rFonts w:ascii="Times New Roman" w:hAnsi="Times New Roman" w:cs="Times New Roman"/>
            <w:sz w:val="24"/>
            <w:szCs w:val="24"/>
          </w:rPr>
          <w:t>, in a similar fashion to the analyses p</w:t>
        </w:r>
      </w:ins>
      <w:ins w:id="135"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132"/>
      <w:r w:rsidR="00625B53">
        <w:rPr>
          <w:rStyle w:val="CommentReference"/>
        </w:rPr>
        <w:commentReference w:id="132"/>
      </w:r>
      <w:commentRangeEnd w:id="133"/>
      <w:r w:rsidR="00681A1E">
        <w:rPr>
          <w:rStyle w:val="CommentReference"/>
        </w:rPr>
        <w:commentReference w:id="133"/>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136" w:author="Trevor D." w:date="2021-10-01T14:46:00Z">
        <w:r w:rsidR="00681A1E">
          <w:rPr>
            <w:rFonts w:ascii="Times New Roman" w:hAnsi="Times New Roman" w:cs="Times New Roman"/>
            <w:sz w:val="24"/>
            <w:szCs w:val="24"/>
          </w:rPr>
          <w:t xml:space="preserve"> Two-sided Kolmogorov-Smirnov tests were used to determine whether </w:t>
        </w:r>
      </w:ins>
      <w:ins w:id="137"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138"/>
      <w:commentRangeStart w:id="139"/>
      <w:r>
        <w:rPr>
          <w:rFonts w:ascii="Times New Roman" w:hAnsi="Times New Roman" w:cs="Times New Roman"/>
          <w:b/>
          <w:bCs/>
          <w:sz w:val="32"/>
          <w:szCs w:val="32"/>
        </w:rPr>
        <w:t>Results</w:t>
      </w:r>
      <w:commentRangeEnd w:id="138"/>
      <w:r w:rsidR="009C0227">
        <w:rPr>
          <w:rStyle w:val="CommentReference"/>
        </w:rPr>
        <w:commentReference w:id="138"/>
      </w:r>
      <w:commentRangeEnd w:id="139"/>
      <w:r w:rsidR="00E14F87">
        <w:rPr>
          <w:rStyle w:val="CommentReference"/>
        </w:rPr>
        <w:commentReference w:id="139"/>
      </w:r>
    </w:p>
    <w:p w14:paraId="36ADE07F" w14:textId="4EB48282"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140"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141" w:author="Shea, Katriona" w:date="2021-09-10T09:04:00Z">
        <w:r w:rsidR="003056AF" w:rsidDel="00625B53">
          <w:rPr>
            <w:rFonts w:ascii="Times New Roman" w:hAnsi="Times New Roman" w:cs="Times New Roman"/>
            <w:sz w:val="24"/>
            <w:szCs w:val="24"/>
          </w:rPr>
          <w:delText>, as</w:delText>
        </w:r>
      </w:del>
      <w:ins w:id="142"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143"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1)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144" w:author="Trevor D." w:date="2021-10-01T21:37:00Z">
        <w:r w:rsidR="003056AF" w:rsidDel="00120277">
          <w:rPr>
            <w:rFonts w:ascii="Times New Roman" w:hAnsi="Times New Roman" w:cs="Times New Roman"/>
            <w:sz w:val="24"/>
            <w:szCs w:val="24"/>
          </w:rPr>
          <w:delText>during</w:delText>
        </w:r>
      </w:del>
      <w:ins w:id="145" w:author="Trevor D." w:date="2021-10-01T21:37:00Z">
        <w:r w:rsidR="00120277">
          <w:rPr>
            <w:rFonts w:ascii="Times New Roman" w:hAnsi="Times New Roman" w:cs="Times New Roman"/>
            <w:sz w:val="24"/>
            <w:szCs w:val="24"/>
          </w:rPr>
          <w:t>at</w:t>
        </w:r>
        <w:r w:rsidR="00120277">
          <w:rPr>
            <w:rFonts w:ascii="Times New Roman" w:hAnsi="Times New Roman" w:cs="Times New Roman"/>
            <w:sz w:val="24"/>
            <w:szCs w:val="24"/>
          </w:rPr>
          <w:t xml:space="preserve"> </w:t>
        </w:r>
      </w:ins>
      <w:ins w:id="146" w:author="Trevor D." w:date="2021-10-01T21:35:00Z">
        <w:r w:rsidR="00120277">
          <w:rPr>
            <w:rFonts w:ascii="Times New Roman" w:hAnsi="Times New Roman" w:cs="Times New Roman"/>
            <w:sz w:val="24"/>
            <w:szCs w:val="24"/>
          </w:rPr>
          <w:t xml:space="preserve">the 30-minute observation </w:t>
        </w:r>
      </w:ins>
      <w:ins w:id="147" w:author="Trevor D." w:date="2021-10-01T21:38:00Z">
        <w:r w:rsidR="00120277">
          <w:rPr>
            <w:rFonts w:ascii="Times New Roman" w:hAnsi="Times New Roman" w:cs="Times New Roman"/>
            <w:sz w:val="24"/>
            <w:szCs w:val="24"/>
          </w:rPr>
          <w:t>periods</w:t>
        </w:r>
      </w:ins>
      <w:ins w:id="148" w:author="Trevor D." w:date="2021-10-01T21:37:00Z">
        <w:r w:rsidR="00120277">
          <w:rPr>
            <w:rFonts w:ascii="Times New Roman" w:hAnsi="Times New Roman" w:cs="Times New Roman"/>
            <w:sz w:val="24"/>
            <w:szCs w:val="24"/>
          </w:rPr>
          <w:t xml:space="preserve"> during the </w:t>
        </w:r>
        <w:r w:rsidR="00120277">
          <w:rPr>
            <w:rFonts w:ascii="Times New Roman" w:hAnsi="Times New Roman" w:cs="Times New Roman"/>
            <w:sz w:val="24"/>
            <w:szCs w:val="24"/>
          </w:rPr>
          <w:t>daytime</w:t>
        </w:r>
      </w:ins>
      <w:del w:id="149"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150"/>
      <w:commentRangeStart w:id="151"/>
      <w:r w:rsidR="003056AF">
        <w:rPr>
          <w:rFonts w:ascii="Times New Roman" w:hAnsi="Times New Roman" w:cs="Times New Roman"/>
          <w:sz w:val="24"/>
          <w:szCs w:val="24"/>
        </w:rPr>
        <w:t xml:space="preserve">but </w:t>
      </w:r>
      <w:del w:id="152"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150"/>
        <w:r w:rsidR="00625B53" w:rsidDel="00120277">
          <w:rPr>
            <w:rStyle w:val="CommentReference"/>
          </w:rPr>
          <w:commentReference w:id="150"/>
        </w:r>
        <w:commentRangeEnd w:id="151"/>
        <w:r w:rsidR="00120277" w:rsidDel="00120277">
          <w:rPr>
            <w:rStyle w:val="CommentReference"/>
          </w:rPr>
          <w:commentReference w:id="151"/>
        </w:r>
        <w:r w:rsidR="003056AF" w:rsidDel="00120277">
          <w:rPr>
            <w:rFonts w:ascii="Times New Roman" w:hAnsi="Times New Roman" w:cs="Times New Roman"/>
            <w:sz w:val="24"/>
            <w:szCs w:val="24"/>
          </w:rPr>
          <w:delText>as well</w:delText>
        </w:r>
      </w:del>
      <w:ins w:id="153"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2)</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154"/>
      <w:commentRangeStart w:id="155"/>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154"/>
      <w:r w:rsidR="00625B53">
        <w:rPr>
          <w:rStyle w:val="CommentReference"/>
        </w:rPr>
        <w:commentReference w:id="154"/>
      </w:r>
      <w:commentRangeEnd w:id="155"/>
      <w:r w:rsidR="008A5B33">
        <w:rPr>
          <w:rStyle w:val="CommentReference"/>
        </w:rPr>
        <w:commentReference w:id="155"/>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156"/>
      <w:commentRangeStart w:id="157"/>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156"/>
      <w:r w:rsidR="00625B53">
        <w:rPr>
          <w:rStyle w:val="CommentReference"/>
        </w:rPr>
        <w:commentReference w:id="156"/>
      </w:r>
      <w:commentRangeEnd w:id="157"/>
      <w:r w:rsidR="00681A1E">
        <w:rPr>
          <w:rStyle w:val="CommentReference"/>
        </w:rPr>
        <w:commentReference w:id="157"/>
      </w:r>
      <w:r w:rsidR="005132FF">
        <w:rPr>
          <w:rFonts w:ascii="Times New Roman" w:hAnsi="Times New Roman" w:cs="Times New Roman"/>
          <w:sz w:val="24"/>
          <w:szCs w:val="24"/>
        </w:rPr>
        <w:t xml:space="preserve">. </w:t>
      </w:r>
      <w:r w:rsidR="00DC5051">
        <w:rPr>
          <w:rFonts w:ascii="Times New Roman" w:hAnsi="Times New Roman" w:cs="Times New Roman"/>
          <w:sz w:val="24"/>
          <w:szCs w:val="24"/>
        </w:rPr>
        <w:t xml:space="preserve">Though a variety of </w:t>
      </w:r>
      <w:r w:rsidR="00DC5051">
        <w:rPr>
          <w:rFonts w:ascii="Times New Roman" w:hAnsi="Times New Roman" w:cs="Times New Roman"/>
          <w:sz w:val="24"/>
          <w:szCs w:val="24"/>
        </w:rPr>
        <w:lastRenderedPageBreak/>
        <w:t>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38B3015F" w:rsidR="00071C42" w:rsidRDefault="004A475B" w:rsidP="00A527CB">
      <w:pPr>
        <w:spacing w:line="240" w:lineRule="auto"/>
        <w:ind w:firstLine="284"/>
        <w:jc w:val="both"/>
        <w:rPr>
          <w:ins w:id="158"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C71007">
        <w:rPr>
          <w:rFonts w:ascii="Times New Roman" w:hAnsi="Times New Roman" w:cs="Times New Roman"/>
          <w:sz w:val="24"/>
          <w:szCs w:val="24"/>
        </w:rPr>
        <w:t>3</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4</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C71007">
        <w:rPr>
          <w:rFonts w:ascii="Times New Roman" w:hAnsi="Times New Roman" w:cs="Times New Roman"/>
          <w:sz w:val="24"/>
          <w:szCs w:val="24"/>
        </w:rPr>
        <w:t>5</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E14F87" w:rsidDel="00E14F87" w:rsidRDefault="00E14F87" w:rsidP="00A527CB">
      <w:pPr>
        <w:spacing w:line="240" w:lineRule="auto"/>
        <w:ind w:firstLine="284"/>
        <w:jc w:val="both"/>
        <w:rPr>
          <w:del w:id="159" w:author="Trevor D." w:date="2021-10-01T20:47:00Z"/>
          <w:rFonts w:ascii="Times New Roman" w:hAnsi="Times New Roman" w:cs="Times New Roman"/>
          <w:sz w:val="24"/>
          <w:szCs w:val="24"/>
          <w:rPrChange w:id="160" w:author="Trevor D." w:date="2021-10-01T20:46:00Z">
            <w:rPr>
              <w:del w:id="161" w:author="Trevor D." w:date="2021-10-01T20:47:00Z"/>
              <w:rFonts w:ascii="Times New Roman" w:hAnsi="Times New Roman" w:cs="Times New Roman"/>
              <w:sz w:val="24"/>
              <w:szCs w:val="24"/>
            </w:rPr>
          </w:rPrChange>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w:t>
      </w:r>
      <w:r w:rsidR="008E279E">
        <w:rPr>
          <w:rFonts w:ascii="Times New Roman" w:hAnsi="Times New Roman" w:cs="Times New Roman"/>
          <w:sz w:val="24"/>
          <w:szCs w:val="24"/>
        </w:rPr>
        <w:lastRenderedPageBreak/>
        <w:t xml:space="preserve">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162" w:author="Trevor D." w:date="2021-10-01T21:01:00Z">
        <w:r w:rsidR="003C03C7">
          <w:rPr>
            <w:rFonts w:ascii="Times New Roman" w:hAnsi="Times New Roman" w:cs="Times New Roman"/>
            <w:sz w:val="24"/>
            <w:szCs w:val="24"/>
          </w:rPr>
          <w:t xml:space="preserve"> </w:t>
        </w:r>
        <w:commentRangeStart w:id="163"/>
        <w:r w:rsidR="003C03C7">
          <w:rPr>
            <w:rFonts w:ascii="Times New Roman" w:hAnsi="Times New Roman" w:cs="Times New Roman"/>
            <w:sz w:val="24"/>
            <w:szCs w:val="24"/>
          </w:rPr>
          <w:t xml:space="preserve">Previous </w:t>
        </w:r>
      </w:ins>
      <w:ins w:id="164" w:author="Trevor D." w:date="2021-10-01T21:02:00Z">
        <w:r w:rsidR="003C03C7">
          <w:rPr>
            <w:rFonts w:ascii="Times New Roman" w:hAnsi="Times New Roman" w:cs="Times New Roman"/>
            <w:sz w:val="24"/>
            <w:szCs w:val="24"/>
          </w:rPr>
          <w:t>studies have suggested that the</w:t>
        </w:r>
      </w:ins>
      <w:ins w:id="165" w:author="Trevor D." w:date="2021-10-01T21:05:00Z">
        <w:r w:rsidR="00147A50">
          <w:rPr>
            <w:rFonts w:ascii="Times New Roman" w:hAnsi="Times New Roman" w:cs="Times New Roman"/>
            <w:sz w:val="24"/>
            <w:szCs w:val="24"/>
          </w:rPr>
          <w:t>se</w:t>
        </w:r>
      </w:ins>
      <w:ins w:id="166"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w:t>
        </w:r>
        <w:r w:rsidR="003C03C7">
          <w:rPr>
            <w:rFonts w:ascii="Times New Roman" w:hAnsi="Times New Roman" w:cs="Times New Roman"/>
            <w:sz w:val="24"/>
            <w:szCs w:val="24"/>
          </w:rPr>
          <w:t>are involved in myrmecochory</w:t>
        </w:r>
      </w:ins>
      <w:ins w:id="167" w:author="Trevor D." w:date="2021-10-01T21:05:00Z">
        <w:r w:rsidR="00147A50">
          <w:rPr>
            <w:rFonts w:ascii="Times New Roman" w:hAnsi="Times New Roman" w:cs="Times New Roman"/>
            <w:sz w:val="24"/>
            <w:szCs w:val="24"/>
          </w:rPr>
          <w:t>, attracting</w:t>
        </w:r>
        <w:r w:rsidR="00147A50">
          <w:rPr>
            <w:rFonts w:ascii="Times New Roman" w:hAnsi="Times New Roman" w:cs="Times New Roman"/>
            <w:sz w:val="24"/>
            <w:szCs w:val="24"/>
          </w:rPr>
          <w:t xml:space="preserve"> ants and play</w:t>
        </w:r>
        <w:r w:rsidR="00147A50">
          <w:rPr>
            <w:rFonts w:ascii="Times New Roman" w:hAnsi="Times New Roman" w:cs="Times New Roman"/>
            <w:sz w:val="24"/>
            <w:szCs w:val="24"/>
          </w:rPr>
          <w:t>ing</w:t>
        </w:r>
        <w:r w:rsidR="00147A50">
          <w:rPr>
            <w:rFonts w:ascii="Times New Roman" w:hAnsi="Times New Roman" w:cs="Times New Roman"/>
            <w:sz w:val="24"/>
            <w:szCs w:val="24"/>
          </w:rPr>
          <w:t xml:space="preserve"> an important role in how they disperse seeds</w:t>
        </w:r>
      </w:ins>
      <w:ins w:id="168"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169"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170" w:author="Trevor D." w:date="2021-10-01T21:06:00Z">
        <w:r w:rsidR="00147A50">
          <w:rPr>
            <w:rFonts w:ascii="Times New Roman" w:hAnsi="Times New Roman" w:cs="Times New Roman"/>
            <w:sz w:val="24"/>
            <w:szCs w:val="24"/>
          </w:rPr>
          <w:t xml:space="preserve">the differences in seed removal rates </w:t>
        </w:r>
      </w:ins>
      <w:ins w:id="171"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172"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173"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174"/>
        <w:commentRangeStart w:id="175"/>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176"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174"/>
      <w:del w:id="177" w:author="Trevor D." w:date="2021-10-01T21:06:00Z">
        <w:r w:rsidR="009C0227" w:rsidDel="00147A50">
          <w:rPr>
            <w:rStyle w:val="CommentReference"/>
          </w:rPr>
          <w:commentReference w:id="174"/>
        </w:r>
        <w:commentRangeEnd w:id="175"/>
        <w:r w:rsidR="003C03C7" w:rsidDel="00147A50">
          <w:rPr>
            <w:rStyle w:val="CommentReference"/>
          </w:rPr>
          <w:commentReference w:id="175"/>
        </w:r>
      </w:del>
      <w:del w:id="178"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179"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180" w:author="Trevor D." w:date="2021-10-01T21:05:00Z">
        <w:r w:rsidR="00C1549D" w:rsidDel="00147A50">
          <w:rPr>
            <w:rFonts w:ascii="Times New Roman" w:hAnsi="Times New Roman" w:cs="Times New Roman"/>
            <w:sz w:val="24"/>
            <w:szCs w:val="24"/>
          </w:rPr>
          <w:delText xml:space="preserve"> </w:delText>
        </w:r>
      </w:del>
      <w:del w:id="181" w:author="Trevor D." w:date="2021-10-01T21:03:00Z">
        <w:r w:rsidR="00C1549D" w:rsidDel="00147A50">
          <w:rPr>
            <w:rFonts w:ascii="Times New Roman" w:hAnsi="Times New Roman" w:cs="Times New Roman"/>
            <w:sz w:val="24"/>
            <w:szCs w:val="24"/>
          </w:rPr>
          <w:delText>playing a</w:delText>
        </w:r>
      </w:del>
      <w:del w:id="182" w:author="Trevor D." w:date="2021-10-01T21:05:00Z">
        <w:r w:rsidR="00C1549D" w:rsidDel="00147A50">
          <w:rPr>
            <w:rFonts w:ascii="Times New Roman" w:hAnsi="Times New Roman" w:cs="Times New Roman"/>
            <w:sz w:val="24"/>
            <w:szCs w:val="24"/>
          </w:rPr>
          <w:delText xml:space="preserve"> role in how they disperse seeds</w:delText>
        </w:r>
      </w:del>
      <w:del w:id="183"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163"/>
      <w:r w:rsidR="00147A50">
        <w:rPr>
          <w:rStyle w:val="CommentReference"/>
        </w:rPr>
        <w:commentReference w:id="163"/>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w:t>
      </w:r>
      <w:proofErr w:type="gramStart"/>
      <w:r w:rsidR="001536F2">
        <w:rPr>
          <w:rFonts w:ascii="Times New Roman" w:hAnsi="Times New Roman" w:cs="Times New Roman"/>
          <w:sz w:val="24"/>
          <w:szCs w:val="24"/>
        </w:rPr>
        <w:t>e.g.</w:t>
      </w:r>
      <w:proofErr w:type="gramEnd"/>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184"/>
      <w:r w:rsidR="001536F2">
        <w:rPr>
          <w:rFonts w:ascii="Times New Roman" w:hAnsi="Times New Roman" w:cs="Times New Roman"/>
          <w:sz w:val="24"/>
          <w:szCs w:val="24"/>
        </w:rPr>
        <w:t>2012</w:t>
      </w:r>
      <w:commentRangeEnd w:id="184"/>
      <w:r w:rsidR="009C0227">
        <w:rPr>
          <w:rStyle w:val="CommentReference"/>
        </w:rPr>
        <w:commentReference w:id="184"/>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185"/>
      <w:commentRangeStart w:id="186"/>
      <w:r w:rsidR="004C2AB5">
        <w:rPr>
          <w:rFonts w:ascii="Times New Roman" w:hAnsi="Times New Roman" w:cs="Times New Roman"/>
          <w:sz w:val="24"/>
          <w:szCs w:val="24"/>
        </w:rPr>
        <w:t>pigment</w:t>
      </w:r>
      <w:commentRangeEnd w:id="185"/>
      <w:r w:rsidR="009C0227">
        <w:rPr>
          <w:rStyle w:val="CommentReference"/>
        </w:rPr>
        <w:commentReference w:id="185"/>
      </w:r>
      <w:commentRangeEnd w:id="186"/>
      <w:r w:rsidR="0093614E">
        <w:rPr>
          <w:rStyle w:val="CommentReference"/>
        </w:rPr>
        <w:commentReference w:id="186"/>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187" w:author="Trevor D." w:date="2021-10-01T15:10:00Z">
        <w:r w:rsidR="0093614E">
          <w:rPr>
            <w:rFonts w:ascii="Times New Roman" w:hAnsi="Times New Roman" w:cs="Times New Roman"/>
            <w:sz w:val="24"/>
            <w:szCs w:val="24"/>
          </w:rPr>
          <w:t>; such pigmentation could also possibly alter seed scent or taste.</w:t>
        </w:r>
      </w:ins>
      <w:del w:id="188"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189"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190"/>
      <w:commentRangeStart w:id="191"/>
      <w:r w:rsidR="009D5E60">
        <w:rPr>
          <w:rFonts w:ascii="Times New Roman" w:hAnsi="Times New Roman" w:cs="Times New Roman"/>
          <w:sz w:val="24"/>
          <w:szCs w:val="24"/>
        </w:rPr>
        <w:t>2014</w:t>
      </w:r>
      <w:commentRangeEnd w:id="190"/>
      <w:r w:rsidR="009C0227">
        <w:rPr>
          <w:rStyle w:val="CommentReference"/>
        </w:rPr>
        <w:commentReference w:id="190"/>
      </w:r>
      <w:commentRangeEnd w:id="191"/>
      <w:r w:rsidR="005F3411">
        <w:rPr>
          <w:rStyle w:val="CommentReference"/>
        </w:rPr>
        <w:commentReference w:id="191"/>
      </w:r>
      <w:r w:rsidR="009D5E60">
        <w:rPr>
          <w:rFonts w:ascii="Times New Roman" w:hAnsi="Times New Roman" w:cs="Times New Roman"/>
          <w:sz w:val="24"/>
          <w:szCs w:val="24"/>
        </w:rPr>
        <w:t>)</w:t>
      </w:r>
      <w:ins w:id="192"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193"/>
      <w:r>
        <w:rPr>
          <w:rFonts w:ascii="Times New Roman" w:hAnsi="Times New Roman" w:cs="Times New Roman"/>
          <w:sz w:val="24"/>
          <w:szCs w:val="24"/>
        </w:rPr>
        <w:t xml:space="preserve">first part </w:t>
      </w:r>
      <w:commentRangeEnd w:id="193"/>
      <w:r w:rsidR="009C0227">
        <w:rPr>
          <w:rStyle w:val="CommentReference"/>
        </w:rPr>
        <w:commentReference w:id="193"/>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w:t>
      </w:r>
      <w:r>
        <w:rPr>
          <w:rFonts w:ascii="Times New Roman" w:hAnsi="Times New Roman" w:cs="Times New Roman"/>
          <w:sz w:val="24"/>
          <w:szCs w:val="24"/>
        </w:rPr>
        <w:lastRenderedPageBreak/>
        <w:t>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w:t>
      </w:r>
      <w:commentRangeStart w:id="194"/>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194"/>
      <w:r w:rsidR="009C0227">
        <w:rPr>
          <w:rStyle w:val="CommentReference"/>
        </w:rPr>
        <w:commentReference w:id="194"/>
      </w:r>
      <w:r w:rsidR="00D17587">
        <w:rPr>
          <w:rFonts w:ascii="Times New Roman" w:hAnsi="Times New Roman" w:cs="Times New Roman"/>
          <w:sz w:val="24"/>
          <w:szCs w:val="24"/>
        </w:rPr>
        <w:t>.</w:t>
      </w:r>
    </w:p>
    <w:p w14:paraId="33583AD8" w14:textId="5B7C7504"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195"/>
      <w:commentRangeStart w:id="196"/>
      <w:r w:rsidR="00B80641">
        <w:rPr>
          <w:rFonts w:ascii="Times New Roman" w:hAnsi="Times New Roman" w:cs="Times New Roman"/>
          <w:sz w:val="24"/>
          <w:szCs w:val="24"/>
        </w:rPr>
        <w:t>2016</w:t>
      </w:r>
      <w:commentRangeEnd w:id="195"/>
      <w:r w:rsidR="00167F4F">
        <w:rPr>
          <w:rStyle w:val="CommentReference"/>
        </w:rPr>
        <w:commentReference w:id="195"/>
      </w:r>
      <w:commentRangeEnd w:id="196"/>
      <w:r w:rsidR="00757024">
        <w:rPr>
          <w:rStyle w:val="CommentReference"/>
        </w:rPr>
        <w:commentReference w:id="196"/>
      </w:r>
      <w:ins w:id="197"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694466">
        <w:rPr>
          <w:rFonts w:ascii="Times New Roman" w:hAnsi="Times New Roman" w:cs="Times New Roman"/>
          <w:sz w:val="24"/>
          <w:szCs w:val="24"/>
        </w:rPr>
        <w:t xml:space="preserve"> </w:t>
      </w:r>
      <w:commentRangeStart w:id="198"/>
      <w:commentRangeStart w:id="199"/>
      <w:r w:rsidR="00694466" w:rsidRPr="00694466">
        <w:rPr>
          <w:rFonts w:ascii="Times New Roman" w:hAnsi="Times New Roman" w:cs="Times New Roman"/>
          <w:sz w:val="24"/>
          <w:szCs w:val="24"/>
          <w:highlight w:val="yellow"/>
        </w:rPr>
        <w:t>Good sentence or two to end this paper on?</w:t>
      </w:r>
      <w:commentRangeEnd w:id="198"/>
      <w:r w:rsidR="00F95BD7">
        <w:rPr>
          <w:rStyle w:val="CommentReference"/>
        </w:rPr>
        <w:commentReference w:id="198"/>
      </w:r>
      <w:commentRangeEnd w:id="199"/>
      <w:r w:rsidR="009C0227">
        <w:rPr>
          <w:rStyle w:val="CommentReference"/>
        </w:rPr>
        <w:commentReference w:id="199"/>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200" w:author="Shea, Katriona" w:date="2021-08-16T17:06:00Z"/>
          <w:rFonts w:ascii="Times New Roman" w:hAnsi="Times New Roman" w:cs="Times New Roman"/>
          <w:b/>
          <w:bCs/>
          <w:sz w:val="32"/>
          <w:szCs w:val="32"/>
        </w:rPr>
      </w:pPr>
      <w:ins w:id="201"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202" w:author="Shea, Katriona" w:date="2021-08-16T17:06:00Z"/>
          <w:rFonts w:ascii="Times New Roman" w:hAnsi="Times New Roman" w:cs="Times New Roman"/>
          <w:b/>
          <w:bCs/>
          <w:sz w:val="32"/>
          <w:szCs w:val="32"/>
        </w:rPr>
      </w:pPr>
      <w:ins w:id="203" w:author="Shea, Katriona" w:date="2021-08-16T17:06:00Z">
        <w:del w:id="204" w:author="Trevor D." w:date="2021-10-01T21:40:00Z">
          <w:r w:rsidDel="00AE26CE">
            <w:rPr>
              <w:rFonts w:ascii="Times New Roman" w:hAnsi="Times New Roman" w:cs="Times New Roman"/>
              <w:sz w:val="24"/>
              <w:szCs w:val="24"/>
            </w:rPr>
            <w:delText>We thank</w:delText>
          </w:r>
        </w:del>
      </w:ins>
      <w:ins w:id="205" w:author="Trevor D." w:date="2021-10-01T21:40:00Z">
        <w:r w:rsidR="00AE26CE">
          <w:rPr>
            <w:rFonts w:ascii="Times New Roman" w:hAnsi="Times New Roman" w:cs="Times New Roman"/>
            <w:sz w:val="24"/>
            <w:szCs w:val="24"/>
          </w:rPr>
          <w:t>The authors would like to thank</w:t>
        </w:r>
      </w:ins>
      <w:ins w:id="206" w:author="Shea, Katriona" w:date="2021-08-16T17:06:00Z">
        <w:r>
          <w:rPr>
            <w:rFonts w:ascii="Times New Roman" w:hAnsi="Times New Roman" w:cs="Times New Roman"/>
            <w:sz w:val="24"/>
            <w:szCs w:val="24"/>
          </w:rPr>
          <w:t xml:space="preserve"> Professor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207" w:author="Trevor D." w:date="2021-10-01T21:45:00Z">
        <w:r w:rsidR="009F3B69">
          <w:rPr>
            <w:rFonts w:ascii="Times New Roman" w:hAnsi="Times New Roman" w:cs="Times New Roman"/>
            <w:sz w:val="24"/>
            <w:szCs w:val="24"/>
          </w:rPr>
          <w:t xml:space="preserve"> on myrmecochory</w:t>
        </w:r>
      </w:ins>
      <w:ins w:id="208" w:author="Trevor D." w:date="2021-10-01T21:12:00Z">
        <w:r w:rsidR="00147A50">
          <w:rPr>
            <w:rFonts w:ascii="Times New Roman" w:hAnsi="Times New Roman" w:cs="Times New Roman"/>
            <w:sz w:val="24"/>
            <w:szCs w:val="24"/>
          </w:rPr>
          <w:t>, as well as</w:t>
        </w:r>
      </w:ins>
      <w:ins w:id="209"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210" w:author="Trevor D." w:date="2021-10-01T21:12:00Z">
        <w:r w:rsidR="00147A50">
          <w:rPr>
            <w:rFonts w:ascii="Times New Roman" w:hAnsi="Times New Roman" w:cs="Times New Roman"/>
            <w:sz w:val="24"/>
            <w:szCs w:val="24"/>
          </w:rPr>
          <w:t xml:space="preserve"> Candace Davison for assist</w:t>
        </w:r>
      </w:ins>
      <w:ins w:id="211" w:author="Trevor D." w:date="2021-10-01T21:13:00Z">
        <w:r w:rsidR="00147A50">
          <w:rPr>
            <w:rFonts w:ascii="Times New Roman" w:hAnsi="Times New Roman" w:cs="Times New Roman"/>
            <w:sz w:val="24"/>
            <w:szCs w:val="24"/>
          </w:rPr>
          <w:t xml:space="preserve">ing in the gamma irradiation of </w:t>
        </w:r>
      </w:ins>
      <w:ins w:id="212"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213"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214" w:author="Shea, Katriona" w:date="2021-08-16T17:49:00Z">
        <w:del w:id="215"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216" w:author="Shea, Katriona" w:date="2021-08-16T17:50:00Z">
        <w:del w:id="217"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218" w:author="Shea, Katriona" w:date="2021-08-16T17:03:00Z"/>
          <w:rFonts w:ascii="Times New Roman" w:hAnsi="Times New Roman" w:cs="Times New Roman"/>
          <w:b/>
          <w:bCs/>
          <w:sz w:val="24"/>
          <w:szCs w:val="24"/>
          <w:rPrChange w:id="219" w:author="Trevor D." w:date="2021-10-01T21:14:00Z">
            <w:rPr>
              <w:ins w:id="220"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lastRenderedPageBreak/>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221"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222"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lastRenderedPageBreak/>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AA33F4">
      <w:pPr>
        <w:spacing w:after="120" w:line="240" w:lineRule="auto"/>
        <w:ind w:left="284" w:hanging="284"/>
        <w:jc w:val="both"/>
        <w:rPr>
          <w:del w:id="223" w:author="Trevor D." w:date="2021-10-01T19:42:00Z"/>
          <w:rFonts w:ascii="Times New Roman" w:hAnsi="Times New Roman" w:cs="Times New Roman"/>
          <w:color w:val="222222"/>
          <w:sz w:val="24"/>
          <w:szCs w:val="24"/>
          <w:shd w:val="clear" w:color="auto" w:fill="FFFFFF"/>
        </w:rPr>
        <w:pPrChange w:id="224" w:author="Trevor D." w:date="2021-10-01T19:42:00Z">
          <w:pPr>
            <w:spacing w:after="120" w:line="240" w:lineRule="auto"/>
            <w:ind w:left="284" w:hanging="284"/>
            <w:jc w:val="both"/>
          </w:pPr>
        </w:pPrChange>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rsidP="00AA33F4">
      <w:pPr>
        <w:spacing w:after="120" w:line="240" w:lineRule="auto"/>
        <w:ind w:left="284" w:hanging="284"/>
        <w:jc w:val="both"/>
        <w:rPr>
          <w:rFonts w:ascii="Times New Roman" w:hAnsi="Times New Roman" w:cs="Times New Roman"/>
          <w:color w:val="222222"/>
          <w:sz w:val="24"/>
          <w:szCs w:val="24"/>
          <w:shd w:val="clear" w:color="auto" w:fill="FFFFFF"/>
        </w:rPr>
        <w:pPrChange w:id="225" w:author="Trevor D." w:date="2021-10-01T19:42:00Z">
          <w:pPr>
            <w:spacing w:after="120" w:line="240" w:lineRule="auto"/>
            <w:ind w:left="284" w:hanging="284"/>
            <w:jc w:val="both"/>
          </w:pPr>
        </w:pPrChange>
      </w:pPr>
      <w:del w:id="226"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227"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228"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229"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lastRenderedPageBreak/>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230"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231" w:author="Trevor D." w:date="2021-10-01T19:39:00Z">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lastRenderedPageBreak/>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232"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233"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234"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235" w:author="Trevor D." w:date="2021-10-01T14:53:00Z">
        <w:r w:rsidR="008A5B33">
          <w:rPr>
            <w:rFonts w:ascii="Times New Roman" w:eastAsiaTheme="minorEastAsia" w:hAnsi="Times New Roman" w:cs="Times New Roman"/>
            <w:sz w:val="24"/>
            <w:szCs w:val="24"/>
          </w:rPr>
          <w:t xml:space="preserve">s </w:t>
        </w:r>
      </w:ins>
      <w:del w:id="236" w:author="Trevor D." w:date="2021-10-01T14:53:00Z">
        <w:r w:rsidDel="008A5B33">
          <w:rPr>
            <w:rFonts w:ascii="Times New Roman" w:eastAsiaTheme="minorEastAsia" w:hAnsi="Times New Roman" w:cs="Times New Roman"/>
            <w:sz w:val="24"/>
            <w:szCs w:val="24"/>
          </w:rPr>
          <w:delText xml:space="preserve"> estimates for</w:delText>
        </w:r>
      </w:del>
      <w:ins w:id="237"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238" w:author="Trevor D." w:date="2021-10-01T14:54:00Z">
        <w:r w:rsidDel="008A5B33">
          <w:rPr>
            <w:rFonts w:ascii="Times New Roman" w:eastAsiaTheme="minorEastAsia" w:hAnsi="Times New Roman" w:cs="Times New Roman"/>
            <w:sz w:val="24"/>
            <w:szCs w:val="24"/>
          </w:rPr>
          <w:delText>Coefficient e</w:delText>
        </w:r>
      </w:del>
      <w:ins w:id="239"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37D307A7"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240"/>
      <w:commentRangeStart w:id="241"/>
      <w:r w:rsidR="0081427D">
        <w:rPr>
          <w:rFonts w:ascii="Times New Roman" w:hAnsi="Times New Roman" w:cs="Times New Roman"/>
          <w:sz w:val="24"/>
          <w:szCs w:val="24"/>
        </w:rPr>
        <w:t>plant</w:t>
      </w:r>
      <w:commentRangeEnd w:id="240"/>
      <w:r w:rsidR="00625B53">
        <w:rPr>
          <w:rStyle w:val="CommentReference"/>
        </w:rPr>
        <w:commentReference w:id="240"/>
      </w:r>
      <w:commentRangeEnd w:id="241"/>
      <w:r w:rsidR="00681A1E">
        <w:rPr>
          <w:rStyle w:val="CommentReference"/>
        </w:rPr>
        <w:commentReference w:id="241"/>
      </w:r>
      <w:r>
        <w:rPr>
          <w:rFonts w:ascii="Times New Roman" w:hAnsi="Times New Roman" w:cs="Times New Roman"/>
          <w:sz w:val="24"/>
          <w:szCs w:val="24"/>
        </w:rPr>
        <w:t>.</w:t>
      </w:r>
      <w:ins w:id="242" w:author="Trevor D." w:date="2021-10-01T14:49:00Z">
        <w:r w:rsidR="00681A1E">
          <w:rPr>
            <w:rFonts w:ascii="Times New Roman" w:hAnsi="Times New Roman" w:cs="Times New Roman"/>
            <w:sz w:val="24"/>
            <w:szCs w:val="24"/>
          </w:rPr>
          <w:t xml:space="preserve"> </w:t>
        </w:r>
      </w:ins>
      <w:ins w:id="243" w:author="Trevor D." w:date="2021-10-01T17:32:00Z">
        <w:r w:rsidR="00757024">
          <w:rPr>
            <w:rFonts w:ascii="Times New Roman" w:hAnsi="Times New Roman" w:cs="Times New Roman"/>
            <w:sz w:val="24"/>
            <w:szCs w:val="24"/>
          </w:rPr>
          <w:t>Error</w:t>
        </w:r>
      </w:ins>
      <w:ins w:id="244" w:author="Trevor D." w:date="2021-10-01T14:49:00Z">
        <w:r w:rsidR="00681A1E">
          <w:rPr>
            <w:rFonts w:ascii="Times New Roman" w:hAnsi="Times New Roman" w:cs="Times New Roman"/>
            <w:sz w:val="24"/>
            <w:szCs w:val="24"/>
          </w:rPr>
          <w:t xml:space="preserve"> bars represent </w:t>
        </w:r>
      </w:ins>
      <m:oMath>
        <m:r>
          <w:ins w:id="245" w:author="Trevor D." w:date="2021-10-01T14:49:00Z">
            <w:rPr>
              <w:rFonts w:ascii="Cambria Math" w:hAnsi="Cambria Math" w:cs="Times New Roman"/>
              <w:sz w:val="24"/>
              <w:szCs w:val="24"/>
            </w:rPr>
            <m:t>±1</m:t>
          </w:ins>
        </m:r>
      </m:oMath>
      <w:ins w:id="246" w:author="Trevor D." w:date="2021-10-01T14:49:00Z">
        <w:r w:rsidR="00681A1E">
          <w:rPr>
            <w:rFonts w:ascii="Times New Roman" w:eastAsiaTheme="minorEastAsia" w:hAnsi="Times New Roman" w:cs="Times New Roman"/>
            <w:sz w:val="24"/>
            <w:szCs w:val="24"/>
          </w:rPr>
          <w:t xml:space="preserve"> standard error on the mean.</w:t>
        </w:r>
      </w:ins>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2A359042" w:rsidR="00F018BE" w:rsidRPr="00F018BE" w:rsidRDefault="00F018BE" w:rsidP="00F018BE">
      <w:pPr>
        <w:spacing w:line="240" w:lineRule="auto"/>
        <w:jc w:val="both"/>
        <w:rPr>
          <w:rFonts w:ascii="Times New Roman" w:hAnsi="Times New Roman" w:cs="Times New Roman"/>
          <w:sz w:val="24"/>
          <w:szCs w:val="24"/>
        </w:rPr>
      </w:pPr>
      <w:commentRangeStart w:id="247"/>
      <w:commentRangeStart w:id="248"/>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247"/>
      <w:r w:rsidR="00625B53">
        <w:rPr>
          <w:rStyle w:val="CommentReference"/>
        </w:rPr>
        <w:commentReference w:id="247"/>
      </w:r>
      <w:commentRangeEnd w:id="248"/>
      <w:r w:rsidR="00681A1E">
        <w:rPr>
          <w:rStyle w:val="CommentReference"/>
        </w:rPr>
        <w:commentReference w:id="248"/>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249" w:author="Trevor D." w:date="2021-10-01T14:49:00Z">
        <w:r w:rsidR="00681A1E">
          <w:rPr>
            <w:rFonts w:ascii="Times New Roman" w:hAnsi="Times New Roman" w:cs="Times New Roman"/>
            <w:sz w:val="24"/>
            <w:szCs w:val="24"/>
          </w:rPr>
          <w:t xml:space="preserve"> </w:t>
        </w:r>
      </w:ins>
      <w:ins w:id="250" w:author="Trevor D." w:date="2021-10-01T17:32:00Z">
        <w:r w:rsidR="00757024">
          <w:rPr>
            <w:rFonts w:ascii="Times New Roman" w:hAnsi="Times New Roman" w:cs="Times New Roman"/>
            <w:sz w:val="24"/>
            <w:szCs w:val="24"/>
          </w:rPr>
          <w:t xml:space="preserve">Error </w:t>
        </w:r>
      </w:ins>
      <w:ins w:id="251" w:author="Trevor D." w:date="2021-10-01T14:49:00Z">
        <w:r w:rsidR="00681A1E">
          <w:rPr>
            <w:rFonts w:ascii="Times New Roman" w:hAnsi="Times New Roman" w:cs="Times New Roman"/>
            <w:sz w:val="24"/>
            <w:szCs w:val="24"/>
          </w:rPr>
          <w:t xml:space="preserve">bars represent </w:t>
        </w:r>
      </w:ins>
      <m:oMath>
        <m:r>
          <w:ins w:id="252" w:author="Trevor D." w:date="2021-10-01T14:49:00Z">
            <w:rPr>
              <w:rFonts w:ascii="Cambria Math" w:hAnsi="Cambria Math" w:cs="Times New Roman"/>
              <w:sz w:val="24"/>
              <w:szCs w:val="24"/>
            </w:rPr>
            <m:t>±1</m:t>
          </w:ins>
        </m:r>
      </m:oMath>
      <w:ins w:id="253" w:author="Trevor D." w:date="2021-10-01T14:49:00Z">
        <w:r w:rsidR="00681A1E">
          <w:rPr>
            <w:rFonts w:ascii="Times New Roman" w:eastAsiaTheme="minorEastAsia" w:hAnsi="Times New Roman" w:cs="Times New Roman"/>
            <w:sz w:val="24"/>
            <w:szCs w:val="24"/>
          </w:rPr>
          <w:t xml:space="preserve"> standard error on the mean.</w:t>
        </w:r>
      </w:ins>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70A18AB1"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254" w:author="Trevor D." w:date="2021-10-01T14:49:00Z">
        <w:r w:rsidR="00681A1E">
          <w:rPr>
            <w:rFonts w:ascii="Times New Roman" w:hAnsi="Times New Roman" w:cs="Times New Roman"/>
            <w:sz w:val="24"/>
            <w:szCs w:val="24"/>
          </w:rPr>
          <w:t xml:space="preserve"> </w:t>
        </w:r>
      </w:ins>
      <w:ins w:id="255" w:author="Trevor D." w:date="2021-10-01T17:32:00Z">
        <w:r w:rsidR="00757024">
          <w:rPr>
            <w:rFonts w:ascii="Times New Roman" w:hAnsi="Times New Roman" w:cs="Times New Roman"/>
            <w:sz w:val="24"/>
            <w:szCs w:val="24"/>
          </w:rPr>
          <w:t xml:space="preserve">Error </w:t>
        </w:r>
      </w:ins>
      <w:ins w:id="256" w:author="Trevor D." w:date="2021-10-01T14:49:00Z">
        <w:r w:rsidR="00681A1E">
          <w:rPr>
            <w:rFonts w:ascii="Times New Roman" w:hAnsi="Times New Roman" w:cs="Times New Roman"/>
            <w:sz w:val="24"/>
            <w:szCs w:val="24"/>
          </w:rPr>
          <w:t xml:space="preserve">bars represent </w:t>
        </w:r>
      </w:ins>
      <m:oMath>
        <m:r>
          <w:ins w:id="257" w:author="Trevor D." w:date="2021-10-01T14:49:00Z">
            <w:rPr>
              <w:rFonts w:ascii="Cambria Math" w:hAnsi="Cambria Math" w:cs="Times New Roman"/>
              <w:sz w:val="24"/>
              <w:szCs w:val="24"/>
            </w:rPr>
            <m:t>±1</m:t>
          </w:ins>
        </m:r>
      </m:oMath>
      <w:ins w:id="258" w:author="Trevor D." w:date="2021-10-01T14:49:00Z">
        <w:r w:rsidR="00681A1E">
          <w:rPr>
            <w:rFonts w:ascii="Times New Roman" w:eastAsiaTheme="minorEastAsia" w:hAnsi="Times New Roman" w:cs="Times New Roman"/>
            <w:sz w:val="24"/>
            <w:szCs w:val="24"/>
          </w:rPr>
          <w:t xml:space="preserve"> standard error on the mean.</w:t>
        </w:r>
      </w:ins>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Shea, Katriona" w:date="2021-08-16T17:41:00Z" w:initials="SK">
    <w:p w14:paraId="7F226276" w14:textId="171B017D" w:rsidR="00AD46E0" w:rsidRDefault="00AD46E0">
      <w:pPr>
        <w:pStyle w:val="CommentText"/>
      </w:pPr>
      <w:r>
        <w:rPr>
          <w:rStyle w:val="CommentReference"/>
        </w:rPr>
        <w:annotationRef/>
      </w:r>
      <w:r>
        <w:t>Work to make this even more punchy…</w:t>
      </w:r>
    </w:p>
  </w:comment>
  <w:comment w:id="30" w:author="Shea, Katriona" w:date="2021-08-16T17: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34" w:author="Shea, Katriona" w:date="2021-08-16T17:11:00Z" w:initials="SK">
    <w:p w14:paraId="66969000" w14:textId="5BB7DD86" w:rsidR="00507E59" w:rsidRDefault="00507E59">
      <w:pPr>
        <w:pStyle w:val="CommentText"/>
      </w:pPr>
      <w:r>
        <w:rPr>
          <w:rStyle w:val="CommentReference"/>
        </w:rPr>
        <w:annotationRef/>
      </w:r>
      <w:r>
        <w:t>In the title you had you used seed removal…</w:t>
      </w:r>
    </w:p>
  </w:comment>
  <w:comment w:id="35" w:author="Trevor D." w:date="2021-10-01T14:57:00Z" w:initials="TD">
    <w:p w14:paraId="25678870" w14:textId="56B91A76" w:rsidR="008A5B33" w:rsidRDefault="008A5B33">
      <w:pPr>
        <w:pStyle w:val="CommentText"/>
      </w:pPr>
      <w:r>
        <w:rPr>
          <w:rStyle w:val="CommentReference"/>
        </w:rPr>
        <w:annotationRef/>
      </w:r>
      <w:r>
        <w:t>Fixed this.</w:t>
      </w:r>
    </w:p>
  </w:comment>
  <w:comment w:id="48" w:author="Shea, Katriona" w:date="2021-08-16T17: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50" w:author="Shea, Katriona" w:date="2021-08-16T17: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53" w:author="Shea, Katriona" w:date="2021-08-16T17:39:00Z" w:initials="SK">
    <w:p w14:paraId="4FF8C2AF" w14:textId="65F1ABCC" w:rsidR="00AD46E0" w:rsidRDefault="00AD46E0">
      <w:pPr>
        <w:pStyle w:val="CommentText"/>
      </w:pPr>
      <w:r>
        <w:rPr>
          <w:rStyle w:val="CommentReference"/>
        </w:rPr>
        <w:annotationRef/>
      </w:r>
      <w:r>
        <w:t>Want to get to this more quickly – in para 1.</w:t>
      </w:r>
    </w:p>
  </w:comment>
  <w:comment w:id="56" w:author="Shea, Katriona" w:date="2021-08-16T17:40:00Z" w:initials="SK">
    <w:p w14:paraId="035899CA" w14:textId="09B1A562" w:rsidR="00AD46E0" w:rsidRDefault="00AD46E0">
      <w:pPr>
        <w:pStyle w:val="CommentText"/>
      </w:pPr>
      <w:r>
        <w:rPr>
          <w:rStyle w:val="CommentReference"/>
        </w:rPr>
        <w:annotationRef/>
      </w:r>
      <w:r>
        <w:t>Is this why you don’t talk about predation?</w:t>
      </w:r>
    </w:p>
  </w:comment>
  <w:comment w:id="69" w:author="Shea, Katriona" w:date="2021-08-16T17:44:00Z" w:initials="SK">
    <w:p w14:paraId="2B6EC80C" w14:textId="76A50AE4" w:rsidR="00AD46E0" w:rsidRDefault="00AD46E0">
      <w:pPr>
        <w:pStyle w:val="CommentText"/>
      </w:pPr>
      <w:r>
        <w:rPr>
          <w:rStyle w:val="CommentReference"/>
        </w:rPr>
        <w:annotationRef/>
      </w:r>
      <w:r>
        <w:t>Delete?  We don’t address here…</w:t>
      </w:r>
    </w:p>
  </w:comment>
  <w:comment w:id="70" w:author="Trevor D." w:date="2021-10-01T14:30:00Z" w:initials="TD">
    <w:p w14:paraId="1373A72B" w14:textId="1469EF5A" w:rsidR="0061432F" w:rsidRDefault="0061432F">
      <w:pPr>
        <w:pStyle w:val="CommentText"/>
      </w:pPr>
      <w:r>
        <w:rPr>
          <w:rStyle w:val="CommentReference"/>
        </w:rPr>
        <w:annotationRef/>
      </w:r>
      <w:r>
        <w:t>Fixed.</w:t>
      </w:r>
    </w:p>
  </w:comment>
  <w:comment w:id="84" w:author="Shea, Katriona" w:date="2021-08-16T17: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85"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91" w:author="Trevor D." w:date="2021-04-06T12:16:00Z" w:initials="TD">
    <w:p w14:paraId="6720980F" w14:textId="4D0ADFD7" w:rsidR="00507E59" w:rsidRDefault="00507E59">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92" w:author="Shea, Katriona" w:date="2021-08-16T17:46:00Z" w:initials="SK">
    <w:p w14:paraId="2FB6040B" w14:textId="157349CD" w:rsidR="00AD46E0" w:rsidRDefault="00AD46E0">
      <w:pPr>
        <w:pStyle w:val="CommentText"/>
      </w:pPr>
      <w:r>
        <w:rPr>
          <w:rStyle w:val="CommentReference"/>
        </w:rPr>
        <w:annotationRef/>
      </w:r>
      <w:r>
        <w:t>Yes!</w:t>
      </w:r>
    </w:p>
  </w:comment>
  <w:comment w:id="93" w:author="Trevor D." w:date="2021-04-06T16:36:00Z" w:initials="TD">
    <w:p w14:paraId="36683F5B" w14:textId="78B6DD23" w:rsidR="00507E59" w:rsidRDefault="00507E59">
      <w:pPr>
        <w:pStyle w:val="CommentText"/>
      </w:pPr>
      <w:r>
        <w:rPr>
          <w:rStyle w:val="CommentReference"/>
        </w:rPr>
        <w:annotationRef/>
      </w:r>
      <w:r>
        <w:t>Same as above.</w:t>
      </w:r>
    </w:p>
  </w:comment>
  <w:comment w:id="98" w:author="Shea, Katriona" w:date="2021-08-16T17:47:00Z" w:initials="SK">
    <w:p w14:paraId="7B1C8495" w14:textId="02564650" w:rsidR="00E95559" w:rsidRDefault="00E95559">
      <w:pPr>
        <w:pStyle w:val="CommentText"/>
      </w:pPr>
      <w:r>
        <w:rPr>
          <w:rStyle w:val="CommentReference"/>
        </w:rPr>
        <w:annotationRef/>
      </w:r>
      <w:r>
        <w:t>And it’s an invasive species!</w:t>
      </w:r>
    </w:p>
  </w:comment>
  <w:comment w:id="99" w:author="Trevor D." w:date="2021-10-01T14:30:00Z" w:initials="TD">
    <w:p w14:paraId="3F100B1D" w14:textId="42437A59" w:rsidR="0061432F" w:rsidRDefault="0061432F">
      <w:pPr>
        <w:pStyle w:val="CommentText"/>
      </w:pPr>
      <w:r>
        <w:rPr>
          <w:rStyle w:val="CommentReference"/>
        </w:rPr>
        <w:annotationRef/>
      </w:r>
      <w:r>
        <w:t>Added.</w:t>
      </w:r>
    </w:p>
  </w:comment>
  <w:comment w:id="103" w:author="Shea, Katriona" w:date="2021-08-16T17:51:00Z" w:initials="SK">
    <w:p w14:paraId="1F6B7275" w14:textId="69B1DF1A" w:rsidR="00E95559" w:rsidRDefault="00E95559">
      <w:pPr>
        <w:pStyle w:val="CommentText"/>
      </w:pPr>
      <w:r>
        <w:rPr>
          <w:rStyle w:val="CommentReference"/>
        </w:rPr>
        <w:annotationRef/>
      </w:r>
      <w:r>
        <w:t>Cafeteria or depot? Or both?</w:t>
      </w:r>
    </w:p>
  </w:comment>
  <w:comment w:id="104"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112" w:author="Shea, Katriona" w:date="2021-08-16T17: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113" w:author="Trevor D." w:date="2021-10-01T14:42:00Z" w:initials="TD">
    <w:p w14:paraId="64EB7396" w14:textId="5A1740E6" w:rsidR="00681A1E" w:rsidRDefault="00681A1E">
      <w:pPr>
        <w:pStyle w:val="CommentText"/>
      </w:pPr>
      <w:r>
        <w:rPr>
          <w:rStyle w:val="CommentReference"/>
        </w:rPr>
        <w:annotationRef/>
      </w:r>
      <w:r>
        <w:t>Added.</w:t>
      </w:r>
    </w:p>
  </w:comment>
  <w:comment w:id="124" w:author="Shea, Katriona" w:date="2021-08-16T17: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125" w:author="Trevor D." w:date="2021-10-01T14:43:00Z" w:initials="TD">
    <w:p w14:paraId="754AB20D" w14:textId="4988DAFC" w:rsidR="00681A1E" w:rsidRDefault="00681A1E">
      <w:pPr>
        <w:pStyle w:val="CommentText"/>
      </w:pPr>
      <w:r>
        <w:rPr>
          <w:rStyle w:val="CommentReference"/>
        </w:rPr>
        <w:annotationRef/>
      </w:r>
      <w:r>
        <w:t>Addressed this.</w:t>
      </w:r>
    </w:p>
  </w:comment>
  <w:comment w:id="126"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127"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130" w:author="Shea, Katriona" w:date="2021-09-10T09:09:00Z" w:initials="SK">
    <w:p w14:paraId="1469CD24" w14:textId="71207B64" w:rsidR="00625B53" w:rsidRDefault="00625B53">
      <w:pPr>
        <w:pStyle w:val="CommentText"/>
      </w:pPr>
      <w:r>
        <w:rPr>
          <w:rStyle w:val="CommentReference"/>
        </w:rPr>
        <w:annotationRef/>
      </w:r>
      <w:r>
        <w:t xml:space="preserve">Was this for </w:t>
      </w:r>
      <w:proofErr w:type="gramStart"/>
      <w:r>
        <w:t>final outcome</w:t>
      </w:r>
      <w:proofErr w:type="gramEnd"/>
      <w:r>
        <w:t>?  I am not sure what variable you are trying to explain in this analysis</w:t>
      </w:r>
    </w:p>
  </w:comment>
  <w:comment w:id="131"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132"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133" w:author="Trevor D." w:date="2021-10-01T14:46:00Z" w:initials="TD">
    <w:p w14:paraId="513DD453" w14:textId="22C53124" w:rsidR="00681A1E" w:rsidRDefault="00681A1E">
      <w:pPr>
        <w:pStyle w:val="CommentText"/>
      </w:pPr>
      <w:r>
        <w:rPr>
          <w:rStyle w:val="CommentReference"/>
        </w:rPr>
        <w:annotationRef/>
      </w:r>
      <w:r>
        <w:t xml:space="preserve">Added some text here about using K-S tests to examine </w:t>
      </w:r>
      <w:proofErr w:type="gramStart"/>
      <w:r>
        <w:t>whether or not</w:t>
      </w:r>
      <w:proofErr w:type="gramEnd"/>
      <w:r>
        <w:t xml:space="preserve"> survival curves are different.</w:t>
      </w:r>
      <w:r w:rsidR="00E14F87">
        <w:t xml:space="preserve"> Figures now include p-values from the K-S test to back up the statements made in the last half of the third results paragraph.</w:t>
      </w:r>
    </w:p>
  </w:comment>
  <w:comment w:id="138"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139"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150"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151" w:author="Trevor D." w:date="2021-10-01T21:36:00Z" w:initials="TD">
    <w:p w14:paraId="79B1983A" w14:textId="5299C716" w:rsidR="00120277" w:rsidRDefault="00120277">
      <w:pPr>
        <w:pStyle w:val="CommentText"/>
      </w:pPr>
      <w:r>
        <w:rPr>
          <w:rStyle w:val="CommentReference"/>
        </w:rPr>
        <w:annotationRef/>
      </w:r>
      <w:r>
        <w:t>Briefly addressed this.</w:t>
      </w:r>
    </w:p>
  </w:comment>
  <w:comment w:id="154" w:author="Shea, Katriona" w:date="2021-09-10T09:05:00Z" w:initials="SK">
    <w:p w14:paraId="5D0BCF38" w14:textId="72A8F9E8" w:rsidR="00625B53" w:rsidRDefault="00625B53">
      <w:pPr>
        <w:pStyle w:val="CommentText"/>
      </w:pPr>
      <w:r>
        <w:rPr>
          <w:rStyle w:val="CommentReference"/>
        </w:rPr>
        <w:annotationRef/>
      </w:r>
      <w:proofErr w:type="gramStart"/>
      <w:r>
        <w:t>So</w:t>
      </w:r>
      <w:proofErr w:type="gramEnd"/>
      <w:r>
        <w:t xml:space="preserve"> this is consumption, not dispersal.</w:t>
      </w:r>
    </w:p>
  </w:comment>
  <w:comment w:id="155" w:author="Trevor D." w:date="2021-10-01T14:59:00Z" w:initials="TD">
    <w:p w14:paraId="362B58BB" w14:textId="0AB11485" w:rsidR="008A5B33" w:rsidRDefault="008A5B33">
      <w:pPr>
        <w:pStyle w:val="CommentText"/>
      </w:pPr>
      <w:r>
        <w:rPr>
          <w:rStyle w:val="CommentReference"/>
        </w:rPr>
        <w:annotationRef/>
      </w:r>
      <w:r>
        <w:t>For the crickets, yes.</w:t>
      </w:r>
    </w:p>
  </w:comment>
  <w:comment w:id="156" w:author="Shea, Katriona" w:date="2021-09-10T09:05:00Z" w:initials="SK">
    <w:p w14:paraId="57883E21" w14:textId="43EC20F3" w:rsidR="00625B53" w:rsidRDefault="00625B53">
      <w:pPr>
        <w:pStyle w:val="CommentText"/>
      </w:pPr>
      <w:r>
        <w:rPr>
          <w:rStyle w:val="CommentReference"/>
        </w:rPr>
        <w:annotationRef/>
      </w:r>
      <w:r>
        <w:t>? how odd!</w:t>
      </w:r>
    </w:p>
  </w:comment>
  <w:comment w:id="157" w:author="Trevor D." w:date="2021-10-01T14:48:00Z" w:initials="TD">
    <w:p w14:paraId="669381DE" w14:textId="6DBDF93D" w:rsidR="00681A1E" w:rsidRDefault="00681A1E">
      <w:pPr>
        <w:pStyle w:val="CommentText"/>
      </w:pPr>
      <w:r>
        <w:rPr>
          <w:rStyle w:val="CommentReference"/>
        </w:rPr>
        <w:annotationRef/>
      </w:r>
      <w:r>
        <w:t>I know, right?</w:t>
      </w:r>
    </w:p>
  </w:comment>
  <w:comment w:id="174"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175" w:author="Trevor D." w:date="2021-10-01T21:01:00Z" w:initials="TD">
    <w:p w14:paraId="0C34C7BF" w14:textId="63C5FA78" w:rsidR="003C03C7" w:rsidRDefault="003C03C7">
      <w:pPr>
        <w:pStyle w:val="CommentText"/>
      </w:pPr>
      <w:r>
        <w:rPr>
          <w:rStyle w:val="CommentReference"/>
        </w:rPr>
        <w:annotationRef/>
      </w:r>
      <w:r>
        <w:t xml:space="preserve">Reworded this to make it a little </w:t>
      </w:r>
      <w:proofErr w:type="gramStart"/>
      <w:r>
        <w:t>more clear</w:t>
      </w:r>
      <w:proofErr w:type="gramEnd"/>
      <w:r>
        <w:t>.</w:t>
      </w:r>
    </w:p>
  </w:comment>
  <w:comment w:id="163"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184"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185"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186"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190"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191"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193"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w:t>
      </w:r>
      <w:proofErr w:type="gramStart"/>
      <w:r>
        <w:t>Also</w:t>
      </w:r>
      <w:proofErr w:type="gramEnd"/>
      <w:r>
        <w:t xml:space="preserve">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194" w:author="Shea, Katriona" w:date="2021-09-10T09:19:00Z" w:initials="SK">
    <w:p w14:paraId="699B9726" w14:textId="77777777" w:rsidR="009C0227" w:rsidRDefault="009C0227">
      <w:pPr>
        <w:pStyle w:val="CommentText"/>
      </w:pPr>
      <w:r>
        <w:rPr>
          <w:rStyle w:val="CommentReference"/>
        </w:rPr>
        <w:annotationRef/>
      </w:r>
      <w:proofErr w:type="gramStart"/>
      <w:r>
        <w:t>Yes</w:t>
      </w:r>
      <w:proofErr w:type="gramEnd"/>
      <w:r>
        <w:t xml:space="preserve">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195"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196" w:author="Trevor D." w:date="2021-10-01T17:40:00Z" w:initials="TD">
    <w:p w14:paraId="1773900E" w14:textId="03285ADF" w:rsidR="00757024" w:rsidRDefault="00757024">
      <w:pPr>
        <w:pStyle w:val="CommentText"/>
      </w:pPr>
      <w:r>
        <w:rPr>
          <w:rStyle w:val="CommentReference"/>
        </w:rPr>
        <w:annotationRef/>
      </w:r>
      <w:r>
        <w:t>Added citation.</w:t>
      </w:r>
    </w:p>
  </w:comment>
  <w:comment w:id="198" w:author="Trevor D." w:date="2021-06-24T14:47:00Z" w:initials="TD">
    <w:p w14:paraId="198ED02B" w14:textId="24DC6EED" w:rsidR="00507E59" w:rsidRDefault="00507E59">
      <w:pPr>
        <w:pStyle w:val="CommentText"/>
      </w:pPr>
      <w:r>
        <w:rPr>
          <w:rStyle w:val="CommentReference"/>
        </w:rPr>
        <w:annotationRef/>
      </w:r>
      <w:r>
        <w:t>Placeholder says it all.</w:t>
      </w:r>
    </w:p>
  </w:comment>
  <w:comment w:id="199"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240"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241" w:author="Trevor D." w:date="2021-10-01T14:49:00Z" w:initials="TD">
    <w:p w14:paraId="2C0F8236" w14:textId="21942B05" w:rsidR="00681A1E" w:rsidRDefault="00681A1E">
      <w:pPr>
        <w:pStyle w:val="CommentText"/>
      </w:pPr>
      <w:r>
        <w:rPr>
          <w:rStyle w:val="CommentReference"/>
        </w:rPr>
        <w:annotationRef/>
      </w:r>
      <w:r>
        <w:t>Fixed this.</w:t>
      </w:r>
    </w:p>
  </w:comment>
  <w:comment w:id="247" w:author="Shea, Katriona" w:date="2021-09-10T09:07:00Z" w:initials="SK">
    <w:p w14:paraId="3118D5A6" w14:textId="3CF7913E" w:rsidR="00625B53" w:rsidRDefault="00625B53">
      <w:pPr>
        <w:pStyle w:val="CommentText"/>
      </w:pPr>
      <w:r>
        <w:rPr>
          <w:rStyle w:val="CommentReference"/>
        </w:rPr>
        <w:annotationRef/>
      </w:r>
      <w:r>
        <w:t>Ditto</w:t>
      </w:r>
    </w:p>
  </w:comment>
  <w:comment w:id="248"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F0A3275" w15:done="0"/>
  <w15:commentEx w15:paraId="66969000" w15:done="0"/>
  <w15:commentEx w15:paraId="25678870" w15:paraIdParent="66969000" w15:done="0"/>
  <w15:commentEx w15:paraId="056881E3" w15:done="0"/>
  <w15:commentEx w15:paraId="54CB3617" w15:done="0"/>
  <w15:commentEx w15:paraId="4FF8C2AF" w15:done="0"/>
  <w15:commentEx w15:paraId="035899CA" w15:done="0"/>
  <w15:commentEx w15:paraId="2B6EC80C" w15:done="0"/>
  <w15:commentEx w15:paraId="1373A72B" w15:paraIdParent="2B6EC80C" w15:done="0"/>
  <w15:commentEx w15:paraId="76A1F76C" w15:done="0"/>
  <w15:commentEx w15:paraId="04B76B58" w15:paraIdParent="76A1F76C" w15:done="0"/>
  <w15:commentEx w15:paraId="6720980F" w15:done="0"/>
  <w15:commentEx w15:paraId="2FB6040B"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36FAF78" w15:done="0"/>
  <w15:commentEx w15:paraId="6E40748F" w15:done="0"/>
  <w15:commentEx w15:paraId="1773900E" w15:paraIdParent="6E40748F" w15:done="0"/>
  <w15:commentEx w15:paraId="198ED02B" w15:done="0"/>
  <w15:commentEx w15:paraId="01E05C68" w15:paraIdParent="198ED02B"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4C51A5F" w16cex:dateUtc="2021-08-16T15:09: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4C521A5" w16cex:dateUtc="2021-08-16T15:4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416CFAB" w16cex:dateUtc="2021-04-06T16:16:00Z"/>
  <w16cex:commentExtensible w16cex:durableId="24C522F4" w16cex:dateUtc="2021-08-16T15:46: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4E5A1BE" w16cex:dateUtc="2021-09-10T13:19: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F0A3275" w16cid:durableId="24C51A5F"/>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35899CA" w16cid:durableId="24C521A5"/>
  <w16cid:commentId w16cid:paraId="2B6EC80C" w16cid:durableId="24C5227C"/>
  <w16cid:commentId w16cid:paraId="1373A72B" w16cid:durableId="25019A0C"/>
  <w16cid:commentId w16cid:paraId="76A1F76C" w16cid:durableId="24C522DD"/>
  <w16cid:commentId w16cid:paraId="04B76B58" w16cid:durableId="2501FB3E"/>
  <w16cid:commentId w16cid:paraId="6720980F" w16cid:durableId="2416CFAB"/>
  <w16cid:commentId w16cid:paraId="2FB6040B" w16cid:durableId="24C522F4"/>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36FAF78" w16cid:durableId="24E5A1BE"/>
  <w16cid:commentId w16cid:paraId="6E40748F" w16cid:durableId="24E5A396"/>
  <w16cid:commentId w16cid:paraId="1773900E" w16cid:durableId="2501C693"/>
  <w16cid:commentId w16cid:paraId="198ED02B" w16cid:durableId="247F1979"/>
  <w16cid:commentId w16cid:paraId="01E05C68" w16cid:durableId="24E5A1D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50DDB"/>
    <w:rsid w:val="00050EEE"/>
    <w:rsid w:val="00071C42"/>
    <w:rsid w:val="00083B1D"/>
    <w:rsid w:val="000A2425"/>
    <w:rsid w:val="000B02F9"/>
    <w:rsid w:val="000B0D23"/>
    <w:rsid w:val="000B63BA"/>
    <w:rsid w:val="000D4928"/>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1B99"/>
    <w:rsid w:val="003056AF"/>
    <w:rsid w:val="00334F10"/>
    <w:rsid w:val="00346C6D"/>
    <w:rsid w:val="0035456F"/>
    <w:rsid w:val="00356DD3"/>
    <w:rsid w:val="00361261"/>
    <w:rsid w:val="00374ACA"/>
    <w:rsid w:val="003835BB"/>
    <w:rsid w:val="00385CA2"/>
    <w:rsid w:val="00394E95"/>
    <w:rsid w:val="003A1447"/>
    <w:rsid w:val="003B4F50"/>
    <w:rsid w:val="003C03C7"/>
    <w:rsid w:val="003C0C62"/>
    <w:rsid w:val="003C2041"/>
    <w:rsid w:val="003C78ED"/>
    <w:rsid w:val="003D5A17"/>
    <w:rsid w:val="003E2536"/>
    <w:rsid w:val="0043340B"/>
    <w:rsid w:val="004659BE"/>
    <w:rsid w:val="004802DF"/>
    <w:rsid w:val="00497079"/>
    <w:rsid w:val="004A475B"/>
    <w:rsid w:val="004C2AB5"/>
    <w:rsid w:val="004C4CE7"/>
    <w:rsid w:val="004F3F90"/>
    <w:rsid w:val="00507E59"/>
    <w:rsid w:val="005132FF"/>
    <w:rsid w:val="00520BB0"/>
    <w:rsid w:val="00542FAD"/>
    <w:rsid w:val="0055327E"/>
    <w:rsid w:val="005545D4"/>
    <w:rsid w:val="0058649C"/>
    <w:rsid w:val="005955CF"/>
    <w:rsid w:val="005C7EE5"/>
    <w:rsid w:val="005D2A3F"/>
    <w:rsid w:val="005D3FBE"/>
    <w:rsid w:val="005E17EF"/>
    <w:rsid w:val="005F3411"/>
    <w:rsid w:val="005F553C"/>
    <w:rsid w:val="006026E0"/>
    <w:rsid w:val="006141CE"/>
    <w:rsid w:val="0061432F"/>
    <w:rsid w:val="00625B53"/>
    <w:rsid w:val="00630934"/>
    <w:rsid w:val="00646635"/>
    <w:rsid w:val="0065549E"/>
    <w:rsid w:val="00663AF0"/>
    <w:rsid w:val="00676238"/>
    <w:rsid w:val="0068123F"/>
    <w:rsid w:val="00681A1E"/>
    <w:rsid w:val="00694466"/>
    <w:rsid w:val="006C2638"/>
    <w:rsid w:val="006D0C19"/>
    <w:rsid w:val="006F3305"/>
    <w:rsid w:val="00706007"/>
    <w:rsid w:val="00713078"/>
    <w:rsid w:val="00757024"/>
    <w:rsid w:val="007800D5"/>
    <w:rsid w:val="007C1F05"/>
    <w:rsid w:val="007C3DF0"/>
    <w:rsid w:val="00813613"/>
    <w:rsid w:val="008141A4"/>
    <w:rsid w:val="0081427D"/>
    <w:rsid w:val="00831A17"/>
    <w:rsid w:val="00835A4F"/>
    <w:rsid w:val="00845B59"/>
    <w:rsid w:val="008644D3"/>
    <w:rsid w:val="008712A6"/>
    <w:rsid w:val="008A5B33"/>
    <w:rsid w:val="008B2AE6"/>
    <w:rsid w:val="008C4F57"/>
    <w:rsid w:val="008C6470"/>
    <w:rsid w:val="008C6725"/>
    <w:rsid w:val="008E279E"/>
    <w:rsid w:val="008F1D04"/>
    <w:rsid w:val="00904F00"/>
    <w:rsid w:val="0093614E"/>
    <w:rsid w:val="00945490"/>
    <w:rsid w:val="00951781"/>
    <w:rsid w:val="009532F2"/>
    <w:rsid w:val="0097676B"/>
    <w:rsid w:val="009A2816"/>
    <w:rsid w:val="009C0227"/>
    <w:rsid w:val="009D1071"/>
    <w:rsid w:val="009D3FC2"/>
    <w:rsid w:val="009D5A7E"/>
    <w:rsid w:val="009D5E60"/>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3440"/>
    <w:rsid w:val="00CB742C"/>
    <w:rsid w:val="00CF4EA1"/>
    <w:rsid w:val="00CF6E1C"/>
    <w:rsid w:val="00D17587"/>
    <w:rsid w:val="00D34C40"/>
    <w:rsid w:val="00D53D74"/>
    <w:rsid w:val="00D812A8"/>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65A3F"/>
    <w:rsid w:val="00F70A4D"/>
    <w:rsid w:val="00F95BD7"/>
    <w:rsid w:val="00FA1D5A"/>
    <w:rsid w:val="00FA1FCE"/>
    <w:rsid w:val="00FA69A0"/>
    <w:rsid w:val="00FB0D35"/>
    <w:rsid w:val="00FD2CD6"/>
    <w:rsid w:val="00FD6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20</Pages>
  <Words>7241</Words>
  <Characters>41275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cp:revision>
  <dcterms:created xsi:type="dcterms:W3CDTF">2021-10-02T01:15:00Z</dcterms:created>
  <dcterms:modified xsi:type="dcterms:W3CDTF">2021-10-02T01:48:00Z</dcterms:modified>
</cp:coreProperties>
</file>